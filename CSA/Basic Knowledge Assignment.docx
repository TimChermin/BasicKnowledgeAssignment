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27458108"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75540879" w:rsidR="0060392E" w:rsidRPr="0060392E" w:rsidRDefault="0060392E" w:rsidP="0060392E">
      <w:pPr>
        <w:rPr>
          <w:lang w:val="en-GB" w:eastAsia="nl-NL"/>
        </w:rPr>
      </w:pPr>
      <w:r w:rsidRPr="0060392E">
        <w:rPr>
          <w:b/>
          <w:bCs/>
          <w:lang w:val="en-GB" w:eastAsia="nl-NL"/>
        </w:rPr>
        <w:t xml:space="preserve">Version: </w:t>
      </w:r>
      <w:r w:rsidR="00E96515">
        <w:rPr>
          <w:lang w:val="en-GB" w:eastAsia="nl-NL"/>
        </w:rPr>
        <w:t>2.</w:t>
      </w:r>
      <w:r w:rsidR="00506DD0">
        <w:rPr>
          <w:lang w:val="en-GB" w:eastAsia="nl-NL"/>
        </w:rPr>
        <w:t>7</w:t>
      </w:r>
    </w:p>
    <w:p w14:paraId="642EE617" w14:textId="66831E38" w:rsidR="0060392E" w:rsidRPr="000C091A" w:rsidRDefault="0060392E" w:rsidP="0060392E">
      <w:pPr>
        <w:rPr>
          <w:lang w:val="en-GB" w:eastAsia="nl-NL"/>
        </w:rPr>
      </w:pPr>
      <w:r w:rsidRPr="000C091A">
        <w:rPr>
          <w:b/>
          <w:bCs/>
          <w:lang w:val="en-GB" w:eastAsia="nl-NL"/>
        </w:rPr>
        <w:t xml:space="preserve">Date: </w:t>
      </w:r>
      <w:r w:rsidR="001206AA">
        <w:rPr>
          <w:lang w:val="en-GB" w:eastAsia="nl-NL"/>
        </w:rPr>
        <w:t>21</w:t>
      </w:r>
      <w:r w:rsidRPr="000C091A">
        <w:rPr>
          <w:lang w:val="en-GB" w:eastAsia="nl-NL"/>
        </w:rPr>
        <w:t>/</w:t>
      </w:r>
      <w:r w:rsidR="00D22309">
        <w:rPr>
          <w:lang w:val="en-GB" w:eastAsia="nl-NL"/>
        </w:rPr>
        <w:t>1</w:t>
      </w:r>
      <w:r w:rsidR="00E96515">
        <w:rPr>
          <w:lang w:val="en-GB" w:eastAsia="nl-NL"/>
        </w:rPr>
        <w:t>1</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537519D1" w14:textId="72287DC0" w:rsidR="001206AA"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5220608" w:history="1">
            <w:r w:rsidR="001206AA" w:rsidRPr="006710BB">
              <w:rPr>
                <w:rStyle w:val="Hyperlink"/>
                <w:noProof/>
                <w:lang w:val="en-GB"/>
              </w:rPr>
              <w:t>Version</w:t>
            </w:r>
            <w:r w:rsidR="001206AA">
              <w:rPr>
                <w:noProof/>
                <w:webHidden/>
              </w:rPr>
              <w:tab/>
            </w:r>
            <w:r w:rsidR="001206AA">
              <w:rPr>
                <w:noProof/>
                <w:webHidden/>
              </w:rPr>
              <w:fldChar w:fldCharType="begin"/>
            </w:r>
            <w:r w:rsidR="001206AA">
              <w:rPr>
                <w:noProof/>
                <w:webHidden/>
              </w:rPr>
              <w:instrText xml:space="preserve"> PAGEREF _Toc25220608 \h </w:instrText>
            </w:r>
            <w:r w:rsidR="001206AA">
              <w:rPr>
                <w:noProof/>
                <w:webHidden/>
              </w:rPr>
            </w:r>
            <w:r w:rsidR="001206AA">
              <w:rPr>
                <w:noProof/>
                <w:webHidden/>
              </w:rPr>
              <w:fldChar w:fldCharType="separate"/>
            </w:r>
            <w:r w:rsidR="001206AA">
              <w:rPr>
                <w:noProof/>
                <w:webHidden/>
              </w:rPr>
              <w:t>5</w:t>
            </w:r>
            <w:r w:rsidR="001206AA">
              <w:rPr>
                <w:noProof/>
                <w:webHidden/>
              </w:rPr>
              <w:fldChar w:fldCharType="end"/>
            </w:r>
          </w:hyperlink>
        </w:p>
        <w:p w14:paraId="4E6C56CB" w14:textId="4E8F5036" w:rsidR="001206AA" w:rsidRDefault="006310E8">
          <w:pPr>
            <w:pStyle w:val="TOC1"/>
            <w:tabs>
              <w:tab w:val="right" w:leader="dot" w:pos="9062"/>
            </w:tabs>
            <w:rPr>
              <w:rFonts w:eastAsiaTheme="minorEastAsia"/>
              <w:noProof/>
              <w:lang w:eastAsia="nl-NL"/>
            </w:rPr>
          </w:pPr>
          <w:hyperlink w:anchor="_Toc25220609" w:history="1">
            <w:r w:rsidR="001206AA" w:rsidRPr="006710BB">
              <w:rPr>
                <w:rStyle w:val="Hyperlink"/>
                <w:noProof/>
                <w:lang w:val="en-GB"/>
              </w:rPr>
              <w:t>Introduction</w:t>
            </w:r>
            <w:r w:rsidR="001206AA">
              <w:rPr>
                <w:noProof/>
                <w:webHidden/>
              </w:rPr>
              <w:tab/>
            </w:r>
            <w:r w:rsidR="001206AA">
              <w:rPr>
                <w:noProof/>
                <w:webHidden/>
              </w:rPr>
              <w:fldChar w:fldCharType="begin"/>
            </w:r>
            <w:r w:rsidR="001206AA">
              <w:rPr>
                <w:noProof/>
                <w:webHidden/>
              </w:rPr>
              <w:instrText xml:space="preserve"> PAGEREF _Toc25220609 \h </w:instrText>
            </w:r>
            <w:r w:rsidR="001206AA">
              <w:rPr>
                <w:noProof/>
                <w:webHidden/>
              </w:rPr>
            </w:r>
            <w:r w:rsidR="001206AA">
              <w:rPr>
                <w:noProof/>
                <w:webHidden/>
              </w:rPr>
              <w:fldChar w:fldCharType="separate"/>
            </w:r>
            <w:r w:rsidR="001206AA">
              <w:rPr>
                <w:noProof/>
                <w:webHidden/>
              </w:rPr>
              <w:t>7</w:t>
            </w:r>
            <w:r w:rsidR="001206AA">
              <w:rPr>
                <w:noProof/>
                <w:webHidden/>
              </w:rPr>
              <w:fldChar w:fldCharType="end"/>
            </w:r>
          </w:hyperlink>
        </w:p>
        <w:p w14:paraId="2D4A8ADB" w14:textId="2DC77510" w:rsidR="001206AA" w:rsidRDefault="006310E8">
          <w:pPr>
            <w:pStyle w:val="TOC1"/>
            <w:tabs>
              <w:tab w:val="right" w:leader="dot" w:pos="9062"/>
            </w:tabs>
            <w:rPr>
              <w:rFonts w:eastAsiaTheme="minorEastAsia"/>
              <w:noProof/>
              <w:lang w:eastAsia="nl-NL"/>
            </w:rPr>
          </w:pPr>
          <w:hyperlink w:anchor="_Toc25220610" w:history="1">
            <w:r w:rsidR="001206AA" w:rsidRPr="006710BB">
              <w:rPr>
                <w:rStyle w:val="Hyperlink"/>
                <w:noProof/>
                <w:lang w:val="en-GB"/>
              </w:rPr>
              <w:t>Subjects</w:t>
            </w:r>
            <w:r w:rsidR="001206AA">
              <w:rPr>
                <w:noProof/>
                <w:webHidden/>
              </w:rPr>
              <w:tab/>
            </w:r>
            <w:r w:rsidR="001206AA">
              <w:rPr>
                <w:noProof/>
                <w:webHidden/>
              </w:rPr>
              <w:fldChar w:fldCharType="begin"/>
            </w:r>
            <w:r w:rsidR="001206AA">
              <w:rPr>
                <w:noProof/>
                <w:webHidden/>
              </w:rPr>
              <w:instrText xml:space="preserve"> PAGEREF _Toc25220610 \h </w:instrText>
            </w:r>
            <w:r w:rsidR="001206AA">
              <w:rPr>
                <w:noProof/>
                <w:webHidden/>
              </w:rPr>
            </w:r>
            <w:r w:rsidR="001206AA">
              <w:rPr>
                <w:noProof/>
                <w:webHidden/>
              </w:rPr>
              <w:fldChar w:fldCharType="separate"/>
            </w:r>
            <w:r w:rsidR="001206AA">
              <w:rPr>
                <w:noProof/>
                <w:webHidden/>
              </w:rPr>
              <w:t>7</w:t>
            </w:r>
            <w:r w:rsidR="001206AA">
              <w:rPr>
                <w:noProof/>
                <w:webHidden/>
              </w:rPr>
              <w:fldChar w:fldCharType="end"/>
            </w:r>
          </w:hyperlink>
        </w:p>
        <w:p w14:paraId="1FBDB69F" w14:textId="1EF12448" w:rsidR="001206AA" w:rsidRDefault="006310E8">
          <w:pPr>
            <w:pStyle w:val="TOC2"/>
            <w:tabs>
              <w:tab w:val="right" w:leader="dot" w:pos="9062"/>
            </w:tabs>
            <w:rPr>
              <w:rFonts w:eastAsiaTheme="minorEastAsia"/>
              <w:noProof/>
              <w:lang w:eastAsia="nl-NL"/>
            </w:rPr>
          </w:pPr>
          <w:hyperlink w:anchor="_Toc25220611" w:history="1">
            <w:r w:rsidR="001206AA" w:rsidRPr="006710BB">
              <w:rPr>
                <w:rStyle w:val="Hyperlink"/>
                <w:noProof/>
                <w:lang w:val="en-GB"/>
              </w:rPr>
              <w:t>Networking</w:t>
            </w:r>
            <w:r w:rsidR="001206AA">
              <w:rPr>
                <w:noProof/>
                <w:webHidden/>
              </w:rPr>
              <w:tab/>
            </w:r>
            <w:r w:rsidR="001206AA">
              <w:rPr>
                <w:noProof/>
                <w:webHidden/>
              </w:rPr>
              <w:fldChar w:fldCharType="begin"/>
            </w:r>
            <w:r w:rsidR="001206AA">
              <w:rPr>
                <w:noProof/>
                <w:webHidden/>
              </w:rPr>
              <w:instrText xml:space="preserve"> PAGEREF _Toc25220611 \h </w:instrText>
            </w:r>
            <w:r w:rsidR="001206AA">
              <w:rPr>
                <w:noProof/>
                <w:webHidden/>
              </w:rPr>
            </w:r>
            <w:r w:rsidR="001206AA">
              <w:rPr>
                <w:noProof/>
                <w:webHidden/>
              </w:rPr>
              <w:fldChar w:fldCharType="separate"/>
            </w:r>
            <w:r w:rsidR="001206AA">
              <w:rPr>
                <w:noProof/>
                <w:webHidden/>
              </w:rPr>
              <w:t>7</w:t>
            </w:r>
            <w:r w:rsidR="001206AA">
              <w:rPr>
                <w:noProof/>
                <w:webHidden/>
              </w:rPr>
              <w:fldChar w:fldCharType="end"/>
            </w:r>
          </w:hyperlink>
        </w:p>
        <w:p w14:paraId="4C13BB0B" w14:textId="1DA1265E" w:rsidR="001206AA" w:rsidRDefault="006310E8">
          <w:pPr>
            <w:pStyle w:val="TOC3"/>
            <w:tabs>
              <w:tab w:val="right" w:leader="dot" w:pos="9062"/>
            </w:tabs>
            <w:rPr>
              <w:rFonts w:eastAsiaTheme="minorEastAsia"/>
              <w:noProof/>
              <w:lang w:eastAsia="nl-NL"/>
            </w:rPr>
          </w:pPr>
          <w:hyperlink w:anchor="_Toc25220612"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_Toc25220612 \h </w:instrText>
            </w:r>
            <w:r w:rsidR="001206AA">
              <w:rPr>
                <w:noProof/>
                <w:webHidden/>
              </w:rPr>
            </w:r>
            <w:r w:rsidR="001206AA">
              <w:rPr>
                <w:noProof/>
                <w:webHidden/>
              </w:rPr>
              <w:fldChar w:fldCharType="separate"/>
            </w:r>
            <w:r w:rsidR="001206AA">
              <w:rPr>
                <w:noProof/>
                <w:webHidden/>
              </w:rPr>
              <w:t>7</w:t>
            </w:r>
            <w:r w:rsidR="001206AA">
              <w:rPr>
                <w:noProof/>
                <w:webHidden/>
              </w:rPr>
              <w:fldChar w:fldCharType="end"/>
            </w:r>
          </w:hyperlink>
        </w:p>
        <w:p w14:paraId="2BFB6133" w14:textId="41829638" w:rsidR="001206AA" w:rsidRDefault="006310E8">
          <w:pPr>
            <w:pStyle w:val="TOC3"/>
            <w:tabs>
              <w:tab w:val="right" w:leader="dot" w:pos="9062"/>
            </w:tabs>
            <w:rPr>
              <w:rFonts w:eastAsiaTheme="minorEastAsia"/>
              <w:noProof/>
              <w:lang w:eastAsia="nl-NL"/>
            </w:rPr>
          </w:pPr>
          <w:hyperlink w:anchor="_Toc25220613"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_Toc25220613 \h </w:instrText>
            </w:r>
            <w:r w:rsidR="001206AA">
              <w:rPr>
                <w:noProof/>
                <w:webHidden/>
              </w:rPr>
            </w:r>
            <w:r w:rsidR="001206AA">
              <w:rPr>
                <w:noProof/>
                <w:webHidden/>
              </w:rPr>
              <w:fldChar w:fldCharType="separate"/>
            </w:r>
            <w:r w:rsidR="001206AA">
              <w:rPr>
                <w:noProof/>
                <w:webHidden/>
              </w:rPr>
              <w:t>7</w:t>
            </w:r>
            <w:r w:rsidR="001206AA">
              <w:rPr>
                <w:noProof/>
                <w:webHidden/>
              </w:rPr>
              <w:fldChar w:fldCharType="end"/>
            </w:r>
          </w:hyperlink>
        </w:p>
        <w:p w14:paraId="65CCB0F3" w14:textId="797DB22D" w:rsidR="001206AA" w:rsidRDefault="006310E8">
          <w:pPr>
            <w:pStyle w:val="TOC3"/>
            <w:tabs>
              <w:tab w:val="right" w:leader="dot" w:pos="9062"/>
            </w:tabs>
            <w:rPr>
              <w:rFonts w:eastAsiaTheme="minorEastAsia"/>
              <w:noProof/>
              <w:lang w:eastAsia="nl-NL"/>
            </w:rPr>
          </w:pPr>
          <w:hyperlink w:anchor="_Toc25220614"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_Toc25220614 \h </w:instrText>
            </w:r>
            <w:r w:rsidR="001206AA">
              <w:rPr>
                <w:noProof/>
                <w:webHidden/>
              </w:rPr>
            </w:r>
            <w:r w:rsidR="001206AA">
              <w:rPr>
                <w:noProof/>
                <w:webHidden/>
              </w:rPr>
              <w:fldChar w:fldCharType="separate"/>
            </w:r>
            <w:r w:rsidR="001206AA">
              <w:rPr>
                <w:noProof/>
                <w:webHidden/>
              </w:rPr>
              <w:t>7</w:t>
            </w:r>
            <w:r w:rsidR="001206AA">
              <w:rPr>
                <w:noProof/>
                <w:webHidden/>
              </w:rPr>
              <w:fldChar w:fldCharType="end"/>
            </w:r>
          </w:hyperlink>
        </w:p>
        <w:p w14:paraId="78AD48CB" w14:textId="4AC1E207" w:rsidR="001206AA" w:rsidRDefault="006310E8">
          <w:pPr>
            <w:pStyle w:val="TOC3"/>
            <w:tabs>
              <w:tab w:val="right" w:leader="dot" w:pos="9062"/>
            </w:tabs>
            <w:rPr>
              <w:rFonts w:eastAsiaTheme="minorEastAsia"/>
              <w:noProof/>
              <w:lang w:eastAsia="nl-NL"/>
            </w:rPr>
          </w:pPr>
          <w:hyperlink w:anchor="_Toc25220615"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_Toc25220615 \h </w:instrText>
            </w:r>
            <w:r w:rsidR="001206AA">
              <w:rPr>
                <w:noProof/>
                <w:webHidden/>
              </w:rPr>
            </w:r>
            <w:r w:rsidR="001206AA">
              <w:rPr>
                <w:noProof/>
                <w:webHidden/>
              </w:rPr>
              <w:fldChar w:fldCharType="separate"/>
            </w:r>
            <w:r w:rsidR="001206AA">
              <w:rPr>
                <w:noProof/>
                <w:webHidden/>
              </w:rPr>
              <w:t>7</w:t>
            </w:r>
            <w:r w:rsidR="001206AA">
              <w:rPr>
                <w:noProof/>
                <w:webHidden/>
              </w:rPr>
              <w:fldChar w:fldCharType="end"/>
            </w:r>
          </w:hyperlink>
        </w:p>
        <w:p w14:paraId="2ACE90E1" w14:textId="2D7B93DC" w:rsidR="001206AA" w:rsidRDefault="006310E8">
          <w:pPr>
            <w:pStyle w:val="TOC3"/>
            <w:tabs>
              <w:tab w:val="right" w:leader="dot" w:pos="9062"/>
            </w:tabs>
            <w:rPr>
              <w:rFonts w:eastAsiaTheme="minorEastAsia"/>
              <w:noProof/>
              <w:lang w:eastAsia="nl-NL"/>
            </w:rPr>
          </w:pPr>
          <w:hyperlink w:anchor="_Toc25220616" w:history="1">
            <w:r w:rsidR="001206AA" w:rsidRPr="006710BB">
              <w:rPr>
                <w:rStyle w:val="Hyperlink"/>
                <w:noProof/>
                <w:lang w:val="en-GB"/>
              </w:rPr>
              <w:t>Afterthoughts</w:t>
            </w:r>
            <w:r w:rsidR="001206AA">
              <w:rPr>
                <w:noProof/>
                <w:webHidden/>
              </w:rPr>
              <w:tab/>
            </w:r>
            <w:r w:rsidR="001206AA">
              <w:rPr>
                <w:noProof/>
                <w:webHidden/>
              </w:rPr>
              <w:fldChar w:fldCharType="begin"/>
            </w:r>
            <w:r w:rsidR="001206AA">
              <w:rPr>
                <w:noProof/>
                <w:webHidden/>
              </w:rPr>
              <w:instrText xml:space="preserve"> PAGEREF _Toc25220616 \h </w:instrText>
            </w:r>
            <w:r w:rsidR="001206AA">
              <w:rPr>
                <w:noProof/>
                <w:webHidden/>
              </w:rPr>
            </w:r>
            <w:r w:rsidR="001206AA">
              <w:rPr>
                <w:noProof/>
                <w:webHidden/>
              </w:rPr>
              <w:fldChar w:fldCharType="separate"/>
            </w:r>
            <w:r w:rsidR="001206AA">
              <w:rPr>
                <w:noProof/>
                <w:webHidden/>
              </w:rPr>
              <w:t>9</w:t>
            </w:r>
            <w:r w:rsidR="001206AA">
              <w:rPr>
                <w:noProof/>
                <w:webHidden/>
              </w:rPr>
              <w:fldChar w:fldCharType="end"/>
            </w:r>
          </w:hyperlink>
        </w:p>
        <w:p w14:paraId="5198C867" w14:textId="328837F7" w:rsidR="001206AA" w:rsidRDefault="006310E8">
          <w:pPr>
            <w:pStyle w:val="TOC2"/>
            <w:tabs>
              <w:tab w:val="right" w:leader="dot" w:pos="9062"/>
            </w:tabs>
            <w:rPr>
              <w:rFonts w:eastAsiaTheme="minorEastAsia"/>
              <w:noProof/>
              <w:lang w:eastAsia="nl-NL"/>
            </w:rPr>
          </w:pPr>
          <w:hyperlink w:anchor="_Toc25220617" w:history="1">
            <w:r w:rsidR="001206AA" w:rsidRPr="006710BB">
              <w:rPr>
                <w:rStyle w:val="Hyperlink"/>
                <w:noProof/>
                <w:lang w:val="en-GB"/>
              </w:rPr>
              <w:t>Law, Ethics and Responsible Disclosure</w:t>
            </w:r>
            <w:r w:rsidR="001206AA">
              <w:rPr>
                <w:noProof/>
                <w:webHidden/>
              </w:rPr>
              <w:tab/>
            </w:r>
            <w:r w:rsidR="001206AA">
              <w:rPr>
                <w:noProof/>
                <w:webHidden/>
              </w:rPr>
              <w:fldChar w:fldCharType="begin"/>
            </w:r>
            <w:r w:rsidR="001206AA">
              <w:rPr>
                <w:noProof/>
                <w:webHidden/>
              </w:rPr>
              <w:instrText xml:space="preserve"> PAGEREF _Toc25220617 \h </w:instrText>
            </w:r>
            <w:r w:rsidR="001206AA">
              <w:rPr>
                <w:noProof/>
                <w:webHidden/>
              </w:rPr>
            </w:r>
            <w:r w:rsidR="001206AA">
              <w:rPr>
                <w:noProof/>
                <w:webHidden/>
              </w:rPr>
              <w:fldChar w:fldCharType="separate"/>
            </w:r>
            <w:r w:rsidR="001206AA">
              <w:rPr>
                <w:noProof/>
                <w:webHidden/>
              </w:rPr>
              <w:t>10</w:t>
            </w:r>
            <w:r w:rsidR="001206AA">
              <w:rPr>
                <w:noProof/>
                <w:webHidden/>
              </w:rPr>
              <w:fldChar w:fldCharType="end"/>
            </w:r>
          </w:hyperlink>
        </w:p>
        <w:p w14:paraId="6D4CE7E3" w14:textId="45EAEEED" w:rsidR="001206AA" w:rsidRDefault="006310E8">
          <w:pPr>
            <w:pStyle w:val="TOC3"/>
            <w:tabs>
              <w:tab w:val="right" w:leader="dot" w:pos="9062"/>
            </w:tabs>
            <w:rPr>
              <w:rFonts w:eastAsiaTheme="minorEastAsia"/>
              <w:noProof/>
              <w:lang w:eastAsia="nl-NL"/>
            </w:rPr>
          </w:pPr>
          <w:hyperlink w:anchor="_Toc25220618"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_Toc25220618 \h </w:instrText>
            </w:r>
            <w:r w:rsidR="001206AA">
              <w:rPr>
                <w:noProof/>
                <w:webHidden/>
              </w:rPr>
            </w:r>
            <w:r w:rsidR="001206AA">
              <w:rPr>
                <w:noProof/>
                <w:webHidden/>
              </w:rPr>
              <w:fldChar w:fldCharType="separate"/>
            </w:r>
            <w:r w:rsidR="001206AA">
              <w:rPr>
                <w:noProof/>
                <w:webHidden/>
              </w:rPr>
              <w:t>10</w:t>
            </w:r>
            <w:r w:rsidR="001206AA">
              <w:rPr>
                <w:noProof/>
                <w:webHidden/>
              </w:rPr>
              <w:fldChar w:fldCharType="end"/>
            </w:r>
          </w:hyperlink>
        </w:p>
        <w:p w14:paraId="3A68F2D1" w14:textId="2157DDE8" w:rsidR="001206AA" w:rsidRDefault="006310E8">
          <w:pPr>
            <w:pStyle w:val="TOC3"/>
            <w:tabs>
              <w:tab w:val="right" w:leader="dot" w:pos="9062"/>
            </w:tabs>
            <w:rPr>
              <w:rFonts w:eastAsiaTheme="minorEastAsia"/>
              <w:noProof/>
              <w:lang w:eastAsia="nl-NL"/>
            </w:rPr>
          </w:pPr>
          <w:hyperlink w:anchor="_Toc25220619"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_Toc25220619 \h </w:instrText>
            </w:r>
            <w:r w:rsidR="001206AA">
              <w:rPr>
                <w:noProof/>
                <w:webHidden/>
              </w:rPr>
            </w:r>
            <w:r w:rsidR="001206AA">
              <w:rPr>
                <w:noProof/>
                <w:webHidden/>
              </w:rPr>
              <w:fldChar w:fldCharType="separate"/>
            </w:r>
            <w:r w:rsidR="001206AA">
              <w:rPr>
                <w:noProof/>
                <w:webHidden/>
              </w:rPr>
              <w:t>10</w:t>
            </w:r>
            <w:r w:rsidR="001206AA">
              <w:rPr>
                <w:noProof/>
                <w:webHidden/>
              </w:rPr>
              <w:fldChar w:fldCharType="end"/>
            </w:r>
          </w:hyperlink>
        </w:p>
        <w:p w14:paraId="6737FF6F" w14:textId="3CD2DCD3" w:rsidR="001206AA" w:rsidRDefault="006310E8">
          <w:pPr>
            <w:pStyle w:val="TOC3"/>
            <w:tabs>
              <w:tab w:val="right" w:leader="dot" w:pos="9062"/>
            </w:tabs>
            <w:rPr>
              <w:rFonts w:eastAsiaTheme="minorEastAsia"/>
              <w:noProof/>
              <w:lang w:eastAsia="nl-NL"/>
            </w:rPr>
          </w:pPr>
          <w:hyperlink w:anchor="_Toc25220620"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_Toc25220620 \h </w:instrText>
            </w:r>
            <w:r w:rsidR="001206AA">
              <w:rPr>
                <w:noProof/>
                <w:webHidden/>
              </w:rPr>
            </w:r>
            <w:r w:rsidR="001206AA">
              <w:rPr>
                <w:noProof/>
                <w:webHidden/>
              </w:rPr>
              <w:fldChar w:fldCharType="separate"/>
            </w:r>
            <w:r w:rsidR="001206AA">
              <w:rPr>
                <w:noProof/>
                <w:webHidden/>
              </w:rPr>
              <w:t>10</w:t>
            </w:r>
            <w:r w:rsidR="001206AA">
              <w:rPr>
                <w:noProof/>
                <w:webHidden/>
              </w:rPr>
              <w:fldChar w:fldCharType="end"/>
            </w:r>
          </w:hyperlink>
        </w:p>
        <w:p w14:paraId="6A4F3869" w14:textId="60F9A1BB" w:rsidR="001206AA" w:rsidRDefault="006310E8">
          <w:pPr>
            <w:pStyle w:val="TOC3"/>
            <w:tabs>
              <w:tab w:val="right" w:leader="dot" w:pos="9062"/>
            </w:tabs>
            <w:rPr>
              <w:rFonts w:eastAsiaTheme="minorEastAsia"/>
              <w:noProof/>
              <w:lang w:eastAsia="nl-NL"/>
            </w:rPr>
          </w:pPr>
          <w:hyperlink w:anchor="_Toc25220621"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_Toc25220621 \h </w:instrText>
            </w:r>
            <w:r w:rsidR="001206AA">
              <w:rPr>
                <w:noProof/>
                <w:webHidden/>
              </w:rPr>
            </w:r>
            <w:r w:rsidR="001206AA">
              <w:rPr>
                <w:noProof/>
                <w:webHidden/>
              </w:rPr>
              <w:fldChar w:fldCharType="separate"/>
            </w:r>
            <w:r w:rsidR="001206AA">
              <w:rPr>
                <w:noProof/>
                <w:webHidden/>
              </w:rPr>
              <w:t>10</w:t>
            </w:r>
            <w:r w:rsidR="001206AA">
              <w:rPr>
                <w:noProof/>
                <w:webHidden/>
              </w:rPr>
              <w:fldChar w:fldCharType="end"/>
            </w:r>
          </w:hyperlink>
        </w:p>
        <w:p w14:paraId="7C341458" w14:textId="7DAC9232" w:rsidR="001206AA" w:rsidRDefault="006310E8">
          <w:pPr>
            <w:pStyle w:val="TOC3"/>
            <w:tabs>
              <w:tab w:val="right" w:leader="dot" w:pos="9062"/>
            </w:tabs>
            <w:rPr>
              <w:rFonts w:eastAsiaTheme="minorEastAsia"/>
              <w:noProof/>
              <w:lang w:eastAsia="nl-NL"/>
            </w:rPr>
          </w:pPr>
          <w:hyperlink w:anchor="_Toc25220622" w:history="1">
            <w:r w:rsidR="001206AA" w:rsidRPr="006710BB">
              <w:rPr>
                <w:rStyle w:val="Hyperlink"/>
                <w:noProof/>
                <w:lang w:val="en-GB"/>
              </w:rPr>
              <w:t>Afterthoughts</w:t>
            </w:r>
            <w:r w:rsidR="001206AA">
              <w:rPr>
                <w:noProof/>
                <w:webHidden/>
              </w:rPr>
              <w:tab/>
            </w:r>
            <w:r w:rsidR="001206AA">
              <w:rPr>
                <w:noProof/>
                <w:webHidden/>
              </w:rPr>
              <w:fldChar w:fldCharType="begin"/>
            </w:r>
            <w:r w:rsidR="001206AA">
              <w:rPr>
                <w:noProof/>
                <w:webHidden/>
              </w:rPr>
              <w:instrText xml:space="preserve"> PAGEREF _Toc25220622 \h </w:instrText>
            </w:r>
            <w:r w:rsidR="001206AA">
              <w:rPr>
                <w:noProof/>
                <w:webHidden/>
              </w:rPr>
            </w:r>
            <w:r w:rsidR="001206AA">
              <w:rPr>
                <w:noProof/>
                <w:webHidden/>
              </w:rPr>
              <w:fldChar w:fldCharType="separate"/>
            </w:r>
            <w:r w:rsidR="001206AA">
              <w:rPr>
                <w:noProof/>
                <w:webHidden/>
              </w:rPr>
              <w:t>13</w:t>
            </w:r>
            <w:r w:rsidR="001206AA">
              <w:rPr>
                <w:noProof/>
                <w:webHidden/>
              </w:rPr>
              <w:fldChar w:fldCharType="end"/>
            </w:r>
          </w:hyperlink>
        </w:p>
        <w:p w14:paraId="74FD6C00" w14:textId="3781D4D9" w:rsidR="001206AA" w:rsidRDefault="006310E8">
          <w:pPr>
            <w:pStyle w:val="TOC2"/>
            <w:tabs>
              <w:tab w:val="right" w:leader="dot" w:pos="9062"/>
            </w:tabs>
            <w:rPr>
              <w:rFonts w:eastAsiaTheme="minorEastAsia"/>
              <w:noProof/>
              <w:lang w:eastAsia="nl-NL"/>
            </w:rPr>
          </w:pPr>
          <w:hyperlink w:anchor="_Toc25220623" w:history="1">
            <w:r w:rsidR="001206AA" w:rsidRPr="006710BB">
              <w:rPr>
                <w:rStyle w:val="Hyperlink"/>
                <w:noProof/>
                <w:lang w:val="en-GB"/>
              </w:rPr>
              <w:t>Basic Hacking Process</w:t>
            </w:r>
            <w:r w:rsidR="001206AA">
              <w:rPr>
                <w:noProof/>
                <w:webHidden/>
              </w:rPr>
              <w:tab/>
            </w:r>
            <w:r w:rsidR="001206AA">
              <w:rPr>
                <w:noProof/>
                <w:webHidden/>
              </w:rPr>
              <w:fldChar w:fldCharType="begin"/>
            </w:r>
            <w:r w:rsidR="001206AA">
              <w:rPr>
                <w:noProof/>
                <w:webHidden/>
              </w:rPr>
              <w:instrText xml:space="preserve"> PAGEREF _Toc25220623 \h </w:instrText>
            </w:r>
            <w:r w:rsidR="001206AA">
              <w:rPr>
                <w:noProof/>
                <w:webHidden/>
              </w:rPr>
            </w:r>
            <w:r w:rsidR="001206AA">
              <w:rPr>
                <w:noProof/>
                <w:webHidden/>
              </w:rPr>
              <w:fldChar w:fldCharType="separate"/>
            </w:r>
            <w:r w:rsidR="001206AA">
              <w:rPr>
                <w:noProof/>
                <w:webHidden/>
              </w:rPr>
              <w:t>14</w:t>
            </w:r>
            <w:r w:rsidR="001206AA">
              <w:rPr>
                <w:noProof/>
                <w:webHidden/>
              </w:rPr>
              <w:fldChar w:fldCharType="end"/>
            </w:r>
          </w:hyperlink>
        </w:p>
        <w:p w14:paraId="39253BE7" w14:textId="6CAD10A0" w:rsidR="001206AA" w:rsidRDefault="006310E8">
          <w:pPr>
            <w:pStyle w:val="TOC3"/>
            <w:tabs>
              <w:tab w:val="right" w:leader="dot" w:pos="9062"/>
            </w:tabs>
            <w:rPr>
              <w:rFonts w:eastAsiaTheme="minorEastAsia"/>
              <w:noProof/>
              <w:lang w:eastAsia="nl-NL"/>
            </w:rPr>
          </w:pPr>
          <w:hyperlink w:anchor="_Toc25220624"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_Toc25220624 \h </w:instrText>
            </w:r>
            <w:r w:rsidR="001206AA">
              <w:rPr>
                <w:noProof/>
                <w:webHidden/>
              </w:rPr>
            </w:r>
            <w:r w:rsidR="001206AA">
              <w:rPr>
                <w:noProof/>
                <w:webHidden/>
              </w:rPr>
              <w:fldChar w:fldCharType="separate"/>
            </w:r>
            <w:r w:rsidR="001206AA">
              <w:rPr>
                <w:noProof/>
                <w:webHidden/>
              </w:rPr>
              <w:t>14</w:t>
            </w:r>
            <w:r w:rsidR="001206AA">
              <w:rPr>
                <w:noProof/>
                <w:webHidden/>
              </w:rPr>
              <w:fldChar w:fldCharType="end"/>
            </w:r>
          </w:hyperlink>
        </w:p>
        <w:p w14:paraId="6477E927" w14:textId="7C32BE7F" w:rsidR="001206AA" w:rsidRDefault="006310E8">
          <w:pPr>
            <w:pStyle w:val="TOC3"/>
            <w:tabs>
              <w:tab w:val="right" w:leader="dot" w:pos="9062"/>
            </w:tabs>
            <w:rPr>
              <w:rFonts w:eastAsiaTheme="minorEastAsia"/>
              <w:noProof/>
              <w:lang w:eastAsia="nl-NL"/>
            </w:rPr>
          </w:pPr>
          <w:hyperlink w:anchor="_Toc25220625"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_Toc25220625 \h </w:instrText>
            </w:r>
            <w:r w:rsidR="001206AA">
              <w:rPr>
                <w:noProof/>
                <w:webHidden/>
              </w:rPr>
            </w:r>
            <w:r w:rsidR="001206AA">
              <w:rPr>
                <w:noProof/>
                <w:webHidden/>
              </w:rPr>
              <w:fldChar w:fldCharType="separate"/>
            </w:r>
            <w:r w:rsidR="001206AA">
              <w:rPr>
                <w:noProof/>
                <w:webHidden/>
              </w:rPr>
              <w:t>14</w:t>
            </w:r>
            <w:r w:rsidR="001206AA">
              <w:rPr>
                <w:noProof/>
                <w:webHidden/>
              </w:rPr>
              <w:fldChar w:fldCharType="end"/>
            </w:r>
          </w:hyperlink>
        </w:p>
        <w:p w14:paraId="67386E02" w14:textId="40AE7556" w:rsidR="001206AA" w:rsidRDefault="006310E8">
          <w:pPr>
            <w:pStyle w:val="TOC3"/>
            <w:tabs>
              <w:tab w:val="right" w:leader="dot" w:pos="9062"/>
            </w:tabs>
            <w:rPr>
              <w:rFonts w:eastAsiaTheme="minorEastAsia"/>
              <w:noProof/>
              <w:lang w:eastAsia="nl-NL"/>
            </w:rPr>
          </w:pPr>
          <w:hyperlink w:anchor="_Toc25220626"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_Toc25220626 \h </w:instrText>
            </w:r>
            <w:r w:rsidR="001206AA">
              <w:rPr>
                <w:noProof/>
                <w:webHidden/>
              </w:rPr>
            </w:r>
            <w:r w:rsidR="001206AA">
              <w:rPr>
                <w:noProof/>
                <w:webHidden/>
              </w:rPr>
              <w:fldChar w:fldCharType="separate"/>
            </w:r>
            <w:r w:rsidR="001206AA">
              <w:rPr>
                <w:noProof/>
                <w:webHidden/>
              </w:rPr>
              <w:t>14</w:t>
            </w:r>
            <w:r w:rsidR="001206AA">
              <w:rPr>
                <w:noProof/>
                <w:webHidden/>
              </w:rPr>
              <w:fldChar w:fldCharType="end"/>
            </w:r>
          </w:hyperlink>
        </w:p>
        <w:p w14:paraId="7AE131B1" w14:textId="33C97782" w:rsidR="001206AA" w:rsidRDefault="006310E8">
          <w:pPr>
            <w:pStyle w:val="TOC3"/>
            <w:tabs>
              <w:tab w:val="right" w:leader="dot" w:pos="9062"/>
            </w:tabs>
            <w:rPr>
              <w:rFonts w:eastAsiaTheme="minorEastAsia"/>
              <w:noProof/>
              <w:lang w:eastAsia="nl-NL"/>
            </w:rPr>
          </w:pPr>
          <w:hyperlink w:anchor="_Toc25220627"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_Toc25220627 \h </w:instrText>
            </w:r>
            <w:r w:rsidR="001206AA">
              <w:rPr>
                <w:noProof/>
                <w:webHidden/>
              </w:rPr>
            </w:r>
            <w:r w:rsidR="001206AA">
              <w:rPr>
                <w:noProof/>
                <w:webHidden/>
              </w:rPr>
              <w:fldChar w:fldCharType="separate"/>
            </w:r>
            <w:r w:rsidR="001206AA">
              <w:rPr>
                <w:noProof/>
                <w:webHidden/>
              </w:rPr>
              <w:t>14</w:t>
            </w:r>
            <w:r w:rsidR="001206AA">
              <w:rPr>
                <w:noProof/>
                <w:webHidden/>
              </w:rPr>
              <w:fldChar w:fldCharType="end"/>
            </w:r>
          </w:hyperlink>
        </w:p>
        <w:p w14:paraId="2C3C53E1" w14:textId="3D277212" w:rsidR="001206AA" w:rsidRDefault="006310E8">
          <w:pPr>
            <w:pStyle w:val="TOC3"/>
            <w:tabs>
              <w:tab w:val="right" w:leader="dot" w:pos="9062"/>
            </w:tabs>
            <w:rPr>
              <w:rFonts w:eastAsiaTheme="minorEastAsia"/>
              <w:noProof/>
              <w:lang w:eastAsia="nl-NL"/>
            </w:rPr>
          </w:pPr>
          <w:hyperlink w:anchor="_Toc25220628" w:history="1">
            <w:r w:rsidR="001206AA" w:rsidRPr="006710BB">
              <w:rPr>
                <w:rStyle w:val="Hyperlink"/>
                <w:noProof/>
                <w:lang w:val="en-GB"/>
              </w:rPr>
              <w:t>Afterthoughts</w:t>
            </w:r>
            <w:r w:rsidR="001206AA">
              <w:rPr>
                <w:noProof/>
                <w:webHidden/>
              </w:rPr>
              <w:tab/>
            </w:r>
            <w:r w:rsidR="001206AA">
              <w:rPr>
                <w:noProof/>
                <w:webHidden/>
              </w:rPr>
              <w:fldChar w:fldCharType="begin"/>
            </w:r>
            <w:r w:rsidR="001206AA">
              <w:rPr>
                <w:noProof/>
                <w:webHidden/>
              </w:rPr>
              <w:instrText xml:space="preserve"> PAGEREF _Toc25220628 \h </w:instrText>
            </w:r>
            <w:r w:rsidR="001206AA">
              <w:rPr>
                <w:noProof/>
                <w:webHidden/>
              </w:rPr>
            </w:r>
            <w:r w:rsidR="001206AA">
              <w:rPr>
                <w:noProof/>
                <w:webHidden/>
              </w:rPr>
              <w:fldChar w:fldCharType="separate"/>
            </w:r>
            <w:r w:rsidR="001206AA">
              <w:rPr>
                <w:noProof/>
                <w:webHidden/>
              </w:rPr>
              <w:t>16</w:t>
            </w:r>
            <w:r w:rsidR="001206AA">
              <w:rPr>
                <w:noProof/>
                <w:webHidden/>
              </w:rPr>
              <w:fldChar w:fldCharType="end"/>
            </w:r>
          </w:hyperlink>
        </w:p>
        <w:p w14:paraId="216AACE4" w14:textId="00609A97" w:rsidR="001206AA" w:rsidRDefault="006310E8">
          <w:pPr>
            <w:pStyle w:val="TOC3"/>
            <w:tabs>
              <w:tab w:val="right" w:leader="dot" w:pos="9062"/>
            </w:tabs>
            <w:rPr>
              <w:rFonts w:eastAsiaTheme="minorEastAsia"/>
              <w:noProof/>
              <w:lang w:eastAsia="nl-NL"/>
            </w:rPr>
          </w:pPr>
          <w:hyperlink w:anchor="_Toc25220629" w:history="1">
            <w:r w:rsidR="001206AA" w:rsidRPr="006710BB">
              <w:rPr>
                <w:rStyle w:val="Hyperlink"/>
                <w:noProof/>
                <w:lang w:val="en-GB"/>
              </w:rPr>
              <w:t>Sources</w:t>
            </w:r>
            <w:r w:rsidR="001206AA">
              <w:rPr>
                <w:noProof/>
                <w:webHidden/>
              </w:rPr>
              <w:tab/>
            </w:r>
            <w:r w:rsidR="001206AA">
              <w:rPr>
                <w:noProof/>
                <w:webHidden/>
              </w:rPr>
              <w:fldChar w:fldCharType="begin"/>
            </w:r>
            <w:r w:rsidR="001206AA">
              <w:rPr>
                <w:noProof/>
                <w:webHidden/>
              </w:rPr>
              <w:instrText xml:space="preserve"> PAGEREF _Toc25220629 \h </w:instrText>
            </w:r>
            <w:r w:rsidR="001206AA">
              <w:rPr>
                <w:noProof/>
                <w:webHidden/>
              </w:rPr>
            </w:r>
            <w:r w:rsidR="001206AA">
              <w:rPr>
                <w:noProof/>
                <w:webHidden/>
              </w:rPr>
              <w:fldChar w:fldCharType="separate"/>
            </w:r>
            <w:r w:rsidR="001206AA">
              <w:rPr>
                <w:noProof/>
                <w:webHidden/>
              </w:rPr>
              <w:t>16</w:t>
            </w:r>
            <w:r w:rsidR="001206AA">
              <w:rPr>
                <w:noProof/>
                <w:webHidden/>
              </w:rPr>
              <w:fldChar w:fldCharType="end"/>
            </w:r>
          </w:hyperlink>
        </w:p>
        <w:p w14:paraId="14776B9E" w14:textId="3FAEB22C" w:rsidR="001206AA" w:rsidRDefault="006310E8">
          <w:pPr>
            <w:pStyle w:val="TOC2"/>
            <w:tabs>
              <w:tab w:val="right" w:leader="dot" w:pos="9062"/>
            </w:tabs>
            <w:rPr>
              <w:rFonts w:eastAsiaTheme="minorEastAsia"/>
              <w:noProof/>
              <w:lang w:eastAsia="nl-NL"/>
            </w:rPr>
          </w:pPr>
          <w:hyperlink w:anchor="_Toc25220630" w:history="1">
            <w:r w:rsidR="001206AA" w:rsidRPr="006710BB">
              <w:rPr>
                <w:rStyle w:val="Hyperlink"/>
                <w:noProof/>
                <w:lang w:val="en-GB"/>
              </w:rPr>
              <w:t>Social Engineering and Foot printing</w:t>
            </w:r>
            <w:r w:rsidR="001206AA">
              <w:rPr>
                <w:noProof/>
                <w:webHidden/>
              </w:rPr>
              <w:tab/>
            </w:r>
            <w:r w:rsidR="001206AA">
              <w:rPr>
                <w:noProof/>
                <w:webHidden/>
              </w:rPr>
              <w:fldChar w:fldCharType="begin"/>
            </w:r>
            <w:r w:rsidR="001206AA">
              <w:rPr>
                <w:noProof/>
                <w:webHidden/>
              </w:rPr>
              <w:instrText xml:space="preserve"> PAGEREF _Toc25220630 \h </w:instrText>
            </w:r>
            <w:r w:rsidR="001206AA">
              <w:rPr>
                <w:noProof/>
                <w:webHidden/>
              </w:rPr>
            </w:r>
            <w:r w:rsidR="001206AA">
              <w:rPr>
                <w:noProof/>
                <w:webHidden/>
              </w:rPr>
              <w:fldChar w:fldCharType="separate"/>
            </w:r>
            <w:r w:rsidR="001206AA">
              <w:rPr>
                <w:noProof/>
                <w:webHidden/>
              </w:rPr>
              <w:t>17</w:t>
            </w:r>
            <w:r w:rsidR="001206AA">
              <w:rPr>
                <w:noProof/>
                <w:webHidden/>
              </w:rPr>
              <w:fldChar w:fldCharType="end"/>
            </w:r>
          </w:hyperlink>
        </w:p>
        <w:p w14:paraId="44683622" w14:textId="03FB6C97" w:rsidR="001206AA" w:rsidRDefault="006310E8">
          <w:pPr>
            <w:pStyle w:val="TOC3"/>
            <w:tabs>
              <w:tab w:val="right" w:leader="dot" w:pos="9062"/>
            </w:tabs>
            <w:rPr>
              <w:rFonts w:eastAsiaTheme="minorEastAsia"/>
              <w:noProof/>
              <w:lang w:eastAsia="nl-NL"/>
            </w:rPr>
          </w:pPr>
          <w:hyperlink w:anchor="_Toc25220631"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_Toc25220631 \h </w:instrText>
            </w:r>
            <w:r w:rsidR="001206AA">
              <w:rPr>
                <w:noProof/>
                <w:webHidden/>
              </w:rPr>
            </w:r>
            <w:r w:rsidR="001206AA">
              <w:rPr>
                <w:noProof/>
                <w:webHidden/>
              </w:rPr>
              <w:fldChar w:fldCharType="separate"/>
            </w:r>
            <w:r w:rsidR="001206AA">
              <w:rPr>
                <w:noProof/>
                <w:webHidden/>
              </w:rPr>
              <w:t>17</w:t>
            </w:r>
            <w:r w:rsidR="001206AA">
              <w:rPr>
                <w:noProof/>
                <w:webHidden/>
              </w:rPr>
              <w:fldChar w:fldCharType="end"/>
            </w:r>
          </w:hyperlink>
        </w:p>
        <w:p w14:paraId="6CF196DB" w14:textId="4675F8A1" w:rsidR="001206AA" w:rsidRDefault="006310E8">
          <w:pPr>
            <w:pStyle w:val="TOC3"/>
            <w:tabs>
              <w:tab w:val="right" w:leader="dot" w:pos="9062"/>
            </w:tabs>
            <w:rPr>
              <w:rFonts w:eastAsiaTheme="minorEastAsia"/>
              <w:noProof/>
              <w:lang w:eastAsia="nl-NL"/>
            </w:rPr>
          </w:pPr>
          <w:hyperlink w:anchor="_Toc25220632"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_Toc25220632 \h </w:instrText>
            </w:r>
            <w:r w:rsidR="001206AA">
              <w:rPr>
                <w:noProof/>
                <w:webHidden/>
              </w:rPr>
            </w:r>
            <w:r w:rsidR="001206AA">
              <w:rPr>
                <w:noProof/>
                <w:webHidden/>
              </w:rPr>
              <w:fldChar w:fldCharType="separate"/>
            </w:r>
            <w:r w:rsidR="001206AA">
              <w:rPr>
                <w:noProof/>
                <w:webHidden/>
              </w:rPr>
              <w:t>17</w:t>
            </w:r>
            <w:r w:rsidR="001206AA">
              <w:rPr>
                <w:noProof/>
                <w:webHidden/>
              </w:rPr>
              <w:fldChar w:fldCharType="end"/>
            </w:r>
          </w:hyperlink>
        </w:p>
        <w:p w14:paraId="0B354DF7" w14:textId="42AECC7A" w:rsidR="001206AA" w:rsidRDefault="006310E8">
          <w:pPr>
            <w:pStyle w:val="TOC3"/>
            <w:tabs>
              <w:tab w:val="right" w:leader="dot" w:pos="9062"/>
            </w:tabs>
            <w:rPr>
              <w:rFonts w:eastAsiaTheme="minorEastAsia"/>
              <w:noProof/>
              <w:lang w:eastAsia="nl-NL"/>
            </w:rPr>
          </w:pPr>
          <w:hyperlink w:anchor="_Toc25220633"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_Toc25220633 \h </w:instrText>
            </w:r>
            <w:r w:rsidR="001206AA">
              <w:rPr>
                <w:noProof/>
                <w:webHidden/>
              </w:rPr>
            </w:r>
            <w:r w:rsidR="001206AA">
              <w:rPr>
                <w:noProof/>
                <w:webHidden/>
              </w:rPr>
              <w:fldChar w:fldCharType="separate"/>
            </w:r>
            <w:r w:rsidR="001206AA">
              <w:rPr>
                <w:noProof/>
                <w:webHidden/>
              </w:rPr>
              <w:t>17</w:t>
            </w:r>
            <w:r w:rsidR="001206AA">
              <w:rPr>
                <w:noProof/>
                <w:webHidden/>
              </w:rPr>
              <w:fldChar w:fldCharType="end"/>
            </w:r>
          </w:hyperlink>
        </w:p>
        <w:p w14:paraId="16FCC0B1" w14:textId="386C8C2F" w:rsidR="001206AA" w:rsidRDefault="006310E8">
          <w:pPr>
            <w:pStyle w:val="TOC3"/>
            <w:tabs>
              <w:tab w:val="right" w:leader="dot" w:pos="9062"/>
            </w:tabs>
            <w:rPr>
              <w:rFonts w:eastAsiaTheme="minorEastAsia"/>
              <w:noProof/>
              <w:lang w:eastAsia="nl-NL"/>
            </w:rPr>
          </w:pPr>
          <w:hyperlink w:anchor="_Toc25220634"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_Toc25220634 \h </w:instrText>
            </w:r>
            <w:r w:rsidR="001206AA">
              <w:rPr>
                <w:noProof/>
                <w:webHidden/>
              </w:rPr>
            </w:r>
            <w:r w:rsidR="001206AA">
              <w:rPr>
                <w:noProof/>
                <w:webHidden/>
              </w:rPr>
              <w:fldChar w:fldCharType="separate"/>
            </w:r>
            <w:r w:rsidR="001206AA">
              <w:rPr>
                <w:noProof/>
                <w:webHidden/>
              </w:rPr>
              <w:t>17</w:t>
            </w:r>
            <w:r w:rsidR="001206AA">
              <w:rPr>
                <w:noProof/>
                <w:webHidden/>
              </w:rPr>
              <w:fldChar w:fldCharType="end"/>
            </w:r>
          </w:hyperlink>
        </w:p>
        <w:p w14:paraId="79791679" w14:textId="3915BEE5" w:rsidR="001206AA" w:rsidRDefault="006310E8">
          <w:pPr>
            <w:pStyle w:val="TOC3"/>
            <w:tabs>
              <w:tab w:val="right" w:leader="dot" w:pos="9062"/>
            </w:tabs>
            <w:rPr>
              <w:rFonts w:eastAsiaTheme="minorEastAsia"/>
              <w:noProof/>
              <w:lang w:eastAsia="nl-NL"/>
            </w:rPr>
          </w:pPr>
          <w:hyperlink w:anchor="_Toc25220635" w:history="1">
            <w:r w:rsidR="001206AA" w:rsidRPr="006710BB">
              <w:rPr>
                <w:rStyle w:val="Hyperlink"/>
                <w:noProof/>
                <w:lang w:val="en-GB"/>
              </w:rPr>
              <w:t>Execution</w:t>
            </w:r>
            <w:r w:rsidR="001206AA">
              <w:rPr>
                <w:noProof/>
                <w:webHidden/>
              </w:rPr>
              <w:tab/>
            </w:r>
            <w:r w:rsidR="001206AA">
              <w:rPr>
                <w:noProof/>
                <w:webHidden/>
              </w:rPr>
              <w:fldChar w:fldCharType="begin"/>
            </w:r>
            <w:r w:rsidR="001206AA">
              <w:rPr>
                <w:noProof/>
                <w:webHidden/>
              </w:rPr>
              <w:instrText xml:space="preserve"> PAGEREF _Toc25220635 \h </w:instrText>
            </w:r>
            <w:r w:rsidR="001206AA">
              <w:rPr>
                <w:noProof/>
                <w:webHidden/>
              </w:rPr>
            </w:r>
            <w:r w:rsidR="001206AA">
              <w:rPr>
                <w:noProof/>
                <w:webHidden/>
              </w:rPr>
              <w:fldChar w:fldCharType="separate"/>
            </w:r>
            <w:r w:rsidR="001206AA">
              <w:rPr>
                <w:noProof/>
                <w:webHidden/>
              </w:rPr>
              <w:t>18</w:t>
            </w:r>
            <w:r w:rsidR="001206AA">
              <w:rPr>
                <w:noProof/>
                <w:webHidden/>
              </w:rPr>
              <w:fldChar w:fldCharType="end"/>
            </w:r>
          </w:hyperlink>
        </w:p>
        <w:p w14:paraId="3560076F" w14:textId="706C78B4" w:rsidR="001206AA" w:rsidRDefault="006310E8">
          <w:pPr>
            <w:pStyle w:val="TOC3"/>
            <w:tabs>
              <w:tab w:val="right" w:leader="dot" w:pos="9062"/>
            </w:tabs>
            <w:rPr>
              <w:rFonts w:eastAsiaTheme="minorEastAsia"/>
              <w:noProof/>
              <w:lang w:eastAsia="nl-NL"/>
            </w:rPr>
          </w:pPr>
          <w:hyperlink w:anchor="_Toc25220636" w:history="1">
            <w:r w:rsidR="001206AA" w:rsidRPr="006710BB">
              <w:rPr>
                <w:rStyle w:val="Hyperlink"/>
                <w:noProof/>
                <w:lang w:val="en-GB"/>
              </w:rPr>
              <w:t>Afterthoughts</w:t>
            </w:r>
            <w:r w:rsidR="001206AA">
              <w:rPr>
                <w:noProof/>
                <w:webHidden/>
              </w:rPr>
              <w:tab/>
            </w:r>
            <w:r w:rsidR="001206AA">
              <w:rPr>
                <w:noProof/>
                <w:webHidden/>
              </w:rPr>
              <w:fldChar w:fldCharType="begin"/>
            </w:r>
            <w:r w:rsidR="001206AA">
              <w:rPr>
                <w:noProof/>
                <w:webHidden/>
              </w:rPr>
              <w:instrText xml:space="preserve"> PAGEREF _Toc25220636 \h </w:instrText>
            </w:r>
            <w:r w:rsidR="001206AA">
              <w:rPr>
                <w:noProof/>
                <w:webHidden/>
              </w:rPr>
            </w:r>
            <w:r w:rsidR="001206AA">
              <w:rPr>
                <w:noProof/>
                <w:webHidden/>
              </w:rPr>
              <w:fldChar w:fldCharType="separate"/>
            </w:r>
            <w:r w:rsidR="001206AA">
              <w:rPr>
                <w:noProof/>
                <w:webHidden/>
              </w:rPr>
              <w:t>21</w:t>
            </w:r>
            <w:r w:rsidR="001206AA">
              <w:rPr>
                <w:noProof/>
                <w:webHidden/>
              </w:rPr>
              <w:fldChar w:fldCharType="end"/>
            </w:r>
          </w:hyperlink>
        </w:p>
        <w:p w14:paraId="400A0152" w14:textId="5AA2CF4F" w:rsidR="001206AA" w:rsidRDefault="006310E8">
          <w:pPr>
            <w:pStyle w:val="TOC2"/>
            <w:tabs>
              <w:tab w:val="right" w:leader="dot" w:pos="9062"/>
            </w:tabs>
            <w:rPr>
              <w:rFonts w:eastAsiaTheme="minorEastAsia"/>
              <w:noProof/>
              <w:lang w:eastAsia="nl-NL"/>
            </w:rPr>
          </w:pPr>
          <w:hyperlink w:anchor="_Toc25220637" w:history="1">
            <w:r w:rsidR="001206AA" w:rsidRPr="006710BB">
              <w:rPr>
                <w:rStyle w:val="Hyperlink"/>
                <w:noProof/>
                <w:lang w:val="en-GB"/>
              </w:rPr>
              <w:t>Network Scanning and Enumeration</w:t>
            </w:r>
            <w:r w:rsidR="001206AA">
              <w:rPr>
                <w:noProof/>
                <w:webHidden/>
              </w:rPr>
              <w:tab/>
            </w:r>
            <w:r w:rsidR="001206AA">
              <w:rPr>
                <w:noProof/>
                <w:webHidden/>
              </w:rPr>
              <w:fldChar w:fldCharType="begin"/>
            </w:r>
            <w:r w:rsidR="001206AA">
              <w:rPr>
                <w:noProof/>
                <w:webHidden/>
              </w:rPr>
              <w:instrText xml:space="preserve"> PAGEREF _Toc25220637 \h </w:instrText>
            </w:r>
            <w:r w:rsidR="001206AA">
              <w:rPr>
                <w:noProof/>
                <w:webHidden/>
              </w:rPr>
            </w:r>
            <w:r w:rsidR="001206AA">
              <w:rPr>
                <w:noProof/>
                <w:webHidden/>
              </w:rPr>
              <w:fldChar w:fldCharType="separate"/>
            </w:r>
            <w:r w:rsidR="001206AA">
              <w:rPr>
                <w:noProof/>
                <w:webHidden/>
              </w:rPr>
              <w:t>22</w:t>
            </w:r>
            <w:r w:rsidR="001206AA">
              <w:rPr>
                <w:noProof/>
                <w:webHidden/>
              </w:rPr>
              <w:fldChar w:fldCharType="end"/>
            </w:r>
          </w:hyperlink>
        </w:p>
        <w:p w14:paraId="5AE17204" w14:textId="1AF0C4FC" w:rsidR="001206AA" w:rsidRDefault="006310E8">
          <w:pPr>
            <w:pStyle w:val="TOC3"/>
            <w:tabs>
              <w:tab w:val="right" w:leader="dot" w:pos="9062"/>
            </w:tabs>
            <w:rPr>
              <w:rFonts w:eastAsiaTheme="minorEastAsia"/>
              <w:noProof/>
              <w:lang w:eastAsia="nl-NL"/>
            </w:rPr>
          </w:pPr>
          <w:hyperlink w:anchor="_Toc25220638"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_Toc25220638 \h </w:instrText>
            </w:r>
            <w:r w:rsidR="001206AA">
              <w:rPr>
                <w:noProof/>
                <w:webHidden/>
              </w:rPr>
            </w:r>
            <w:r w:rsidR="001206AA">
              <w:rPr>
                <w:noProof/>
                <w:webHidden/>
              </w:rPr>
              <w:fldChar w:fldCharType="separate"/>
            </w:r>
            <w:r w:rsidR="001206AA">
              <w:rPr>
                <w:noProof/>
                <w:webHidden/>
              </w:rPr>
              <w:t>22</w:t>
            </w:r>
            <w:r w:rsidR="001206AA">
              <w:rPr>
                <w:noProof/>
                <w:webHidden/>
              </w:rPr>
              <w:fldChar w:fldCharType="end"/>
            </w:r>
          </w:hyperlink>
        </w:p>
        <w:p w14:paraId="15DFEB62" w14:textId="1B84658E" w:rsidR="001206AA" w:rsidRDefault="006310E8">
          <w:pPr>
            <w:pStyle w:val="TOC3"/>
            <w:tabs>
              <w:tab w:val="right" w:leader="dot" w:pos="9062"/>
            </w:tabs>
            <w:rPr>
              <w:rFonts w:eastAsiaTheme="minorEastAsia"/>
              <w:noProof/>
              <w:lang w:eastAsia="nl-NL"/>
            </w:rPr>
          </w:pPr>
          <w:hyperlink w:anchor="_Toc25220639"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_Toc25220639 \h </w:instrText>
            </w:r>
            <w:r w:rsidR="001206AA">
              <w:rPr>
                <w:noProof/>
                <w:webHidden/>
              </w:rPr>
            </w:r>
            <w:r w:rsidR="001206AA">
              <w:rPr>
                <w:noProof/>
                <w:webHidden/>
              </w:rPr>
              <w:fldChar w:fldCharType="separate"/>
            </w:r>
            <w:r w:rsidR="001206AA">
              <w:rPr>
                <w:noProof/>
                <w:webHidden/>
              </w:rPr>
              <w:t>22</w:t>
            </w:r>
            <w:r w:rsidR="001206AA">
              <w:rPr>
                <w:noProof/>
                <w:webHidden/>
              </w:rPr>
              <w:fldChar w:fldCharType="end"/>
            </w:r>
          </w:hyperlink>
        </w:p>
        <w:p w14:paraId="4A55BF9B" w14:textId="6B69274F" w:rsidR="001206AA" w:rsidRDefault="006310E8">
          <w:pPr>
            <w:pStyle w:val="TOC3"/>
            <w:tabs>
              <w:tab w:val="right" w:leader="dot" w:pos="9062"/>
            </w:tabs>
            <w:rPr>
              <w:rFonts w:eastAsiaTheme="minorEastAsia"/>
              <w:noProof/>
              <w:lang w:eastAsia="nl-NL"/>
            </w:rPr>
          </w:pPr>
          <w:hyperlink w:anchor="_Toc25220640"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_Toc25220640 \h </w:instrText>
            </w:r>
            <w:r w:rsidR="001206AA">
              <w:rPr>
                <w:noProof/>
                <w:webHidden/>
              </w:rPr>
            </w:r>
            <w:r w:rsidR="001206AA">
              <w:rPr>
                <w:noProof/>
                <w:webHidden/>
              </w:rPr>
              <w:fldChar w:fldCharType="separate"/>
            </w:r>
            <w:r w:rsidR="001206AA">
              <w:rPr>
                <w:noProof/>
                <w:webHidden/>
              </w:rPr>
              <w:t>22</w:t>
            </w:r>
            <w:r w:rsidR="001206AA">
              <w:rPr>
                <w:noProof/>
                <w:webHidden/>
              </w:rPr>
              <w:fldChar w:fldCharType="end"/>
            </w:r>
          </w:hyperlink>
        </w:p>
        <w:p w14:paraId="56A46F34" w14:textId="2CB5E8B8" w:rsidR="001206AA" w:rsidRDefault="006310E8">
          <w:pPr>
            <w:pStyle w:val="TOC3"/>
            <w:tabs>
              <w:tab w:val="right" w:leader="dot" w:pos="9062"/>
            </w:tabs>
            <w:rPr>
              <w:rFonts w:eastAsiaTheme="minorEastAsia"/>
              <w:noProof/>
              <w:lang w:eastAsia="nl-NL"/>
            </w:rPr>
          </w:pPr>
          <w:hyperlink w:anchor="_Toc25220641"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_Toc25220641 \h </w:instrText>
            </w:r>
            <w:r w:rsidR="001206AA">
              <w:rPr>
                <w:noProof/>
                <w:webHidden/>
              </w:rPr>
            </w:r>
            <w:r w:rsidR="001206AA">
              <w:rPr>
                <w:noProof/>
                <w:webHidden/>
              </w:rPr>
              <w:fldChar w:fldCharType="separate"/>
            </w:r>
            <w:r w:rsidR="001206AA">
              <w:rPr>
                <w:noProof/>
                <w:webHidden/>
              </w:rPr>
              <w:t>22</w:t>
            </w:r>
            <w:r w:rsidR="001206AA">
              <w:rPr>
                <w:noProof/>
                <w:webHidden/>
              </w:rPr>
              <w:fldChar w:fldCharType="end"/>
            </w:r>
          </w:hyperlink>
        </w:p>
        <w:p w14:paraId="7D4B0C2F" w14:textId="3FCE6B35" w:rsidR="001206AA" w:rsidRDefault="006310E8">
          <w:pPr>
            <w:pStyle w:val="TOC3"/>
            <w:tabs>
              <w:tab w:val="right" w:leader="dot" w:pos="9062"/>
            </w:tabs>
            <w:rPr>
              <w:rFonts w:eastAsiaTheme="minorEastAsia"/>
              <w:noProof/>
              <w:lang w:eastAsia="nl-NL"/>
            </w:rPr>
          </w:pPr>
          <w:hyperlink w:anchor="_Toc25220642" w:history="1">
            <w:r w:rsidR="001206AA" w:rsidRPr="006710BB">
              <w:rPr>
                <w:rStyle w:val="Hyperlink"/>
                <w:noProof/>
                <w:lang w:val="en-GB"/>
              </w:rPr>
              <w:t>Afterthoughts</w:t>
            </w:r>
            <w:r w:rsidR="001206AA">
              <w:rPr>
                <w:noProof/>
                <w:webHidden/>
              </w:rPr>
              <w:tab/>
            </w:r>
            <w:r w:rsidR="001206AA">
              <w:rPr>
                <w:noProof/>
                <w:webHidden/>
              </w:rPr>
              <w:fldChar w:fldCharType="begin"/>
            </w:r>
            <w:r w:rsidR="001206AA">
              <w:rPr>
                <w:noProof/>
                <w:webHidden/>
              </w:rPr>
              <w:instrText xml:space="preserve"> PAGEREF _Toc25220642 \h </w:instrText>
            </w:r>
            <w:r w:rsidR="001206AA">
              <w:rPr>
                <w:noProof/>
                <w:webHidden/>
              </w:rPr>
            </w:r>
            <w:r w:rsidR="001206AA">
              <w:rPr>
                <w:noProof/>
                <w:webHidden/>
              </w:rPr>
              <w:fldChar w:fldCharType="separate"/>
            </w:r>
            <w:r w:rsidR="001206AA">
              <w:rPr>
                <w:noProof/>
                <w:webHidden/>
              </w:rPr>
              <w:t>25</w:t>
            </w:r>
            <w:r w:rsidR="001206AA">
              <w:rPr>
                <w:noProof/>
                <w:webHidden/>
              </w:rPr>
              <w:fldChar w:fldCharType="end"/>
            </w:r>
          </w:hyperlink>
        </w:p>
        <w:p w14:paraId="431F4F4D" w14:textId="42B7CD35" w:rsidR="001206AA" w:rsidRDefault="006310E8">
          <w:pPr>
            <w:pStyle w:val="TOC2"/>
            <w:tabs>
              <w:tab w:val="right" w:leader="dot" w:pos="9062"/>
            </w:tabs>
            <w:rPr>
              <w:rFonts w:eastAsiaTheme="minorEastAsia"/>
              <w:noProof/>
              <w:lang w:eastAsia="nl-NL"/>
            </w:rPr>
          </w:pPr>
          <w:hyperlink w:anchor="_Toc25220643" w:history="1">
            <w:r w:rsidR="001206AA" w:rsidRPr="006710BB">
              <w:rPr>
                <w:rStyle w:val="Hyperlink"/>
                <w:noProof/>
                <w:lang w:val="en-GB"/>
              </w:rPr>
              <w:t>Network Sniffing and Spoofing</w:t>
            </w:r>
            <w:r w:rsidR="001206AA">
              <w:rPr>
                <w:noProof/>
                <w:webHidden/>
              </w:rPr>
              <w:tab/>
            </w:r>
            <w:r w:rsidR="001206AA">
              <w:rPr>
                <w:noProof/>
                <w:webHidden/>
              </w:rPr>
              <w:fldChar w:fldCharType="begin"/>
            </w:r>
            <w:r w:rsidR="001206AA">
              <w:rPr>
                <w:noProof/>
                <w:webHidden/>
              </w:rPr>
              <w:instrText xml:space="preserve"> PAGEREF _Toc25220643 \h </w:instrText>
            </w:r>
            <w:r w:rsidR="001206AA">
              <w:rPr>
                <w:noProof/>
                <w:webHidden/>
              </w:rPr>
            </w:r>
            <w:r w:rsidR="001206AA">
              <w:rPr>
                <w:noProof/>
                <w:webHidden/>
              </w:rPr>
              <w:fldChar w:fldCharType="separate"/>
            </w:r>
            <w:r w:rsidR="001206AA">
              <w:rPr>
                <w:noProof/>
                <w:webHidden/>
              </w:rPr>
              <w:t>26</w:t>
            </w:r>
            <w:r w:rsidR="001206AA">
              <w:rPr>
                <w:noProof/>
                <w:webHidden/>
              </w:rPr>
              <w:fldChar w:fldCharType="end"/>
            </w:r>
          </w:hyperlink>
        </w:p>
        <w:p w14:paraId="233209ED" w14:textId="017CEFBA" w:rsidR="001206AA" w:rsidRDefault="006310E8">
          <w:pPr>
            <w:pStyle w:val="TOC3"/>
            <w:tabs>
              <w:tab w:val="right" w:leader="dot" w:pos="9062"/>
            </w:tabs>
            <w:rPr>
              <w:rFonts w:eastAsiaTheme="minorEastAsia"/>
              <w:noProof/>
              <w:lang w:eastAsia="nl-NL"/>
            </w:rPr>
          </w:pPr>
          <w:hyperlink w:anchor="_Toc25220644"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_Toc25220644 \h </w:instrText>
            </w:r>
            <w:r w:rsidR="001206AA">
              <w:rPr>
                <w:noProof/>
                <w:webHidden/>
              </w:rPr>
            </w:r>
            <w:r w:rsidR="001206AA">
              <w:rPr>
                <w:noProof/>
                <w:webHidden/>
              </w:rPr>
              <w:fldChar w:fldCharType="separate"/>
            </w:r>
            <w:r w:rsidR="001206AA">
              <w:rPr>
                <w:noProof/>
                <w:webHidden/>
              </w:rPr>
              <w:t>26</w:t>
            </w:r>
            <w:r w:rsidR="001206AA">
              <w:rPr>
                <w:noProof/>
                <w:webHidden/>
              </w:rPr>
              <w:fldChar w:fldCharType="end"/>
            </w:r>
          </w:hyperlink>
        </w:p>
        <w:p w14:paraId="51B3917A" w14:textId="6CD5D248" w:rsidR="001206AA" w:rsidRDefault="006310E8">
          <w:pPr>
            <w:pStyle w:val="TOC3"/>
            <w:tabs>
              <w:tab w:val="right" w:leader="dot" w:pos="9062"/>
            </w:tabs>
            <w:rPr>
              <w:rFonts w:eastAsiaTheme="minorEastAsia"/>
              <w:noProof/>
              <w:lang w:eastAsia="nl-NL"/>
            </w:rPr>
          </w:pPr>
          <w:hyperlink w:anchor="_Toc25220645"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_Toc25220645 \h </w:instrText>
            </w:r>
            <w:r w:rsidR="001206AA">
              <w:rPr>
                <w:noProof/>
                <w:webHidden/>
              </w:rPr>
            </w:r>
            <w:r w:rsidR="001206AA">
              <w:rPr>
                <w:noProof/>
                <w:webHidden/>
              </w:rPr>
              <w:fldChar w:fldCharType="separate"/>
            </w:r>
            <w:r w:rsidR="001206AA">
              <w:rPr>
                <w:noProof/>
                <w:webHidden/>
              </w:rPr>
              <w:t>26</w:t>
            </w:r>
            <w:r w:rsidR="001206AA">
              <w:rPr>
                <w:noProof/>
                <w:webHidden/>
              </w:rPr>
              <w:fldChar w:fldCharType="end"/>
            </w:r>
          </w:hyperlink>
        </w:p>
        <w:p w14:paraId="70E0E0FD" w14:textId="038AB879" w:rsidR="001206AA" w:rsidRDefault="006310E8">
          <w:pPr>
            <w:pStyle w:val="TOC3"/>
            <w:tabs>
              <w:tab w:val="right" w:leader="dot" w:pos="9062"/>
            </w:tabs>
            <w:rPr>
              <w:rFonts w:eastAsiaTheme="minorEastAsia"/>
              <w:noProof/>
              <w:lang w:eastAsia="nl-NL"/>
            </w:rPr>
          </w:pPr>
          <w:hyperlink w:anchor="_Toc25220646"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_Toc25220646 \h </w:instrText>
            </w:r>
            <w:r w:rsidR="001206AA">
              <w:rPr>
                <w:noProof/>
                <w:webHidden/>
              </w:rPr>
            </w:r>
            <w:r w:rsidR="001206AA">
              <w:rPr>
                <w:noProof/>
                <w:webHidden/>
              </w:rPr>
              <w:fldChar w:fldCharType="separate"/>
            </w:r>
            <w:r w:rsidR="001206AA">
              <w:rPr>
                <w:noProof/>
                <w:webHidden/>
              </w:rPr>
              <w:t>26</w:t>
            </w:r>
            <w:r w:rsidR="001206AA">
              <w:rPr>
                <w:noProof/>
                <w:webHidden/>
              </w:rPr>
              <w:fldChar w:fldCharType="end"/>
            </w:r>
          </w:hyperlink>
        </w:p>
        <w:p w14:paraId="7E244AC9" w14:textId="497D9617" w:rsidR="001206AA" w:rsidRDefault="006310E8">
          <w:pPr>
            <w:pStyle w:val="TOC3"/>
            <w:tabs>
              <w:tab w:val="right" w:leader="dot" w:pos="9062"/>
            </w:tabs>
            <w:rPr>
              <w:rFonts w:eastAsiaTheme="minorEastAsia"/>
              <w:noProof/>
              <w:lang w:eastAsia="nl-NL"/>
            </w:rPr>
          </w:pPr>
          <w:hyperlink w:anchor="_Toc25220647"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_Toc25220647 \h </w:instrText>
            </w:r>
            <w:r w:rsidR="001206AA">
              <w:rPr>
                <w:noProof/>
                <w:webHidden/>
              </w:rPr>
            </w:r>
            <w:r w:rsidR="001206AA">
              <w:rPr>
                <w:noProof/>
                <w:webHidden/>
              </w:rPr>
              <w:fldChar w:fldCharType="separate"/>
            </w:r>
            <w:r w:rsidR="001206AA">
              <w:rPr>
                <w:noProof/>
                <w:webHidden/>
              </w:rPr>
              <w:t>26</w:t>
            </w:r>
            <w:r w:rsidR="001206AA">
              <w:rPr>
                <w:noProof/>
                <w:webHidden/>
              </w:rPr>
              <w:fldChar w:fldCharType="end"/>
            </w:r>
          </w:hyperlink>
        </w:p>
        <w:p w14:paraId="5155EB0B" w14:textId="692E1917" w:rsidR="001206AA" w:rsidRDefault="006310E8">
          <w:pPr>
            <w:pStyle w:val="TOC3"/>
            <w:tabs>
              <w:tab w:val="right" w:leader="dot" w:pos="9062"/>
            </w:tabs>
            <w:rPr>
              <w:rFonts w:eastAsiaTheme="minorEastAsia"/>
              <w:noProof/>
              <w:lang w:eastAsia="nl-NL"/>
            </w:rPr>
          </w:pPr>
          <w:hyperlink w:anchor="_Toc25220648" w:history="1">
            <w:r w:rsidR="001206AA" w:rsidRPr="006710BB">
              <w:rPr>
                <w:rStyle w:val="Hyperlink"/>
                <w:noProof/>
                <w:lang w:val="en-GB"/>
              </w:rPr>
              <w:t>Execution</w:t>
            </w:r>
            <w:r w:rsidR="001206AA">
              <w:rPr>
                <w:noProof/>
                <w:webHidden/>
              </w:rPr>
              <w:tab/>
            </w:r>
            <w:r w:rsidR="001206AA">
              <w:rPr>
                <w:noProof/>
                <w:webHidden/>
              </w:rPr>
              <w:fldChar w:fldCharType="begin"/>
            </w:r>
            <w:r w:rsidR="001206AA">
              <w:rPr>
                <w:noProof/>
                <w:webHidden/>
              </w:rPr>
              <w:instrText xml:space="preserve"> PAGEREF _Toc25220648 \h </w:instrText>
            </w:r>
            <w:r w:rsidR="001206AA">
              <w:rPr>
                <w:noProof/>
                <w:webHidden/>
              </w:rPr>
            </w:r>
            <w:r w:rsidR="001206AA">
              <w:rPr>
                <w:noProof/>
                <w:webHidden/>
              </w:rPr>
              <w:fldChar w:fldCharType="separate"/>
            </w:r>
            <w:r w:rsidR="001206AA">
              <w:rPr>
                <w:noProof/>
                <w:webHidden/>
              </w:rPr>
              <w:t>27</w:t>
            </w:r>
            <w:r w:rsidR="001206AA">
              <w:rPr>
                <w:noProof/>
                <w:webHidden/>
              </w:rPr>
              <w:fldChar w:fldCharType="end"/>
            </w:r>
          </w:hyperlink>
        </w:p>
        <w:p w14:paraId="6826DFBB" w14:textId="57D9625F" w:rsidR="001206AA" w:rsidRDefault="006310E8">
          <w:pPr>
            <w:pStyle w:val="TOC3"/>
            <w:tabs>
              <w:tab w:val="right" w:leader="dot" w:pos="9062"/>
            </w:tabs>
            <w:rPr>
              <w:rFonts w:eastAsiaTheme="minorEastAsia"/>
              <w:noProof/>
              <w:lang w:eastAsia="nl-NL"/>
            </w:rPr>
          </w:pPr>
          <w:hyperlink w:anchor="_Toc25220649" w:history="1">
            <w:r w:rsidR="001206AA" w:rsidRPr="006710BB">
              <w:rPr>
                <w:rStyle w:val="Hyperlink"/>
                <w:noProof/>
                <w:lang w:val="en-GB"/>
              </w:rPr>
              <w:t>Afterthoughts</w:t>
            </w:r>
            <w:r w:rsidR="001206AA">
              <w:rPr>
                <w:noProof/>
                <w:webHidden/>
              </w:rPr>
              <w:tab/>
            </w:r>
            <w:r w:rsidR="001206AA">
              <w:rPr>
                <w:noProof/>
                <w:webHidden/>
              </w:rPr>
              <w:fldChar w:fldCharType="begin"/>
            </w:r>
            <w:r w:rsidR="001206AA">
              <w:rPr>
                <w:noProof/>
                <w:webHidden/>
              </w:rPr>
              <w:instrText xml:space="preserve"> PAGEREF _Toc25220649 \h </w:instrText>
            </w:r>
            <w:r w:rsidR="001206AA">
              <w:rPr>
                <w:noProof/>
                <w:webHidden/>
              </w:rPr>
            </w:r>
            <w:r w:rsidR="001206AA">
              <w:rPr>
                <w:noProof/>
                <w:webHidden/>
              </w:rPr>
              <w:fldChar w:fldCharType="separate"/>
            </w:r>
            <w:r w:rsidR="001206AA">
              <w:rPr>
                <w:noProof/>
                <w:webHidden/>
              </w:rPr>
              <w:t>30</w:t>
            </w:r>
            <w:r w:rsidR="001206AA">
              <w:rPr>
                <w:noProof/>
                <w:webHidden/>
              </w:rPr>
              <w:fldChar w:fldCharType="end"/>
            </w:r>
          </w:hyperlink>
        </w:p>
        <w:p w14:paraId="366207DD" w14:textId="08A67EEB" w:rsidR="001206AA" w:rsidRDefault="006310E8">
          <w:pPr>
            <w:pStyle w:val="TOC2"/>
            <w:tabs>
              <w:tab w:val="right" w:leader="dot" w:pos="9062"/>
            </w:tabs>
            <w:rPr>
              <w:rFonts w:eastAsiaTheme="minorEastAsia"/>
              <w:noProof/>
              <w:lang w:eastAsia="nl-NL"/>
            </w:rPr>
          </w:pPr>
          <w:hyperlink w:anchor="_Toc25220650" w:history="1">
            <w:r w:rsidR="001206AA" w:rsidRPr="006710BB">
              <w:rPr>
                <w:rStyle w:val="Hyperlink"/>
                <w:noProof/>
                <w:lang w:val="en-GB"/>
              </w:rPr>
              <w:t>SQL Injection</w:t>
            </w:r>
            <w:r w:rsidR="001206AA">
              <w:rPr>
                <w:noProof/>
                <w:webHidden/>
              </w:rPr>
              <w:tab/>
            </w:r>
            <w:r w:rsidR="001206AA">
              <w:rPr>
                <w:noProof/>
                <w:webHidden/>
              </w:rPr>
              <w:fldChar w:fldCharType="begin"/>
            </w:r>
            <w:r w:rsidR="001206AA">
              <w:rPr>
                <w:noProof/>
                <w:webHidden/>
              </w:rPr>
              <w:instrText xml:space="preserve"> PAGEREF _Toc25220650 \h </w:instrText>
            </w:r>
            <w:r w:rsidR="001206AA">
              <w:rPr>
                <w:noProof/>
                <w:webHidden/>
              </w:rPr>
            </w:r>
            <w:r w:rsidR="001206AA">
              <w:rPr>
                <w:noProof/>
                <w:webHidden/>
              </w:rPr>
              <w:fldChar w:fldCharType="separate"/>
            </w:r>
            <w:r w:rsidR="001206AA">
              <w:rPr>
                <w:noProof/>
                <w:webHidden/>
              </w:rPr>
              <w:t>31</w:t>
            </w:r>
            <w:r w:rsidR="001206AA">
              <w:rPr>
                <w:noProof/>
                <w:webHidden/>
              </w:rPr>
              <w:fldChar w:fldCharType="end"/>
            </w:r>
          </w:hyperlink>
        </w:p>
        <w:p w14:paraId="69D47795" w14:textId="28FDAA42" w:rsidR="001206AA" w:rsidRDefault="006310E8">
          <w:pPr>
            <w:pStyle w:val="TOC3"/>
            <w:tabs>
              <w:tab w:val="right" w:leader="dot" w:pos="9062"/>
            </w:tabs>
            <w:rPr>
              <w:rFonts w:eastAsiaTheme="minorEastAsia"/>
              <w:noProof/>
              <w:lang w:eastAsia="nl-NL"/>
            </w:rPr>
          </w:pPr>
          <w:hyperlink w:anchor="_Toc25220651"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_Toc25220651 \h </w:instrText>
            </w:r>
            <w:r w:rsidR="001206AA">
              <w:rPr>
                <w:noProof/>
                <w:webHidden/>
              </w:rPr>
            </w:r>
            <w:r w:rsidR="001206AA">
              <w:rPr>
                <w:noProof/>
                <w:webHidden/>
              </w:rPr>
              <w:fldChar w:fldCharType="separate"/>
            </w:r>
            <w:r w:rsidR="001206AA">
              <w:rPr>
                <w:noProof/>
                <w:webHidden/>
              </w:rPr>
              <w:t>31</w:t>
            </w:r>
            <w:r w:rsidR="001206AA">
              <w:rPr>
                <w:noProof/>
                <w:webHidden/>
              </w:rPr>
              <w:fldChar w:fldCharType="end"/>
            </w:r>
          </w:hyperlink>
        </w:p>
        <w:p w14:paraId="16FC8837" w14:textId="65FDFEE7" w:rsidR="001206AA" w:rsidRDefault="006310E8">
          <w:pPr>
            <w:pStyle w:val="TOC3"/>
            <w:tabs>
              <w:tab w:val="right" w:leader="dot" w:pos="9062"/>
            </w:tabs>
            <w:rPr>
              <w:rFonts w:eastAsiaTheme="minorEastAsia"/>
              <w:noProof/>
              <w:lang w:eastAsia="nl-NL"/>
            </w:rPr>
          </w:pPr>
          <w:hyperlink w:anchor="_Toc25220652"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_Toc25220652 \h </w:instrText>
            </w:r>
            <w:r w:rsidR="001206AA">
              <w:rPr>
                <w:noProof/>
                <w:webHidden/>
              </w:rPr>
            </w:r>
            <w:r w:rsidR="001206AA">
              <w:rPr>
                <w:noProof/>
                <w:webHidden/>
              </w:rPr>
              <w:fldChar w:fldCharType="separate"/>
            </w:r>
            <w:r w:rsidR="001206AA">
              <w:rPr>
                <w:noProof/>
                <w:webHidden/>
              </w:rPr>
              <w:t>31</w:t>
            </w:r>
            <w:r w:rsidR="001206AA">
              <w:rPr>
                <w:noProof/>
                <w:webHidden/>
              </w:rPr>
              <w:fldChar w:fldCharType="end"/>
            </w:r>
          </w:hyperlink>
        </w:p>
        <w:p w14:paraId="71026DD6" w14:textId="16F6B341" w:rsidR="001206AA" w:rsidRDefault="006310E8">
          <w:pPr>
            <w:pStyle w:val="TOC3"/>
            <w:tabs>
              <w:tab w:val="right" w:leader="dot" w:pos="9062"/>
            </w:tabs>
            <w:rPr>
              <w:rFonts w:eastAsiaTheme="minorEastAsia"/>
              <w:noProof/>
              <w:lang w:eastAsia="nl-NL"/>
            </w:rPr>
          </w:pPr>
          <w:hyperlink w:anchor="_Toc25220653"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_Toc25220653 \h </w:instrText>
            </w:r>
            <w:r w:rsidR="001206AA">
              <w:rPr>
                <w:noProof/>
                <w:webHidden/>
              </w:rPr>
            </w:r>
            <w:r w:rsidR="001206AA">
              <w:rPr>
                <w:noProof/>
                <w:webHidden/>
              </w:rPr>
              <w:fldChar w:fldCharType="separate"/>
            </w:r>
            <w:r w:rsidR="001206AA">
              <w:rPr>
                <w:noProof/>
                <w:webHidden/>
              </w:rPr>
              <w:t>31</w:t>
            </w:r>
            <w:r w:rsidR="001206AA">
              <w:rPr>
                <w:noProof/>
                <w:webHidden/>
              </w:rPr>
              <w:fldChar w:fldCharType="end"/>
            </w:r>
          </w:hyperlink>
        </w:p>
        <w:p w14:paraId="053C8C01" w14:textId="6949CC19" w:rsidR="001206AA" w:rsidRDefault="006310E8">
          <w:pPr>
            <w:pStyle w:val="TOC3"/>
            <w:tabs>
              <w:tab w:val="right" w:leader="dot" w:pos="9062"/>
            </w:tabs>
            <w:rPr>
              <w:rFonts w:eastAsiaTheme="minorEastAsia"/>
              <w:noProof/>
              <w:lang w:eastAsia="nl-NL"/>
            </w:rPr>
          </w:pPr>
          <w:hyperlink w:anchor="_Toc25220654"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_Toc25220654 \h </w:instrText>
            </w:r>
            <w:r w:rsidR="001206AA">
              <w:rPr>
                <w:noProof/>
                <w:webHidden/>
              </w:rPr>
            </w:r>
            <w:r w:rsidR="001206AA">
              <w:rPr>
                <w:noProof/>
                <w:webHidden/>
              </w:rPr>
              <w:fldChar w:fldCharType="separate"/>
            </w:r>
            <w:r w:rsidR="001206AA">
              <w:rPr>
                <w:noProof/>
                <w:webHidden/>
              </w:rPr>
              <w:t>31</w:t>
            </w:r>
            <w:r w:rsidR="001206AA">
              <w:rPr>
                <w:noProof/>
                <w:webHidden/>
              </w:rPr>
              <w:fldChar w:fldCharType="end"/>
            </w:r>
          </w:hyperlink>
        </w:p>
        <w:p w14:paraId="7ED3AD25" w14:textId="401A6B03" w:rsidR="001206AA" w:rsidRDefault="006310E8">
          <w:pPr>
            <w:pStyle w:val="TOC3"/>
            <w:tabs>
              <w:tab w:val="right" w:leader="dot" w:pos="9062"/>
            </w:tabs>
            <w:rPr>
              <w:rFonts w:eastAsiaTheme="minorEastAsia"/>
              <w:noProof/>
              <w:lang w:eastAsia="nl-NL"/>
            </w:rPr>
          </w:pPr>
          <w:hyperlink w:anchor="_Toc25220655" w:history="1">
            <w:r w:rsidR="001206AA" w:rsidRPr="006710BB">
              <w:rPr>
                <w:rStyle w:val="Hyperlink"/>
                <w:noProof/>
                <w:lang w:val="en-GB"/>
              </w:rPr>
              <w:t>Execution</w:t>
            </w:r>
            <w:r w:rsidR="001206AA">
              <w:rPr>
                <w:noProof/>
                <w:webHidden/>
              </w:rPr>
              <w:tab/>
            </w:r>
            <w:r w:rsidR="001206AA">
              <w:rPr>
                <w:noProof/>
                <w:webHidden/>
              </w:rPr>
              <w:fldChar w:fldCharType="begin"/>
            </w:r>
            <w:r w:rsidR="001206AA">
              <w:rPr>
                <w:noProof/>
                <w:webHidden/>
              </w:rPr>
              <w:instrText xml:space="preserve"> PAGEREF _Toc25220655 \h </w:instrText>
            </w:r>
            <w:r w:rsidR="001206AA">
              <w:rPr>
                <w:noProof/>
                <w:webHidden/>
              </w:rPr>
            </w:r>
            <w:r w:rsidR="001206AA">
              <w:rPr>
                <w:noProof/>
                <w:webHidden/>
              </w:rPr>
              <w:fldChar w:fldCharType="separate"/>
            </w:r>
            <w:r w:rsidR="001206AA">
              <w:rPr>
                <w:noProof/>
                <w:webHidden/>
              </w:rPr>
              <w:t>31</w:t>
            </w:r>
            <w:r w:rsidR="001206AA">
              <w:rPr>
                <w:noProof/>
                <w:webHidden/>
              </w:rPr>
              <w:fldChar w:fldCharType="end"/>
            </w:r>
          </w:hyperlink>
        </w:p>
        <w:p w14:paraId="19A659C8" w14:textId="17C1FE49" w:rsidR="001206AA" w:rsidRDefault="006310E8">
          <w:pPr>
            <w:pStyle w:val="TOC3"/>
            <w:tabs>
              <w:tab w:val="right" w:leader="dot" w:pos="9062"/>
            </w:tabs>
            <w:rPr>
              <w:rFonts w:eastAsiaTheme="minorEastAsia"/>
              <w:noProof/>
              <w:lang w:eastAsia="nl-NL"/>
            </w:rPr>
          </w:pPr>
          <w:hyperlink w:anchor="_Toc25220656" w:history="1">
            <w:r w:rsidR="001206AA" w:rsidRPr="006710BB">
              <w:rPr>
                <w:rStyle w:val="Hyperlink"/>
                <w:rFonts w:cstheme="minorHAnsi"/>
                <w:noProof/>
                <w:lang w:val="en-GB"/>
              </w:rPr>
              <w:t>Afterthoughts</w:t>
            </w:r>
            <w:r w:rsidR="001206AA">
              <w:rPr>
                <w:noProof/>
                <w:webHidden/>
              </w:rPr>
              <w:tab/>
            </w:r>
            <w:r w:rsidR="001206AA">
              <w:rPr>
                <w:noProof/>
                <w:webHidden/>
              </w:rPr>
              <w:fldChar w:fldCharType="begin"/>
            </w:r>
            <w:r w:rsidR="001206AA">
              <w:rPr>
                <w:noProof/>
                <w:webHidden/>
              </w:rPr>
              <w:instrText xml:space="preserve"> PAGEREF _Toc25220656 \h </w:instrText>
            </w:r>
            <w:r w:rsidR="001206AA">
              <w:rPr>
                <w:noProof/>
                <w:webHidden/>
              </w:rPr>
            </w:r>
            <w:r w:rsidR="001206AA">
              <w:rPr>
                <w:noProof/>
                <w:webHidden/>
              </w:rPr>
              <w:fldChar w:fldCharType="separate"/>
            </w:r>
            <w:r w:rsidR="001206AA">
              <w:rPr>
                <w:noProof/>
                <w:webHidden/>
              </w:rPr>
              <w:t>34</w:t>
            </w:r>
            <w:r w:rsidR="001206AA">
              <w:rPr>
                <w:noProof/>
                <w:webHidden/>
              </w:rPr>
              <w:fldChar w:fldCharType="end"/>
            </w:r>
          </w:hyperlink>
        </w:p>
        <w:p w14:paraId="1DCF1285" w14:textId="2B48CFFC" w:rsidR="001206AA" w:rsidRDefault="006310E8">
          <w:pPr>
            <w:pStyle w:val="TOC2"/>
            <w:tabs>
              <w:tab w:val="right" w:leader="dot" w:pos="9062"/>
            </w:tabs>
            <w:rPr>
              <w:rFonts w:eastAsiaTheme="minorEastAsia"/>
              <w:noProof/>
              <w:lang w:eastAsia="nl-NL"/>
            </w:rPr>
          </w:pPr>
          <w:hyperlink w:anchor="_Toc25220657" w:history="1">
            <w:r w:rsidR="001206AA" w:rsidRPr="006710BB">
              <w:rPr>
                <w:rStyle w:val="Hyperlink"/>
                <w:noProof/>
                <w:lang w:val="en-GB"/>
              </w:rPr>
              <w:t>XSS</w:t>
            </w:r>
            <w:r w:rsidR="001206AA">
              <w:rPr>
                <w:noProof/>
                <w:webHidden/>
              </w:rPr>
              <w:tab/>
            </w:r>
            <w:r w:rsidR="001206AA">
              <w:rPr>
                <w:noProof/>
                <w:webHidden/>
              </w:rPr>
              <w:fldChar w:fldCharType="begin"/>
            </w:r>
            <w:r w:rsidR="001206AA">
              <w:rPr>
                <w:noProof/>
                <w:webHidden/>
              </w:rPr>
              <w:instrText xml:space="preserve"> PAGEREF _Toc25220657 \h </w:instrText>
            </w:r>
            <w:r w:rsidR="001206AA">
              <w:rPr>
                <w:noProof/>
                <w:webHidden/>
              </w:rPr>
            </w:r>
            <w:r w:rsidR="001206AA">
              <w:rPr>
                <w:noProof/>
                <w:webHidden/>
              </w:rPr>
              <w:fldChar w:fldCharType="separate"/>
            </w:r>
            <w:r w:rsidR="001206AA">
              <w:rPr>
                <w:noProof/>
                <w:webHidden/>
              </w:rPr>
              <w:t>35</w:t>
            </w:r>
            <w:r w:rsidR="001206AA">
              <w:rPr>
                <w:noProof/>
                <w:webHidden/>
              </w:rPr>
              <w:fldChar w:fldCharType="end"/>
            </w:r>
          </w:hyperlink>
        </w:p>
        <w:p w14:paraId="2C062905" w14:textId="750D1EA5" w:rsidR="001206AA" w:rsidRDefault="006310E8">
          <w:pPr>
            <w:pStyle w:val="TOC3"/>
            <w:tabs>
              <w:tab w:val="right" w:leader="dot" w:pos="9062"/>
            </w:tabs>
            <w:rPr>
              <w:rFonts w:eastAsiaTheme="minorEastAsia"/>
              <w:noProof/>
              <w:lang w:eastAsia="nl-NL"/>
            </w:rPr>
          </w:pPr>
          <w:hyperlink w:anchor="_Toc25220658"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_Toc25220658 \h </w:instrText>
            </w:r>
            <w:r w:rsidR="001206AA">
              <w:rPr>
                <w:noProof/>
                <w:webHidden/>
              </w:rPr>
            </w:r>
            <w:r w:rsidR="001206AA">
              <w:rPr>
                <w:noProof/>
                <w:webHidden/>
              </w:rPr>
              <w:fldChar w:fldCharType="separate"/>
            </w:r>
            <w:r w:rsidR="001206AA">
              <w:rPr>
                <w:noProof/>
                <w:webHidden/>
              </w:rPr>
              <w:t>35</w:t>
            </w:r>
            <w:r w:rsidR="001206AA">
              <w:rPr>
                <w:noProof/>
                <w:webHidden/>
              </w:rPr>
              <w:fldChar w:fldCharType="end"/>
            </w:r>
          </w:hyperlink>
        </w:p>
        <w:p w14:paraId="03608135" w14:textId="0CC7E1A6" w:rsidR="001206AA" w:rsidRDefault="006310E8">
          <w:pPr>
            <w:pStyle w:val="TOC3"/>
            <w:tabs>
              <w:tab w:val="right" w:leader="dot" w:pos="9062"/>
            </w:tabs>
            <w:rPr>
              <w:rFonts w:eastAsiaTheme="minorEastAsia"/>
              <w:noProof/>
              <w:lang w:eastAsia="nl-NL"/>
            </w:rPr>
          </w:pPr>
          <w:hyperlink w:anchor="_Toc25220659"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_Toc25220659 \h </w:instrText>
            </w:r>
            <w:r w:rsidR="001206AA">
              <w:rPr>
                <w:noProof/>
                <w:webHidden/>
              </w:rPr>
            </w:r>
            <w:r w:rsidR="001206AA">
              <w:rPr>
                <w:noProof/>
                <w:webHidden/>
              </w:rPr>
              <w:fldChar w:fldCharType="separate"/>
            </w:r>
            <w:r w:rsidR="001206AA">
              <w:rPr>
                <w:noProof/>
                <w:webHidden/>
              </w:rPr>
              <w:t>35</w:t>
            </w:r>
            <w:r w:rsidR="001206AA">
              <w:rPr>
                <w:noProof/>
                <w:webHidden/>
              </w:rPr>
              <w:fldChar w:fldCharType="end"/>
            </w:r>
          </w:hyperlink>
        </w:p>
        <w:p w14:paraId="2849804F" w14:textId="0D5FBE9F" w:rsidR="001206AA" w:rsidRDefault="006310E8">
          <w:pPr>
            <w:pStyle w:val="TOC3"/>
            <w:tabs>
              <w:tab w:val="right" w:leader="dot" w:pos="9062"/>
            </w:tabs>
            <w:rPr>
              <w:rFonts w:eastAsiaTheme="minorEastAsia"/>
              <w:noProof/>
              <w:lang w:eastAsia="nl-NL"/>
            </w:rPr>
          </w:pPr>
          <w:hyperlink w:anchor="_Toc25220660"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_Toc25220660 \h </w:instrText>
            </w:r>
            <w:r w:rsidR="001206AA">
              <w:rPr>
                <w:noProof/>
                <w:webHidden/>
              </w:rPr>
            </w:r>
            <w:r w:rsidR="001206AA">
              <w:rPr>
                <w:noProof/>
                <w:webHidden/>
              </w:rPr>
              <w:fldChar w:fldCharType="separate"/>
            </w:r>
            <w:r w:rsidR="001206AA">
              <w:rPr>
                <w:noProof/>
                <w:webHidden/>
              </w:rPr>
              <w:t>35</w:t>
            </w:r>
            <w:r w:rsidR="001206AA">
              <w:rPr>
                <w:noProof/>
                <w:webHidden/>
              </w:rPr>
              <w:fldChar w:fldCharType="end"/>
            </w:r>
          </w:hyperlink>
        </w:p>
        <w:p w14:paraId="26CC1711" w14:textId="7A170B96" w:rsidR="001206AA" w:rsidRDefault="006310E8">
          <w:pPr>
            <w:pStyle w:val="TOC3"/>
            <w:tabs>
              <w:tab w:val="right" w:leader="dot" w:pos="9062"/>
            </w:tabs>
            <w:rPr>
              <w:rFonts w:eastAsiaTheme="minorEastAsia"/>
              <w:noProof/>
              <w:lang w:eastAsia="nl-NL"/>
            </w:rPr>
          </w:pPr>
          <w:hyperlink w:anchor="_Toc25220661"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_Toc25220661 \h </w:instrText>
            </w:r>
            <w:r w:rsidR="001206AA">
              <w:rPr>
                <w:noProof/>
                <w:webHidden/>
              </w:rPr>
            </w:r>
            <w:r w:rsidR="001206AA">
              <w:rPr>
                <w:noProof/>
                <w:webHidden/>
              </w:rPr>
              <w:fldChar w:fldCharType="separate"/>
            </w:r>
            <w:r w:rsidR="001206AA">
              <w:rPr>
                <w:noProof/>
                <w:webHidden/>
              </w:rPr>
              <w:t>35</w:t>
            </w:r>
            <w:r w:rsidR="001206AA">
              <w:rPr>
                <w:noProof/>
                <w:webHidden/>
              </w:rPr>
              <w:fldChar w:fldCharType="end"/>
            </w:r>
          </w:hyperlink>
        </w:p>
        <w:p w14:paraId="7E9D9BC6" w14:textId="775EC716" w:rsidR="001206AA" w:rsidRDefault="006310E8">
          <w:pPr>
            <w:pStyle w:val="TOC3"/>
            <w:tabs>
              <w:tab w:val="right" w:leader="dot" w:pos="9062"/>
            </w:tabs>
            <w:rPr>
              <w:rFonts w:eastAsiaTheme="minorEastAsia"/>
              <w:noProof/>
              <w:lang w:eastAsia="nl-NL"/>
            </w:rPr>
          </w:pPr>
          <w:hyperlink w:anchor="_Toc25220662" w:history="1">
            <w:r w:rsidR="001206AA" w:rsidRPr="006710BB">
              <w:rPr>
                <w:rStyle w:val="Hyperlink"/>
                <w:noProof/>
                <w:lang w:val="en-GB"/>
              </w:rPr>
              <w:t>Execution</w:t>
            </w:r>
            <w:r w:rsidR="001206AA">
              <w:rPr>
                <w:noProof/>
                <w:webHidden/>
              </w:rPr>
              <w:tab/>
            </w:r>
            <w:r w:rsidR="001206AA">
              <w:rPr>
                <w:noProof/>
                <w:webHidden/>
              </w:rPr>
              <w:fldChar w:fldCharType="begin"/>
            </w:r>
            <w:r w:rsidR="001206AA">
              <w:rPr>
                <w:noProof/>
                <w:webHidden/>
              </w:rPr>
              <w:instrText xml:space="preserve"> PAGEREF _Toc25220662 \h </w:instrText>
            </w:r>
            <w:r w:rsidR="001206AA">
              <w:rPr>
                <w:noProof/>
                <w:webHidden/>
              </w:rPr>
            </w:r>
            <w:r w:rsidR="001206AA">
              <w:rPr>
                <w:noProof/>
                <w:webHidden/>
              </w:rPr>
              <w:fldChar w:fldCharType="separate"/>
            </w:r>
            <w:r w:rsidR="001206AA">
              <w:rPr>
                <w:noProof/>
                <w:webHidden/>
              </w:rPr>
              <w:t>35</w:t>
            </w:r>
            <w:r w:rsidR="001206AA">
              <w:rPr>
                <w:noProof/>
                <w:webHidden/>
              </w:rPr>
              <w:fldChar w:fldCharType="end"/>
            </w:r>
          </w:hyperlink>
        </w:p>
        <w:p w14:paraId="7F6DE865" w14:textId="133C8A33" w:rsidR="001206AA" w:rsidRDefault="006310E8">
          <w:pPr>
            <w:pStyle w:val="TOC3"/>
            <w:tabs>
              <w:tab w:val="right" w:leader="dot" w:pos="9062"/>
            </w:tabs>
            <w:rPr>
              <w:rFonts w:eastAsiaTheme="minorEastAsia"/>
              <w:noProof/>
              <w:lang w:eastAsia="nl-NL"/>
            </w:rPr>
          </w:pPr>
          <w:hyperlink w:anchor="_Toc25220663" w:history="1">
            <w:r w:rsidR="001206AA" w:rsidRPr="006710BB">
              <w:rPr>
                <w:rStyle w:val="Hyperlink"/>
                <w:rFonts w:cstheme="minorHAnsi"/>
                <w:noProof/>
                <w:lang w:val="en-GB"/>
              </w:rPr>
              <w:t>Afterthoughts</w:t>
            </w:r>
            <w:r w:rsidR="001206AA">
              <w:rPr>
                <w:noProof/>
                <w:webHidden/>
              </w:rPr>
              <w:tab/>
            </w:r>
            <w:r w:rsidR="001206AA">
              <w:rPr>
                <w:noProof/>
                <w:webHidden/>
              </w:rPr>
              <w:fldChar w:fldCharType="begin"/>
            </w:r>
            <w:r w:rsidR="001206AA">
              <w:rPr>
                <w:noProof/>
                <w:webHidden/>
              </w:rPr>
              <w:instrText xml:space="preserve"> PAGEREF _Toc25220663 \h </w:instrText>
            </w:r>
            <w:r w:rsidR="001206AA">
              <w:rPr>
                <w:noProof/>
                <w:webHidden/>
              </w:rPr>
            </w:r>
            <w:r w:rsidR="001206AA">
              <w:rPr>
                <w:noProof/>
                <w:webHidden/>
              </w:rPr>
              <w:fldChar w:fldCharType="separate"/>
            </w:r>
            <w:r w:rsidR="001206AA">
              <w:rPr>
                <w:noProof/>
                <w:webHidden/>
              </w:rPr>
              <w:t>39</w:t>
            </w:r>
            <w:r w:rsidR="001206AA">
              <w:rPr>
                <w:noProof/>
                <w:webHidden/>
              </w:rPr>
              <w:fldChar w:fldCharType="end"/>
            </w:r>
          </w:hyperlink>
        </w:p>
        <w:p w14:paraId="3679796E" w14:textId="5C87EFCA" w:rsidR="001206AA" w:rsidRDefault="006310E8">
          <w:pPr>
            <w:pStyle w:val="TOC2"/>
            <w:tabs>
              <w:tab w:val="right" w:leader="dot" w:pos="9062"/>
            </w:tabs>
            <w:rPr>
              <w:rFonts w:eastAsiaTheme="minorEastAsia"/>
              <w:noProof/>
              <w:lang w:eastAsia="nl-NL"/>
            </w:rPr>
          </w:pPr>
          <w:hyperlink w:anchor="_Toc25220664" w:history="1">
            <w:r w:rsidR="001206AA" w:rsidRPr="006710BB">
              <w:rPr>
                <w:rStyle w:val="Hyperlink"/>
                <w:noProof/>
                <w:lang w:val="en-GB"/>
              </w:rPr>
              <w:t>CSRF</w:t>
            </w:r>
            <w:r w:rsidR="001206AA">
              <w:rPr>
                <w:noProof/>
                <w:webHidden/>
              </w:rPr>
              <w:tab/>
            </w:r>
            <w:r w:rsidR="001206AA">
              <w:rPr>
                <w:noProof/>
                <w:webHidden/>
              </w:rPr>
              <w:fldChar w:fldCharType="begin"/>
            </w:r>
            <w:r w:rsidR="001206AA">
              <w:rPr>
                <w:noProof/>
                <w:webHidden/>
              </w:rPr>
              <w:instrText xml:space="preserve"> PAGEREF _Toc25220664 \h </w:instrText>
            </w:r>
            <w:r w:rsidR="001206AA">
              <w:rPr>
                <w:noProof/>
                <w:webHidden/>
              </w:rPr>
            </w:r>
            <w:r w:rsidR="001206AA">
              <w:rPr>
                <w:noProof/>
                <w:webHidden/>
              </w:rPr>
              <w:fldChar w:fldCharType="separate"/>
            </w:r>
            <w:r w:rsidR="001206AA">
              <w:rPr>
                <w:noProof/>
                <w:webHidden/>
              </w:rPr>
              <w:t>40</w:t>
            </w:r>
            <w:r w:rsidR="001206AA">
              <w:rPr>
                <w:noProof/>
                <w:webHidden/>
              </w:rPr>
              <w:fldChar w:fldCharType="end"/>
            </w:r>
          </w:hyperlink>
        </w:p>
        <w:p w14:paraId="6D344BD9" w14:textId="5B127039" w:rsidR="001206AA" w:rsidRDefault="006310E8">
          <w:pPr>
            <w:pStyle w:val="TOC3"/>
            <w:tabs>
              <w:tab w:val="right" w:leader="dot" w:pos="9062"/>
            </w:tabs>
            <w:rPr>
              <w:rFonts w:eastAsiaTheme="minorEastAsia"/>
              <w:noProof/>
              <w:lang w:eastAsia="nl-NL"/>
            </w:rPr>
          </w:pPr>
          <w:hyperlink w:anchor="_Toc25220665"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_Toc25220665 \h </w:instrText>
            </w:r>
            <w:r w:rsidR="001206AA">
              <w:rPr>
                <w:noProof/>
                <w:webHidden/>
              </w:rPr>
            </w:r>
            <w:r w:rsidR="001206AA">
              <w:rPr>
                <w:noProof/>
                <w:webHidden/>
              </w:rPr>
              <w:fldChar w:fldCharType="separate"/>
            </w:r>
            <w:r w:rsidR="001206AA">
              <w:rPr>
                <w:noProof/>
                <w:webHidden/>
              </w:rPr>
              <w:t>40</w:t>
            </w:r>
            <w:r w:rsidR="001206AA">
              <w:rPr>
                <w:noProof/>
                <w:webHidden/>
              </w:rPr>
              <w:fldChar w:fldCharType="end"/>
            </w:r>
          </w:hyperlink>
        </w:p>
        <w:p w14:paraId="0A4EAA56" w14:textId="014113F3" w:rsidR="001206AA" w:rsidRDefault="006310E8">
          <w:pPr>
            <w:pStyle w:val="TOC3"/>
            <w:tabs>
              <w:tab w:val="right" w:leader="dot" w:pos="9062"/>
            </w:tabs>
            <w:rPr>
              <w:rFonts w:eastAsiaTheme="minorEastAsia"/>
              <w:noProof/>
              <w:lang w:eastAsia="nl-NL"/>
            </w:rPr>
          </w:pPr>
          <w:hyperlink w:anchor="_Toc25220666"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_Toc25220666 \h </w:instrText>
            </w:r>
            <w:r w:rsidR="001206AA">
              <w:rPr>
                <w:noProof/>
                <w:webHidden/>
              </w:rPr>
            </w:r>
            <w:r w:rsidR="001206AA">
              <w:rPr>
                <w:noProof/>
                <w:webHidden/>
              </w:rPr>
              <w:fldChar w:fldCharType="separate"/>
            </w:r>
            <w:r w:rsidR="001206AA">
              <w:rPr>
                <w:noProof/>
                <w:webHidden/>
              </w:rPr>
              <w:t>40</w:t>
            </w:r>
            <w:r w:rsidR="001206AA">
              <w:rPr>
                <w:noProof/>
                <w:webHidden/>
              </w:rPr>
              <w:fldChar w:fldCharType="end"/>
            </w:r>
          </w:hyperlink>
        </w:p>
        <w:p w14:paraId="06E96B4E" w14:textId="2164D392" w:rsidR="001206AA" w:rsidRDefault="006310E8">
          <w:pPr>
            <w:pStyle w:val="TOC3"/>
            <w:tabs>
              <w:tab w:val="right" w:leader="dot" w:pos="9062"/>
            </w:tabs>
            <w:rPr>
              <w:rFonts w:eastAsiaTheme="minorEastAsia"/>
              <w:noProof/>
              <w:lang w:eastAsia="nl-NL"/>
            </w:rPr>
          </w:pPr>
          <w:hyperlink w:anchor="_Toc25220667"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_Toc25220667 \h </w:instrText>
            </w:r>
            <w:r w:rsidR="001206AA">
              <w:rPr>
                <w:noProof/>
                <w:webHidden/>
              </w:rPr>
            </w:r>
            <w:r w:rsidR="001206AA">
              <w:rPr>
                <w:noProof/>
                <w:webHidden/>
              </w:rPr>
              <w:fldChar w:fldCharType="separate"/>
            </w:r>
            <w:r w:rsidR="001206AA">
              <w:rPr>
                <w:noProof/>
                <w:webHidden/>
              </w:rPr>
              <w:t>40</w:t>
            </w:r>
            <w:r w:rsidR="001206AA">
              <w:rPr>
                <w:noProof/>
                <w:webHidden/>
              </w:rPr>
              <w:fldChar w:fldCharType="end"/>
            </w:r>
          </w:hyperlink>
        </w:p>
        <w:p w14:paraId="43C63C71" w14:textId="15BBA9DB" w:rsidR="001206AA" w:rsidRDefault="006310E8">
          <w:pPr>
            <w:pStyle w:val="TOC3"/>
            <w:tabs>
              <w:tab w:val="right" w:leader="dot" w:pos="9062"/>
            </w:tabs>
            <w:rPr>
              <w:rFonts w:eastAsiaTheme="minorEastAsia"/>
              <w:noProof/>
              <w:lang w:eastAsia="nl-NL"/>
            </w:rPr>
          </w:pPr>
          <w:hyperlink w:anchor="_Toc25220668"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_Toc25220668 \h </w:instrText>
            </w:r>
            <w:r w:rsidR="001206AA">
              <w:rPr>
                <w:noProof/>
                <w:webHidden/>
              </w:rPr>
            </w:r>
            <w:r w:rsidR="001206AA">
              <w:rPr>
                <w:noProof/>
                <w:webHidden/>
              </w:rPr>
              <w:fldChar w:fldCharType="separate"/>
            </w:r>
            <w:r w:rsidR="001206AA">
              <w:rPr>
                <w:noProof/>
                <w:webHidden/>
              </w:rPr>
              <w:t>40</w:t>
            </w:r>
            <w:r w:rsidR="001206AA">
              <w:rPr>
                <w:noProof/>
                <w:webHidden/>
              </w:rPr>
              <w:fldChar w:fldCharType="end"/>
            </w:r>
          </w:hyperlink>
        </w:p>
        <w:p w14:paraId="2709A23B" w14:textId="6B2F28A9" w:rsidR="001206AA" w:rsidRDefault="006310E8">
          <w:pPr>
            <w:pStyle w:val="TOC3"/>
            <w:tabs>
              <w:tab w:val="right" w:leader="dot" w:pos="9062"/>
            </w:tabs>
            <w:rPr>
              <w:rFonts w:eastAsiaTheme="minorEastAsia"/>
              <w:noProof/>
              <w:lang w:eastAsia="nl-NL"/>
            </w:rPr>
          </w:pPr>
          <w:hyperlink w:anchor="_Toc25220669" w:history="1">
            <w:r w:rsidR="001206AA" w:rsidRPr="006710BB">
              <w:rPr>
                <w:rStyle w:val="Hyperlink"/>
                <w:noProof/>
                <w:lang w:val="en-GB"/>
              </w:rPr>
              <w:t>Execution</w:t>
            </w:r>
            <w:r w:rsidR="001206AA">
              <w:rPr>
                <w:noProof/>
                <w:webHidden/>
              </w:rPr>
              <w:tab/>
            </w:r>
            <w:r w:rsidR="001206AA">
              <w:rPr>
                <w:noProof/>
                <w:webHidden/>
              </w:rPr>
              <w:fldChar w:fldCharType="begin"/>
            </w:r>
            <w:r w:rsidR="001206AA">
              <w:rPr>
                <w:noProof/>
                <w:webHidden/>
              </w:rPr>
              <w:instrText xml:space="preserve"> PAGEREF _Toc25220669 \h </w:instrText>
            </w:r>
            <w:r w:rsidR="001206AA">
              <w:rPr>
                <w:noProof/>
                <w:webHidden/>
              </w:rPr>
            </w:r>
            <w:r w:rsidR="001206AA">
              <w:rPr>
                <w:noProof/>
                <w:webHidden/>
              </w:rPr>
              <w:fldChar w:fldCharType="separate"/>
            </w:r>
            <w:r w:rsidR="001206AA">
              <w:rPr>
                <w:noProof/>
                <w:webHidden/>
              </w:rPr>
              <w:t>40</w:t>
            </w:r>
            <w:r w:rsidR="001206AA">
              <w:rPr>
                <w:noProof/>
                <w:webHidden/>
              </w:rPr>
              <w:fldChar w:fldCharType="end"/>
            </w:r>
          </w:hyperlink>
        </w:p>
        <w:p w14:paraId="37A1697B" w14:textId="08A9BEAE" w:rsidR="001206AA" w:rsidRDefault="006310E8">
          <w:pPr>
            <w:pStyle w:val="TOC3"/>
            <w:tabs>
              <w:tab w:val="right" w:leader="dot" w:pos="9062"/>
            </w:tabs>
            <w:rPr>
              <w:rFonts w:eastAsiaTheme="minorEastAsia"/>
              <w:noProof/>
              <w:lang w:eastAsia="nl-NL"/>
            </w:rPr>
          </w:pPr>
          <w:hyperlink w:anchor="_Toc25220670" w:history="1">
            <w:r w:rsidR="001206AA" w:rsidRPr="006710BB">
              <w:rPr>
                <w:rStyle w:val="Hyperlink"/>
                <w:rFonts w:cstheme="minorHAnsi"/>
                <w:noProof/>
                <w:lang w:val="en-GB"/>
              </w:rPr>
              <w:t>Afterthoughts</w:t>
            </w:r>
            <w:r w:rsidR="001206AA">
              <w:rPr>
                <w:noProof/>
                <w:webHidden/>
              </w:rPr>
              <w:tab/>
            </w:r>
            <w:r w:rsidR="001206AA">
              <w:rPr>
                <w:noProof/>
                <w:webHidden/>
              </w:rPr>
              <w:fldChar w:fldCharType="begin"/>
            </w:r>
            <w:r w:rsidR="001206AA">
              <w:rPr>
                <w:noProof/>
                <w:webHidden/>
              </w:rPr>
              <w:instrText xml:space="preserve"> PAGEREF _Toc25220670 \h </w:instrText>
            </w:r>
            <w:r w:rsidR="001206AA">
              <w:rPr>
                <w:noProof/>
                <w:webHidden/>
              </w:rPr>
            </w:r>
            <w:r w:rsidR="001206AA">
              <w:rPr>
                <w:noProof/>
                <w:webHidden/>
              </w:rPr>
              <w:fldChar w:fldCharType="separate"/>
            </w:r>
            <w:r w:rsidR="001206AA">
              <w:rPr>
                <w:noProof/>
                <w:webHidden/>
              </w:rPr>
              <w:t>43</w:t>
            </w:r>
            <w:r w:rsidR="001206AA">
              <w:rPr>
                <w:noProof/>
                <w:webHidden/>
              </w:rPr>
              <w:fldChar w:fldCharType="end"/>
            </w:r>
          </w:hyperlink>
        </w:p>
        <w:p w14:paraId="4658686D" w14:textId="39DE1631" w:rsidR="001206AA" w:rsidRDefault="006310E8">
          <w:pPr>
            <w:pStyle w:val="TOC2"/>
            <w:tabs>
              <w:tab w:val="right" w:leader="dot" w:pos="9062"/>
            </w:tabs>
            <w:rPr>
              <w:rFonts w:eastAsiaTheme="minorEastAsia"/>
              <w:noProof/>
              <w:lang w:eastAsia="nl-NL"/>
            </w:rPr>
          </w:pPr>
          <w:hyperlink w:anchor="_Toc25220671" w:history="1">
            <w:r w:rsidR="001206AA" w:rsidRPr="006710BB">
              <w:rPr>
                <w:rStyle w:val="Hyperlink"/>
                <w:noProof/>
                <w:lang w:val="en-GB"/>
              </w:rPr>
              <w:t>Path Traversal, File inclusion and Command Injection</w:t>
            </w:r>
            <w:r w:rsidR="001206AA">
              <w:rPr>
                <w:noProof/>
                <w:webHidden/>
              </w:rPr>
              <w:tab/>
            </w:r>
            <w:r w:rsidR="001206AA">
              <w:rPr>
                <w:noProof/>
                <w:webHidden/>
              </w:rPr>
              <w:fldChar w:fldCharType="begin"/>
            </w:r>
            <w:r w:rsidR="001206AA">
              <w:rPr>
                <w:noProof/>
                <w:webHidden/>
              </w:rPr>
              <w:instrText xml:space="preserve"> PAGEREF _Toc25220671 \h </w:instrText>
            </w:r>
            <w:r w:rsidR="001206AA">
              <w:rPr>
                <w:noProof/>
                <w:webHidden/>
              </w:rPr>
            </w:r>
            <w:r w:rsidR="001206AA">
              <w:rPr>
                <w:noProof/>
                <w:webHidden/>
              </w:rPr>
              <w:fldChar w:fldCharType="separate"/>
            </w:r>
            <w:r w:rsidR="001206AA">
              <w:rPr>
                <w:noProof/>
                <w:webHidden/>
              </w:rPr>
              <w:t>44</w:t>
            </w:r>
            <w:r w:rsidR="001206AA">
              <w:rPr>
                <w:noProof/>
                <w:webHidden/>
              </w:rPr>
              <w:fldChar w:fldCharType="end"/>
            </w:r>
          </w:hyperlink>
        </w:p>
        <w:p w14:paraId="48AB0825" w14:textId="62AB682D" w:rsidR="001206AA" w:rsidRDefault="006310E8">
          <w:pPr>
            <w:pStyle w:val="TOC3"/>
            <w:tabs>
              <w:tab w:val="right" w:leader="dot" w:pos="9062"/>
            </w:tabs>
            <w:rPr>
              <w:rFonts w:eastAsiaTheme="minorEastAsia"/>
              <w:noProof/>
              <w:lang w:eastAsia="nl-NL"/>
            </w:rPr>
          </w:pPr>
          <w:hyperlink w:anchor="_Toc25220672"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_Toc25220672 \h </w:instrText>
            </w:r>
            <w:r w:rsidR="001206AA">
              <w:rPr>
                <w:noProof/>
                <w:webHidden/>
              </w:rPr>
            </w:r>
            <w:r w:rsidR="001206AA">
              <w:rPr>
                <w:noProof/>
                <w:webHidden/>
              </w:rPr>
              <w:fldChar w:fldCharType="separate"/>
            </w:r>
            <w:r w:rsidR="001206AA">
              <w:rPr>
                <w:noProof/>
                <w:webHidden/>
              </w:rPr>
              <w:t>44</w:t>
            </w:r>
            <w:r w:rsidR="001206AA">
              <w:rPr>
                <w:noProof/>
                <w:webHidden/>
              </w:rPr>
              <w:fldChar w:fldCharType="end"/>
            </w:r>
          </w:hyperlink>
        </w:p>
        <w:p w14:paraId="64645885" w14:textId="175F5705" w:rsidR="001206AA" w:rsidRDefault="006310E8">
          <w:pPr>
            <w:pStyle w:val="TOC3"/>
            <w:tabs>
              <w:tab w:val="right" w:leader="dot" w:pos="9062"/>
            </w:tabs>
            <w:rPr>
              <w:rFonts w:eastAsiaTheme="minorEastAsia"/>
              <w:noProof/>
              <w:lang w:eastAsia="nl-NL"/>
            </w:rPr>
          </w:pPr>
          <w:hyperlink w:anchor="_Toc25220673"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_Toc25220673 \h </w:instrText>
            </w:r>
            <w:r w:rsidR="001206AA">
              <w:rPr>
                <w:noProof/>
                <w:webHidden/>
              </w:rPr>
            </w:r>
            <w:r w:rsidR="001206AA">
              <w:rPr>
                <w:noProof/>
                <w:webHidden/>
              </w:rPr>
              <w:fldChar w:fldCharType="separate"/>
            </w:r>
            <w:r w:rsidR="001206AA">
              <w:rPr>
                <w:noProof/>
                <w:webHidden/>
              </w:rPr>
              <w:t>44</w:t>
            </w:r>
            <w:r w:rsidR="001206AA">
              <w:rPr>
                <w:noProof/>
                <w:webHidden/>
              </w:rPr>
              <w:fldChar w:fldCharType="end"/>
            </w:r>
          </w:hyperlink>
        </w:p>
        <w:p w14:paraId="78A4C16D" w14:textId="067EF352" w:rsidR="001206AA" w:rsidRDefault="006310E8">
          <w:pPr>
            <w:pStyle w:val="TOC3"/>
            <w:tabs>
              <w:tab w:val="right" w:leader="dot" w:pos="9062"/>
            </w:tabs>
            <w:rPr>
              <w:rFonts w:eastAsiaTheme="minorEastAsia"/>
              <w:noProof/>
              <w:lang w:eastAsia="nl-NL"/>
            </w:rPr>
          </w:pPr>
          <w:hyperlink w:anchor="_Toc25220674"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_Toc25220674 \h </w:instrText>
            </w:r>
            <w:r w:rsidR="001206AA">
              <w:rPr>
                <w:noProof/>
                <w:webHidden/>
              </w:rPr>
            </w:r>
            <w:r w:rsidR="001206AA">
              <w:rPr>
                <w:noProof/>
                <w:webHidden/>
              </w:rPr>
              <w:fldChar w:fldCharType="separate"/>
            </w:r>
            <w:r w:rsidR="001206AA">
              <w:rPr>
                <w:noProof/>
                <w:webHidden/>
              </w:rPr>
              <w:t>44</w:t>
            </w:r>
            <w:r w:rsidR="001206AA">
              <w:rPr>
                <w:noProof/>
                <w:webHidden/>
              </w:rPr>
              <w:fldChar w:fldCharType="end"/>
            </w:r>
          </w:hyperlink>
        </w:p>
        <w:p w14:paraId="639D6E01" w14:textId="297672AD" w:rsidR="001206AA" w:rsidRDefault="006310E8">
          <w:pPr>
            <w:pStyle w:val="TOC3"/>
            <w:tabs>
              <w:tab w:val="right" w:leader="dot" w:pos="9062"/>
            </w:tabs>
            <w:rPr>
              <w:rFonts w:eastAsiaTheme="minorEastAsia"/>
              <w:noProof/>
              <w:lang w:eastAsia="nl-NL"/>
            </w:rPr>
          </w:pPr>
          <w:hyperlink w:anchor="_Toc25220675"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_Toc25220675 \h </w:instrText>
            </w:r>
            <w:r w:rsidR="001206AA">
              <w:rPr>
                <w:noProof/>
                <w:webHidden/>
              </w:rPr>
            </w:r>
            <w:r w:rsidR="001206AA">
              <w:rPr>
                <w:noProof/>
                <w:webHidden/>
              </w:rPr>
              <w:fldChar w:fldCharType="separate"/>
            </w:r>
            <w:r w:rsidR="001206AA">
              <w:rPr>
                <w:noProof/>
                <w:webHidden/>
              </w:rPr>
              <w:t>44</w:t>
            </w:r>
            <w:r w:rsidR="001206AA">
              <w:rPr>
                <w:noProof/>
                <w:webHidden/>
              </w:rPr>
              <w:fldChar w:fldCharType="end"/>
            </w:r>
          </w:hyperlink>
        </w:p>
        <w:p w14:paraId="2991FC7F" w14:textId="559726AE" w:rsidR="001206AA" w:rsidRDefault="006310E8">
          <w:pPr>
            <w:pStyle w:val="TOC3"/>
            <w:tabs>
              <w:tab w:val="right" w:leader="dot" w:pos="9062"/>
            </w:tabs>
            <w:rPr>
              <w:rFonts w:eastAsiaTheme="minorEastAsia"/>
              <w:noProof/>
              <w:lang w:eastAsia="nl-NL"/>
            </w:rPr>
          </w:pPr>
          <w:hyperlink w:anchor="_Toc25220676" w:history="1">
            <w:r w:rsidR="001206AA" w:rsidRPr="006710BB">
              <w:rPr>
                <w:rStyle w:val="Hyperlink"/>
                <w:noProof/>
                <w:lang w:val="en-GB"/>
              </w:rPr>
              <w:t>Execution</w:t>
            </w:r>
            <w:r w:rsidR="001206AA">
              <w:rPr>
                <w:noProof/>
                <w:webHidden/>
              </w:rPr>
              <w:tab/>
            </w:r>
            <w:r w:rsidR="001206AA">
              <w:rPr>
                <w:noProof/>
                <w:webHidden/>
              </w:rPr>
              <w:fldChar w:fldCharType="begin"/>
            </w:r>
            <w:r w:rsidR="001206AA">
              <w:rPr>
                <w:noProof/>
                <w:webHidden/>
              </w:rPr>
              <w:instrText xml:space="preserve"> PAGEREF _Toc25220676 \h </w:instrText>
            </w:r>
            <w:r w:rsidR="001206AA">
              <w:rPr>
                <w:noProof/>
                <w:webHidden/>
              </w:rPr>
            </w:r>
            <w:r w:rsidR="001206AA">
              <w:rPr>
                <w:noProof/>
                <w:webHidden/>
              </w:rPr>
              <w:fldChar w:fldCharType="separate"/>
            </w:r>
            <w:r w:rsidR="001206AA">
              <w:rPr>
                <w:noProof/>
                <w:webHidden/>
              </w:rPr>
              <w:t>45</w:t>
            </w:r>
            <w:r w:rsidR="001206AA">
              <w:rPr>
                <w:noProof/>
                <w:webHidden/>
              </w:rPr>
              <w:fldChar w:fldCharType="end"/>
            </w:r>
          </w:hyperlink>
        </w:p>
        <w:p w14:paraId="60906FB3" w14:textId="11EC13EE" w:rsidR="001206AA" w:rsidRDefault="006310E8">
          <w:pPr>
            <w:pStyle w:val="TOC3"/>
            <w:tabs>
              <w:tab w:val="right" w:leader="dot" w:pos="9062"/>
            </w:tabs>
            <w:rPr>
              <w:rFonts w:eastAsiaTheme="minorEastAsia"/>
              <w:noProof/>
              <w:lang w:eastAsia="nl-NL"/>
            </w:rPr>
          </w:pPr>
          <w:hyperlink w:anchor="_Toc25220677" w:history="1">
            <w:r w:rsidR="001206AA" w:rsidRPr="006710BB">
              <w:rPr>
                <w:rStyle w:val="Hyperlink"/>
                <w:rFonts w:cstheme="minorHAnsi"/>
                <w:noProof/>
                <w:lang w:val="en-GB"/>
              </w:rPr>
              <w:t>Afterthoughts</w:t>
            </w:r>
            <w:r w:rsidR="001206AA">
              <w:rPr>
                <w:noProof/>
                <w:webHidden/>
              </w:rPr>
              <w:tab/>
            </w:r>
            <w:r w:rsidR="001206AA">
              <w:rPr>
                <w:noProof/>
                <w:webHidden/>
              </w:rPr>
              <w:fldChar w:fldCharType="begin"/>
            </w:r>
            <w:r w:rsidR="001206AA">
              <w:rPr>
                <w:noProof/>
                <w:webHidden/>
              </w:rPr>
              <w:instrText xml:space="preserve"> PAGEREF _Toc25220677 \h </w:instrText>
            </w:r>
            <w:r w:rsidR="001206AA">
              <w:rPr>
                <w:noProof/>
                <w:webHidden/>
              </w:rPr>
            </w:r>
            <w:r w:rsidR="001206AA">
              <w:rPr>
                <w:noProof/>
                <w:webHidden/>
              </w:rPr>
              <w:fldChar w:fldCharType="separate"/>
            </w:r>
            <w:r w:rsidR="001206AA">
              <w:rPr>
                <w:noProof/>
                <w:webHidden/>
              </w:rPr>
              <w:t>49</w:t>
            </w:r>
            <w:r w:rsidR="001206AA">
              <w:rPr>
                <w:noProof/>
                <w:webHidden/>
              </w:rPr>
              <w:fldChar w:fldCharType="end"/>
            </w:r>
          </w:hyperlink>
        </w:p>
        <w:p w14:paraId="2019FE85" w14:textId="7BDFF56F" w:rsidR="001206AA" w:rsidRDefault="006310E8">
          <w:pPr>
            <w:pStyle w:val="TOC2"/>
            <w:tabs>
              <w:tab w:val="right" w:leader="dot" w:pos="9062"/>
            </w:tabs>
            <w:rPr>
              <w:rFonts w:eastAsiaTheme="minorEastAsia"/>
              <w:noProof/>
              <w:lang w:eastAsia="nl-NL"/>
            </w:rPr>
          </w:pPr>
          <w:hyperlink w:anchor="_Toc25220678" w:history="1">
            <w:r w:rsidR="001206AA" w:rsidRPr="006710BB">
              <w:rPr>
                <w:rStyle w:val="Hyperlink"/>
                <w:noProof/>
                <w:lang w:val="en-GB"/>
              </w:rPr>
              <w:t>Password Cracking (system and network)</w:t>
            </w:r>
            <w:r w:rsidR="001206AA">
              <w:rPr>
                <w:noProof/>
                <w:webHidden/>
              </w:rPr>
              <w:tab/>
            </w:r>
            <w:r w:rsidR="001206AA">
              <w:rPr>
                <w:noProof/>
                <w:webHidden/>
              </w:rPr>
              <w:fldChar w:fldCharType="begin"/>
            </w:r>
            <w:r w:rsidR="001206AA">
              <w:rPr>
                <w:noProof/>
                <w:webHidden/>
              </w:rPr>
              <w:instrText xml:space="preserve"> PAGEREF _Toc25220678 \h </w:instrText>
            </w:r>
            <w:r w:rsidR="001206AA">
              <w:rPr>
                <w:noProof/>
                <w:webHidden/>
              </w:rPr>
            </w:r>
            <w:r w:rsidR="001206AA">
              <w:rPr>
                <w:noProof/>
                <w:webHidden/>
              </w:rPr>
              <w:fldChar w:fldCharType="separate"/>
            </w:r>
            <w:r w:rsidR="001206AA">
              <w:rPr>
                <w:noProof/>
                <w:webHidden/>
              </w:rPr>
              <w:t>50</w:t>
            </w:r>
            <w:r w:rsidR="001206AA">
              <w:rPr>
                <w:noProof/>
                <w:webHidden/>
              </w:rPr>
              <w:fldChar w:fldCharType="end"/>
            </w:r>
          </w:hyperlink>
        </w:p>
        <w:p w14:paraId="2045FBA7" w14:textId="664AD4C5" w:rsidR="001206AA" w:rsidRDefault="006310E8">
          <w:pPr>
            <w:pStyle w:val="TOC3"/>
            <w:tabs>
              <w:tab w:val="right" w:leader="dot" w:pos="9062"/>
            </w:tabs>
            <w:rPr>
              <w:rFonts w:eastAsiaTheme="minorEastAsia"/>
              <w:noProof/>
              <w:lang w:eastAsia="nl-NL"/>
            </w:rPr>
          </w:pPr>
          <w:hyperlink w:anchor="_Toc25220679"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_Toc25220679 \h </w:instrText>
            </w:r>
            <w:r w:rsidR="001206AA">
              <w:rPr>
                <w:noProof/>
                <w:webHidden/>
              </w:rPr>
            </w:r>
            <w:r w:rsidR="001206AA">
              <w:rPr>
                <w:noProof/>
                <w:webHidden/>
              </w:rPr>
              <w:fldChar w:fldCharType="separate"/>
            </w:r>
            <w:r w:rsidR="001206AA">
              <w:rPr>
                <w:noProof/>
                <w:webHidden/>
              </w:rPr>
              <w:t>50</w:t>
            </w:r>
            <w:r w:rsidR="001206AA">
              <w:rPr>
                <w:noProof/>
                <w:webHidden/>
              </w:rPr>
              <w:fldChar w:fldCharType="end"/>
            </w:r>
          </w:hyperlink>
        </w:p>
        <w:p w14:paraId="37D3E626" w14:textId="0C8B7BFF" w:rsidR="001206AA" w:rsidRDefault="006310E8">
          <w:pPr>
            <w:pStyle w:val="TOC3"/>
            <w:tabs>
              <w:tab w:val="right" w:leader="dot" w:pos="9062"/>
            </w:tabs>
            <w:rPr>
              <w:rFonts w:eastAsiaTheme="minorEastAsia"/>
              <w:noProof/>
              <w:lang w:eastAsia="nl-NL"/>
            </w:rPr>
          </w:pPr>
          <w:hyperlink w:anchor="_Toc25220680"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_Toc25220680 \h </w:instrText>
            </w:r>
            <w:r w:rsidR="001206AA">
              <w:rPr>
                <w:noProof/>
                <w:webHidden/>
              </w:rPr>
            </w:r>
            <w:r w:rsidR="001206AA">
              <w:rPr>
                <w:noProof/>
                <w:webHidden/>
              </w:rPr>
              <w:fldChar w:fldCharType="separate"/>
            </w:r>
            <w:r w:rsidR="001206AA">
              <w:rPr>
                <w:noProof/>
                <w:webHidden/>
              </w:rPr>
              <w:t>50</w:t>
            </w:r>
            <w:r w:rsidR="001206AA">
              <w:rPr>
                <w:noProof/>
                <w:webHidden/>
              </w:rPr>
              <w:fldChar w:fldCharType="end"/>
            </w:r>
          </w:hyperlink>
        </w:p>
        <w:p w14:paraId="57310749" w14:textId="759E44A4" w:rsidR="001206AA" w:rsidRDefault="006310E8">
          <w:pPr>
            <w:pStyle w:val="TOC3"/>
            <w:tabs>
              <w:tab w:val="right" w:leader="dot" w:pos="9062"/>
            </w:tabs>
            <w:rPr>
              <w:rFonts w:eastAsiaTheme="minorEastAsia"/>
              <w:noProof/>
              <w:lang w:eastAsia="nl-NL"/>
            </w:rPr>
          </w:pPr>
          <w:hyperlink w:anchor="_Toc25220681"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_Toc25220681 \h </w:instrText>
            </w:r>
            <w:r w:rsidR="001206AA">
              <w:rPr>
                <w:noProof/>
                <w:webHidden/>
              </w:rPr>
            </w:r>
            <w:r w:rsidR="001206AA">
              <w:rPr>
                <w:noProof/>
                <w:webHidden/>
              </w:rPr>
              <w:fldChar w:fldCharType="separate"/>
            </w:r>
            <w:r w:rsidR="001206AA">
              <w:rPr>
                <w:noProof/>
                <w:webHidden/>
              </w:rPr>
              <w:t>50</w:t>
            </w:r>
            <w:r w:rsidR="001206AA">
              <w:rPr>
                <w:noProof/>
                <w:webHidden/>
              </w:rPr>
              <w:fldChar w:fldCharType="end"/>
            </w:r>
          </w:hyperlink>
        </w:p>
        <w:p w14:paraId="0EF1604D" w14:textId="3BD5B8E7" w:rsidR="001206AA" w:rsidRDefault="006310E8">
          <w:pPr>
            <w:pStyle w:val="TOC3"/>
            <w:tabs>
              <w:tab w:val="right" w:leader="dot" w:pos="9062"/>
            </w:tabs>
            <w:rPr>
              <w:rFonts w:eastAsiaTheme="minorEastAsia"/>
              <w:noProof/>
              <w:lang w:eastAsia="nl-NL"/>
            </w:rPr>
          </w:pPr>
          <w:hyperlink w:anchor="_Toc25220682" w:history="1">
            <w:r w:rsidR="001206AA" w:rsidRPr="006710BB">
              <w:rPr>
                <w:rStyle w:val="Hyperlink"/>
                <w:noProof/>
                <w:lang w:val="en-GB"/>
              </w:rPr>
              <w:t>Background information</w:t>
            </w:r>
            <w:r w:rsidR="001206AA">
              <w:rPr>
                <w:noProof/>
                <w:webHidden/>
              </w:rPr>
              <w:tab/>
            </w:r>
            <w:r w:rsidR="001206AA">
              <w:rPr>
                <w:noProof/>
                <w:webHidden/>
              </w:rPr>
              <w:fldChar w:fldCharType="begin"/>
            </w:r>
            <w:r w:rsidR="001206AA">
              <w:rPr>
                <w:noProof/>
                <w:webHidden/>
              </w:rPr>
              <w:instrText xml:space="preserve"> PAGEREF _Toc25220682 \h </w:instrText>
            </w:r>
            <w:r w:rsidR="001206AA">
              <w:rPr>
                <w:noProof/>
                <w:webHidden/>
              </w:rPr>
            </w:r>
            <w:r w:rsidR="001206AA">
              <w:rPr>
                <w:noProof/>
                <w:webHidden/>
              </w:rPr>
              <w:fldChar w:fldCharType="separate"/>
            </w:r>
            <w:r w:rsidR="001206AA">
              <w:rPr>
                <w:noProof/>
                <w:webHidden/>
              </w:rPr>
              <w:t>50</w:t>
            </w:r>
            <w:r w:rsidR="001206AA">
              <w:rPr>
                <w:noProof/>
                <w:webHidden/>
              </w:rPr>
              <w:fldChar w:fldCharType="end"/>
            </w:r>
          </w:hyperlink>
        </w:p>
        <w:p w14:paraId="5D082936" w14:textId="75B07580" w:rsidR="001206AA" w:rsidRDefault="006310E8">
          <w:pPr>
            <w:pStyle w:val="TOC3"/>
            <w:tabs>
              <w:tab w:val="right" w:leader="dot" w:pos="9062"/>
            </w:tabs>
            <w:rPr>
              <w:rFonts w:eastAsiaTheme="minorEastAsia"/>
              <w:noProof/>
              <w:lang w:eastAsia="nl-NL"/>
            </w:rPr>
          </w:pPr>
          <w:hyperlink w:anchor="_Toc25220683" w:history="1">
            <w:r w:rsidR="001206AA" w:rsidRPr="006710BB">
              <w:rPr>
                <w:rStyle w:val="Hyperlink"/>
                <w:noProof/>
                <w:lang w:val="en-GB"/>
              </w:rPr>
              <w:t>Execution</w:t>
            </w:r>
            <w:r w:rsidR="001206AA">
              <w:rPr>
                <w:noProof/>
                <w:webHidden/>
              </w:rPr>
              <w:tab/>
            </w:r>
            <w:r w:rsidR="001206AA">
              <w:rPr>
                <w:noProof/>
                <w:webHidden/>
              </w:rPr>
              <w:fldChar w:fldCharType="begin"/>
            </w:r>
            <w:r w:rsidR="001206AA">
              <w:rPr>
                <w:noProof/>
                <w:webHidden/>
              </w:rPr>
              <w:instrText xml:space="preserve"> PAGEREF _Toc25220683 \h </w:instrText>
            </w:r>
            <w:r w:rsidR="001206AA">
              <w:rPr>
                <w:noProof/>
                <w:webHidden/>
              </w:rPr>
            </w:r>
            <w:r w:rsidR="001206AA">
              <w:rPr>
                <w:noProof/>
                <w:webHidden/>
              </w:rPr>
              <w:fldChar w:fldCharType="separate"/>
            </w:r>
            <w:r w:rsidR="001206AA">
              <w:rPr>
                <w:noProof/>
                <w:webHidden/>
              </w:rPr>
              <w:t>50</w:t>
            </w:r>
            <w:r w:rsidR="001206AA">
              <w:rPr>
                <w:noProof/>
                <w:webHidden/>
              </w:rPr>
              <w:fldChar w:fldCharType="end"/>
            </w:r>
          </w:hyperlink>
        </w:p>
        <w:p w14:paraId="1D21E226" w14:textId="3BFCD3CD" w:rsidR="001206AA" w:rsidRDefault="006310E8">
          <w:pPr>
            <w:pStyle w:val="TOC3"/>
            <w:tabs>
              <w:tab w:val="right" w:leader="dot" w:pos="9062"/>
            </w:tabs>
            <w:rPr>
              <w:rFonts w:eastAsiaTheme="minorEastAsia"/>
              <w:noProof/>
              <w:lang w:eastAsia="nl-NL"/>
            </w:rPr>
          </w:pPr>
          <w:hyperlink w:anchor="_Toc25220684" w:history="1">
            <w:r w:rsidR="001206AA" w:rsidRPr="006710BB">
              <w:rPr>
                <w:rStyle w:val="Hyperlink"/>
                <w:rFonts w:cstheme="minorHAnsi"/>
                <w:noProof/>
                <w:lang w:val="en-GB"/>
              </w:rPr>
              <w:t>Afterthoughts</w:t>
            </w:r>
            <w:r w:rsidR="001206AA">
              <w:rPr>
                <w:noProof/>
                <w:webHidden/>
              </w:rPr>
              <w:tab/>
            </w:r>
            <w:r w:rsidR="001206AA">
              <w:rPr>
                <w:noProof/>
                <w:webHidden/>
              </w:rPr>
              <w:fldChar w:fldCharType="begin"/>
            </w:r>
            <w:r w:rsidR="001206AA">
              <w:rPr>
                <w:noProof/>
                <w:webHidden/>
              </w:rPr>
              <w:instrText xml:space="preserve"> PAGEREF _Toc25220684 \h </w:instrText>
            </w:r>
            <w:r w:rsidR="001206AA">
              <w:rPr>
                <w:noProof/>
                <w:webHidden/>
              </w:rPr>
            </w:r>
            <w:r w:rsidR="001206AA">
              <w:rPr>
                <w:noProof/>
                <w:webHidden/>
              </w:rPr>
              <w:fldChar w:fldCharType="separate"/>
            </w:r>
            <w:r w:rsidR="001206AA">
              <w:rPr>
                <w:noProof/>
                <w:webHidden/>
              </w:rPr>
              <w:t>52</w:t>
            </w:r>
            <w:r w:rsidR="001206AA">
              <w:rPr>
                <w:noProof/>
                <w:webHidden/>
              </w:rPr>
              <w:fldChar w:fldCharType="end"/>
            </w:r>
          </w:hyperlink>
        </w:p>
        <w:p w14:paraId="37ED8400" w14:textId="7CECAB1F" w:rsidR="001206AA" w:rsidRDefault="006310E8">
          <w:pPr>
            <w:pStyle w:val="TOC2"/>
            <w:tabs>
              <w:tab w:val="right" w:leader="dot" w:pos="9062"/>
            </w:tabs>
            <w:rPr>
              <w:rFonts w:eastAsiaTheme="minorEastAsia"/>
              <w:noProof/>
              <w:lang w:eastAsia="nl-NL"/>
            </w:rPr>
          </w:pPr>
          <w:hyperlink w:anchor="_Toc25220685" w:history="1">
            <w:r w:rsidR="001206AA" w:rsidRPr="006710BB">
              <w:rPr>
                <w:rStyle w:val="Hyperlink"/>
                <w:noProof/>
                <w:lang w:val="en-GB"/>
              </w:rPr>
              <w:t>Tooling (VMWare ESX and Seclab, Wireshark, Linux basic skills, Web application Proxy &amp; browser tools)</w:t>
            </w:r>
            <w:r w:rsidR="001206AA">
              <w:rPr>
                <w:noProof/>
                <w:webHidden/>
              </w:rPr>
              <w:tab/>
            </w:r>
            <w:r w:rsidR="001206AA">
              <w:rPr>
                <w:noProof/>
                <w:webHidden/>
              </w:rPr>
              <w:fldChar w:fldCharType="begin"/>
            </w:r>
            <w:r w:rsidR="001206AA">
              <w:rPr>
                <w:noProof/>
                <w:webHidden/>
              </w:rPr>
              <w:instrText xml:space="preserve"> PAGEREF _Toc25220685 \h </w:instrText>
            </w:r>
            <w:r w:rsidR="001206AA">
              <w:rPr>
                <w:noProof/>
                <w:webHidden/>
              </w:rPr>
            </w:r>
            <w:r w:rsidR="001206AA">
              <w:rPr>
                <w:noProof/>
                <w:webHidden/>
              </w:rPr>
              <w:fldChar w:fldCharType="separate"/>
            </w:r>
            <w:r w:rsidR="001206AA">
              <w:rPr>
                <w:noProof/>
                <w:webHidden/>
              </w:rPr>
              <w:t>53</w:t>
            </w:r>
            <w:r w:rsidR="001206AA">
              <w:rPr>
                <w:noProof/>
                <w:webHidden/>
              </w:rPr>
              <w:fldChar w:fldCharType="end"/>
            </w:r>
          </w:hyperlink>
        </w:p>
        <w:p w14:paraId="2DEDD6AF" w14:textId="07DF47A4" w:rsidR="001206AA" w:rsidRDefault="006310E8">
          <w:pPr>
            <w:pStyle w:val="TOC3"/>
            <w:tabs>
              <w:tab w:val="right" w:leader="dot" w:pos="9062"/>
            </w:tabs>
            <w:rPr>
              <w:rFonts w:eastAsiaTheme="minorEastAsia"/>
              <w:noProof/>
              <w:lang w:eastAsia="nl-NL"/>
            </w:rPr>
          </w:pPr>
          <w:hyperlink w:anchor="_Toc25220686" w:history="1">
            <w:r w:rsidR="001206AA" w:rsidRPr="006710BB">
              <w:rPr>
                <w:rStyle w:val="Hyperlink"/>
                <w:noProof/>
                <w:lang w:val="en-GB"/>
              </w:rPr>
              <w:t>Relevance</w:t>
            </w:r>
            <w:r w:rsidR="001206AA">
              <w:rPr>
                <w:noProof/>
                <w:webHidden/>
              </w:rPr>
              <w:tab/>
            </w:r>
            <w:r w:rsidR="001206AA">
              <w:rPr>
                <w:noProof/>
                <w:webHidden/>
              </w:rPr>
              <w:fldChar w:fldCharType="begin"/>
            </w:r>
            <w:r w:rsidR="001206AA">
              <w:rPr>
                <w:noProof/>
                <w:webHidden/>
              </w:rPr>
              <w:instrText xml:space="preserve"> PAGEREF _Toc25220686 \h </w:instrText>
            </w:r>
            <w:r w:rsidR="001206AA">
              <w:rPr>
                <w:noProof/>
                <w:webHidden/>
              </w:rPr>
            </w:r>
            <w:r w:rsidR="001206AA">
              <w:rPr>
                <w:noProof/>
                <w:webHidden/>
              </w:rPr>
              <w:fldChar w:fldCharType="separate"/>
            </w:r>
            <w:r w:rsidR="001206AA">
              <w:rPr>
                <w:noProof/>
                <w:webHidden/>
              </w:rPr>
              <w:t>53</w:t>
            </w:r>
            <w:r w:rsidR="001206AA">
              <w:rPr>
                <w:noProof/>
                <w:webHidden/>
              </w:rPr>
              <w:fldChar w:fldCharType="end"/>
            </w:r>
          </w:hyperlink>
        </w:p>
        <w:p w14:paraId="1851B385" w14:textId="257A8A42" w:rsidR="001206AA" w:rsidRDefault="006310E8">
          <w:pPr>
            <w:pStyle w:val="TOC3"/>
            <w:tabs>
              <w:tab w:val="right" w:leader="dot" w:pos="9062"/>
            </w:tabs>
            <w:rPr>
              <w:rFonts w:eastAsiaTheme="minorEastAsia"/>
              <w:noProof/>
              <w:lang w:eastAsia="nl-NL"/>
            </w:rPr>
          </w:pPr>
          <w:hyperlink w:anchor="_Toc25220687" w:history="1">
            <w:r w:rsidR="001206AA" w:rsidRPr="006710BB">
              <w:rPr>
                <w:rStyle w:val="Hyperlink"/>
                <w:noProof/>
                <w:lang w:val="en-GB"/>
              </w:rPr>
              <w:t>Starting point</w:t>
            </w:r>
            <w:r w:rsidR="001206AA">
              <w:rPr>
                <w:noProof/>
                <w:webHidden/>
              </w:rPr>
              <w:tab/>
            </w:r>
            <w:r w:rsidR="001206AA">
              <w:rPr>
                <w:noProof/>
                <w:webHidden/>
              </w:rPr>
              <w:fldChar w:fldCharType="begin"/>
            </w:r>
            <w:r w:rsidR="001206AA">
              <w:rPr>
                <w:noProof/>
                <w:webHidden/>
              </w:rPr>
              <w:instrText xml:space="preserve"> PAGEREF _Toc25220687 \h </w:instrText>
            </w:r>
            <w:r w:rsidR="001206AA">
              <w:rPr>
                <w:noProof/>
                <w:webHidden/>
              </w:rPr>
            </w:r>
            <w:r w:rsidR="001206AA">
              <w:rPr>
                <w:noProof/>
                <w:webHidden/>
              </w:rPr>
              <w:fldChar w:fldCharType="separate"/>
            </w:r>
            <w:r w:rsidR="001206AA">
              <w:rPr>
                <w:noProof/>
                <w:webHidden/>
              </w:rPr>
              <w:t>53</w:t>
            </w:r>
            <w:r w:rsidR="001206AA">
              <w:rPr>
                <w:noProof/>
                <w:webHidden/>
              </w:rPr>
              <w:fldChar w:fldCharType="end"/>
            </w:r>
          </w:hyperlink>
        </w:p>
        <w:p w14:paraId="1160B4C9" w14:textId="5211B4CD" w:rsidR="001206AA" w:rsidRDefault="006310E8">
          <w:pPr>
            <w:pStyle w:val="TOC3"/>
            <w:tabs>
              <w:tab w:val="right" w:leader="dot" w:pos="9062"/>
            </w:tabs>
            <w:rPr>
              <w:rFonts w:eastAsiaTheme="minorEastAsia"/>
              <w:noProof/>
              <w:lang w:eastAsia="nl-NL"/>
            </w:rPr>
          </w:pPr>
          <w:hyperlink w:anchor="_Toc25220688" w:history="1">
            <w:r w:rsidR="001206AA" w:rsidRPr="006710BB">
              <w:rPr>
                <w:rStyle w:val="Hyperlink"/>
                <w:noProof/>
                <w:lang w:val="en-GB"/>
              </w:rPr>
              <w:t>Approach</w:t>
            </w:r>
            <w:r w:rsidR="001206AA">
              <w:rPr>
                <w:noProof/>
                <w:webHidden/>
              </w:rPr>
              <w:tab/>
            </w:r>
            <w:r w:rsidR="001206AA">
              <w:rPr>
                <w:noProof/>
                <w:webHidden/>
              </w:rPr>
              <w:fldChar w:fldCharType="begin"/>
            </w:r>
            <w:r w:rsidR="001206AA">
              <w:rPr>
                <w:noProof/>
                <w:webHidden/>
              </w:rPr>
              <w:instrText xml:space="preserve"> PAGEREF _Toc25220688 \h </w:instrText>
            </w:r>
            <w:r w:rsidR="001206AA">
              <w:rPr>
                <w:noProof/>
                <w:webHidden/>
              </w:rPr>
            </w:r>
            <w:r w:rsidR="001206AA">
              <w:rPr>
                <w:noProof/>
                <w:webHidden/>
              </w:rPr>
              <w:fldChar w:fldCharType="separate"/>
            </w:r>
            <w:r w:rsidR="001206AA">
              <w:rPr>
                <w:noProof/>
                <w:webHidden/>
              </w:rPr>
              <w:t>53</w:t>
            </w:r>
            <w:r w:rsidR="001206AA">
              <w:rPr>
                <w:noProof/>
                <w:webHidden/>
              </w:rPr>
              <w:fldChar w:fldCharType="end"/>
            </w:r>
          </w:hyperlink>
        </w:p>
        <w:p w14:paraId="460430BA" w14:textId="74C1F6FB" w:rsidR="001206AA" w:rsidRDefault="006310E8">
          <w:pPr>
            <w:pStyle w:val="TOC3"/>
            <w:tabs>
              <w:tab w:val="right" w:leader="dot" w:pos="9062"/>
            </w:tabs>
            <w:rPr>
              <w:rFonts w:eastAsiaTheme="minorEastAsia"/>
              <w:noProof/>
              <w:lang w:eastAsia="nl-NL"/>
            </w:rPr>
          </w:pPr>
          <w:hyperlink w:anchor="_Toc25220689" w:history="1">
            <w:r w:rsidR="001206AA" w:rsidRPr="006710BB">
              <w:rPr>
                <w:rStyle w:val="Hyperlink"/>
                <w:noProof/>
                <w:lang w:val="en-GB"/>
              </w:rPr>
              <w:t>Execution</w:t>
            </w:r>
            <w:r w:rsidR="001206AA">
              <w:rPr>
                <w:noProof/>
                <w:webHidden/>
              </w:rPr>
              <w:tab/>
            </w:r>
            <w:r w:rsidR="001206AA">
              <w:rPr>
                <w:noProof/>
                <w:webHidden/>
              </w:rPr>
              <w:fldChar w:fldCharType="begin"/>
            </w:r>
            <w:r w:rsidR="001206AA">
              <w:rPr>
                <w:noProof/>
                <w:webHidden/>
              </w:rPr>
              <w:instrText xml:space="preserve"> PAGEREF _Toc25220689 \h </w:instrText>
            </w:r>
            <w:r w:rsidR="001206AA">
              <w:rPr>
                <w:noProof/>
                <w:webHidden/>
              </w:rPr>
            </w:r>
            <w:r w:rsidR="001206AA">
              <w:rPr>
                <w:noProof/>
                <w:webHidden/>
              </w:rPr>
              <w:fldChar w:fldCharType="separate"/>
            </w:r>
            <w:r w:rsidR="001206AA">
              <w:rPr>
                <w:noProof/>
                <w:webHidden/>
              </w:rPr>
              <w:t>53</w:t>
            </w:r>
            <w:r w:rsidR="001206AA">
              <w:rPr>
                <w:noProof/>
                <w:webHidden/>
              </w:rPr>
              <w:fldChar w:fldCharType="end"/>
            </w:r>
          </w:hyperlink>
        </w:p>
        <w:p w14:paraId="29CE21C5" w14:textId="410FCAE9" w:rsidR="001206AA" w:rsidRDefault="006310E8">
          <w:pPr>
            <w:pStyle w:val="TOC1"/>
            <w:tabs>
              <w:tab w:val="right" w:leader="dot" w:pos="9062"/>
            </w:tabs>
            <w:rPr>
              <w:rFonts w:eastAsiaTheme="minorEastAsia"/>
              <w:noProof/>
              <w:lang w:eastAsia="nl-NL"/>
            </w:rPr>
          </w:pPr>
          <w:hyperlink w:anchor="_Toc25220690" w:history="1">
            <w:r w:rsidR="001206AA" w:rsidRPr="006710BB">
              <w:rPr>
                <w:rStyle w:val="Hyperlink"/>
                <w:noProof/>
                <w:lang w:val="en-GB"/>
              </w:rPr>
              <w:t>Final Conclusion and Reflection from the first ten weeks</w:t>
            </w:r>
            <w:r w:rsidR="001206AA">
              <w:rPr>
                <w:noProof/>
                <w:webHidden/>
              </w:rPr>
              <w:tab/>
            </w:r>
            <w:r w:rsidR="001206AA">
              <w:rPr>
                <w:noProof/>
                <w:webHidden/>
              </w:rPr>
              <w:fldChar w:fldCharType="begin"/>
            </w:r>
            <w:r w:rsidR="001206AA">
              <w:rPr>
                <w:noProof/>
                <w:webHidden/>
              </w:rPr>
              <w:instrText xml:space="preserve"> PAGEREF _Toc25220690 \h </w:instrText>
            </w:r>
            <w:r w:rsidR="001206AA">
              <w:rPr>
                <w:noProof/>
                <w:webHidden/>
              </w:rPr>
            </w:r>
            <w:r w:rsidR="001206AA">
              <w:rPr>
                <w:noProof/>
                <w:webHidden/>
              </w:rPr>
              <w:fldChar w:fldCharType="separate"/>
            </w:r>
            <w:r w:rsidR="001206AA">
              <w:rPr>
                <w:noProof/>
                <w:webHidden/>
              </w:rPr>
              <w:t>67</w:t>
            </w:r>
            <w:r w:rsidR="001206AA">
              <w:rPr>
                <w:noProof/>
                <w:webHidden/>
              </w:rPr>
              <w:fldChar w:fldCharType="end"/>
            </w:r>
          </w:hyperlink>
        </w:p>
        <w:p w14:paraId="63F24001" w14:textId="69BEA7CF" w:rsidR="001206AA" w:rsidRDefault="006310E8">
          <w:pPr>
            <w:pStyle w:val="TOC1"/>
            <w:tabs>
              <w:tab w:val="right" w:leader="dot" w:pos="9062"/>
            </w:tabs>
            <w:rPr>
              <w:rFonts w:eastAsiaTheme="minorEastAsia"/>
              <w:noProof/>
              <w:lang w:eastAsia="nl-NL"/>
            </w:rPr>
          </w:pPr>
          <w:hyperlink w:anchor="_Toc25220691" w:history="1">
            <w:r w:rsidR="001206AA" w:rsidRPr="006710BB">
              <w:rPr>
                <w:rStyle w:val="Hyperlink"/>
                <w:noProof/>
                <w:lang w:val="en-GB"/>
              </w:rPr>
              <w:t>Bibliography</w:t>
            </w:r>
            <w:r w:rsidR="001206AA">
              <w:rPr>
                <w:noProof/>
                <w:webHidden/>
              </w:rPr>
              <w:tab/>
            </w:r>
            <w:r w:rsidR="001206AA">
              <w:rPr>
                <w:noProof/>
                <w:webHidden/>
              </w:rPr>
              <w:fldChar w:fldCharType="begin"/>
            </w:r>
            <w:r w:rsidR="001206AA">
              <w:rPr>
                <w:noProof/>
                <w:webHidden/>
              </w:rPr>
              <w:instrText xml:space="preserve"> PAGEREF _Toc25220691 \h </w:instrText>
            </w:r>
            <w:r w:rsidR="001206AA">
              <w:rPr>
                <w:noProof/>
                <w:webHidden/>
              </w:rPr>
            </w:r>
            <w:r w:rsidR="001206AA">
              <w:rPr>
                <w:noProof/>
                <w:webHidden/>
              </w:rPr>
              <w:fldChar w:fldCharType="separate"/>
            </w:r>
            <w:r w:rsidR="001206AA">
              <w:rPr>
                <w:noProof/>
                <w:webHidden/>
              </w:rPr>
              <w:t>68</w:t>
            </w:r>
            <w:r w:rsidR="001206AA">
              <w:rPr>
                <w:noProof/>
                <w:webHidden/>
              </w:rPr>
              <w:fldChar w:fldCharType="end"/>
            </w:r>
          </w:hyperlink>
        </w:p>
        <w:p w14:paraId="6D0250C5" w14:textId="5F8E6477"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5220608"/>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stParagraph"/>
              <w:numPr>
                <w:ilvl w:val="0"/>
                <w:numId w:val="16"/>
              </w:numPr>
              <w:rPr>
                <w:lang w:val="en-GB"/>
              </w:rPr>
            </w:pPr>
            <w:r>
              <w:rPr>
                <w:lang w:val="en-GB"/>
              </w:rPr>
              <w:t>Start of SQL injection</w:t>
            </w:r>
          </w:p>
          <w:p w14:paraId="47CF06CB" w14:textId="1E0B1E12" w:rsidR="006D199C" w:rsidRDefault="006D199C" w:rsidP="00A26EA7">
            <w:pPr>
              <w:pStyle w:val="ListParagraph"/>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stParagraph"/>
              <w:numPr>
                <w:ilvl w:val="0"/>
                <w:numId w:val="16"/>
              </w:numPr>
              <w:rPr>
                <w:lang w:val="en-GB"/>
              </w:rPr>
            </w:pPr>
            <w:r>
              <w:rPr>
                <w:lang w:val="en-GB"/>
              </w:rPr>
              <w:t>Finished SQL injection</w:t>
            </w:r>
          </w:p>
          <w:p w14:paraId="383E318F" w14:textId="6D6D8819" w:rsidR="002742B0" w:rsidRDefault="002742B0" w:rsidP="00A26EA7">
            <w:pPr>
              <w:pStyle w:val="ListParagraph"/>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stParagraph"/>
              <w:numPr>
                <w:ilvl w:val="0"/>
                <w:numId w:val="16"/>
              </w:numPr>
              <w:rPr>
                <w:lang w:val="en-GB"/>
              </w:rPr>
            </w:pPr>
            <w:r>
              <w:rPr>
                <w:lang w:val="en-GB"/>
              </w:rPr>
              <w:t>Started XSS</w:t>
            </w:r>
          </w:p>
          <w:p w14:paraId="1DC05948" w14:textId="553DE531" w:rsidR="00210E50" w:rsidRDefault="00210E50" w:rsidP="00A26EA7">
            <w:pPr>
              <w:pStyle w:val="ListParagraph"/>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stParagraph"/>
              <w:numPr>
                <w:ilvl w:val="0"/>
                <w:numId w:val="16"/>
              </w:numPr>
              <w:rPr>
                <w:lang w:val="en-GB"/>
              </w:rPr>
            </w:pPr>
            <w:r>
              <w:rPr>
                <w:lang w:val="en-GB"/>
              </w:rPr>
              <w:t>Finished XSS</w:t>
            </w:r>
          </w:p>
          <w:p w14:paraId="25784916" w14:textId="28427846" w:rsidR="00D91499" w:rsidRDefault="00D91499" w:rsidP="00A26EA7">
            <w:pPr>
              <w:pStyle w:val="ListParagraph"/>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stParagraph"/>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stParagraph"/>
              <w:numPr>
                <w:ilvl w:val="0"/>
                <w:numId w:val="16"/>
              </w:numPr>
              <w:rPr>
                <w:lang w:val="en-GB"/>
              </w:rPr>
            </w:pPr>
            <w:r>
              <w:rPr>
                <w:lang w:val="en-GB"/>
              </w:rPr>
              <w:t>Continued password cracking</w:t>
            </w:r>
          </w:p>
          <w:p w14:paraId="235962C0" w14:textId="77777777" w:rsidR="00A260B0" w:rsidRDefault="00A260B0" w:rsidP="00A26EA7">
            <w:pPr>
              <w:pStyle w:val="ListParagraph"/>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stParagraph"/>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r w:rsidR="00E96515" w:rsidRPr="00E96515" w14:paraId="284F57EF" w14:textId="77777777" w:rsidTr="009A139B">
        <w:tc>
          <w:tcPr>
            <w:tcW w:w="942" w:type="dxa"/>
          </w:tcPr>
          <w:p w14:paraId="4AE53DAF" w14:textId="2EB12C6A" w:rsidR="00E96515" w:rsidRDefault="00E96515" w:rsidP="00646AE8">
            <w:pPr>
              <w:rPr>
                <w:lang w:val="en-GB"/>
              </w:rPr>
            </w:pPr>
            <w:r>
              <w:rPr>
                <w:lang w:val="en-GB"/>
              </w:rPr>
              <w:t>2.2</w:t>
            </w:r>
          </w:p>
        </w:tc>
        <w:tc>
          <w:tcPr>
            <w:tcW w:w="1145" w:type="dxa"/>
          </w:tcPr>
          <w:p w14:paraId="577C44E1" w14:textId="150D52F3" w:rsidR="00E96515" w:rsidRDefault="00E96515" w:rsidP="00646AE8">
            <w:pPr>
              <w:rPr>
                <w:lang w:val="en-GB"/>
              </w:rPr>
            </w:pPr>
            <w:r>
              <w:rPr>
                <w:lang w:val="en-GB"/>
              </w:rPr>
              <w:t>Tim Chermin</w:t>
            </w:r>
          </w:p>
        </w:tc>
        <w:tc>
          <w:tcPr>
            <w:tcW w:w="1278" w:type="dxa"/>
          </w:tcPr>
          <w:p w14:paraId="556B5191" w14:textId="7711DEBB" w:rsidR="00E96515" w:rsidRDefault="00E96515" w:rsidP="00646AE8">
            <w:pPr>
              <w:rPr>
                <w:lang w:val="en-GB"/>
              </w:rPr>
            </w:pPr>
            <w:r>
              <w:rPr>
                <w:lang w:val="en-GB"/>
              </w:rPr>
              <w:t>01/11/2019</w:t>
            </w:r>
          </w:p>
        </w:tc>
        <w:tc>
          <w:tcPr>
            <w:tcW w:w="3509" w:type="dxa"/>
          </w:tcPr>
          <w:p w14:paraId="3F3B4DBA" w14:textId="77777777" w:rsidR="00E96515" w:rsidRDefault="00E96515" w:rsidP="00A26EA7">
            <w:pPr>
              <w:pStyle w:val="ListParagraph"/>
              <w:numPr>
                <w:ilvl w:val="0"/>
                <w:numId w:val="16"/>
              </w:numPr>
              <w:rPr>
                <w:lang w:val="en-GB"/>
              </w:rPr>
            </w:pPr>
            <w:r>
              <w:rPr>
                <w:lang w:val="en-GB"/>
              </w:rPr>
              <w:t>Finished password cracking</w:t>
            </w:r>
          </w:p>
          <w:p w14:paraId="1124FBC0" w14:textId="66A39E8E" w:rsidR="00E96515" w:rsidRPr="002959C0" w:rsidRDefault="00E96515" w:rsidP="002959C0">
            <w:pPr>
              <w:pStyle w:val="ListParagraph"/>
              <w:numPr>
                <w:ilvl w:val="0"/>
                <w:numId w:val="16"/>
              </w:numPr>
              <w:rPr>
                <w:lang w:val="en-GB"/>
              </w:rPr>
            </w:pPr>
            <w:r>
              <w:rPr>
                <w:lang w:val="en-GB"/>
              </w:rPr>
              <w:t>Finished Path Traversal, File inclusion and command injection</w:t>
            </w:r>
          </w:p>
        </w:tc>
        <w:tc>
          <w:tcPr>
            <w:tcW w:w="2188" w:type="dxa"/>
          </w:tcPr>
          <w:p w14:paraId="52DAA095" w14:textId="54C82F17" w:rsidR="00E96515" w:rsidRDefault="002959C0" w:rsidP="009A139B">
            <w:pPr>
              <w:rPr>
                <w:lang w:val="en-GB"/>
              </w:rPr>
            </w:pPr>
            <w:r>
              <w:rPr>
                <w:lang w:val="en-GB"/>
              </w:rPr>
              <w:t>8 hours</w:t>
            </w:r>
          </w:p>
        </w:tc>
      </w:tr>
      <w:tr w:rsidR="009308CA" w:rsidRPr="00E96515" w14:paraId="483864EB" w14:textId="77777777" w:rsidTr="009A139B">
        <w:tc>
          <w:tcPr>
            <w:tcW w:w="942" w:type="dxa"/>
          </w:tcPr>
          <w:p w14:paraId="0326101E" w14:textId="3D03B1C3" w:rsidR="009308CA" w:rsidRDefault="009308CA" w:rsidP="00646AE8">
            <w:pPr>
              <w:rPr>
                <w:lang w:val="en-GB"/>
              </w:rPr>
            </w:pPr>
            <w:r>
              <w:rPr>
                <w:lang w:val="en-GB"/>
              </w:rPr>
              <w:t>2.3</w:t>
            </w:r>
          </w:p>
        </w:tc>
        <w:tc>
          <w:tcPr>
            <w:tcW w:w="1145" w:type="dxa"/>
          </w:tcPr>
          <w:p w14:paraId="66450E70" w14:textId="2C8F645C" w:rsidR="009308CA" w:rsidRDefault="009308CA" w:rsidP="00646AE8">
            <w:pPr>
              <w:rPr>
                <w:lang w:val="en-GB"/>
              </w:rPr>
            </w:pPr>
            <w:r>
              <w:rPr>
                <w:lang w:val="en-GB"/>
              </w:rPr>
              <w:t>Tim Chermin</w:t>
            </w:r>
          </w:p>
        </w:tc>
        <w:tc>
          <w:tcPr>
            <w:tcW w:w="1278" w:type="dxa"/>
          </w:tcPr>
          <w:p w14:paraId="0247B9BB" w14:textId="7F09521C" w:rsidR="009308CA" w:rsidRDefault="009308CA" w:rsidP="00646AE8">
            <w:pPr>
              <w:rPr>
                <w:lang w:val="en-GB"/>
              </w:rPr>
            </w:pPr>
            <w:r>
              <w:rPr>
                <w:lang w:val="en-GB"/>
              </w:rPr>
              <w:t>05/11/2019</w:t>
            </w:r>
          </w:p>
        </w:tc>
        <w:tc>
          <w:tcPr>
            <w:tcW w:w="3509" w:type="dxa"/>
          </w:tcPr>
          <w:p w14:paraId="14ACF9A7" w14:textId="52AEC607" w:rsidR="00CC45DE" w:rsidRDefault="00F43E0A" w:rsidP="00A26EA7">
            <w:pPr>
              <w:pStyle w:val="ListParagraph"/>
              <w:numPr>
                <w:ilvl w:val="0"/>
                <w:numId w:val="16"/>
              </w:numPr>
              <w:rPr>
                <w:lang w:val="en-GB"/>
              </w:rPr>
            </w:pPr>
            <w:r>
              <w:rPr>
                <w:lang w:val="en-GB"/>
              </w:rPr>
              <w:t>Feedback updates</w:t>
            </w:r>
          </w:p>
        </w:tc>
        <w:tc>
          <w:tcPr>
            <w:tcW w:w="2188" w:type="dxa"/>
          </w:tcPr>
          <w:p w14:paraId="4AF2306B" w14:textId="14B7F2CC" w:rsidR="009308CA" w:rsidRDefault="009308CA" w:rsidP="009A139B">
            <w:pPr>
              <w:rPr>
                <w:lang w:val="en-GB"/>
              </w:rPr>
            </w:pPr>
            <w:r>
              <w:rPr>
                <w:lang w:val="en-GB"/>
              </w:rPr>
              <w:t>4 hours</w:t>
            </w:r>
          </w:p>
        </w:tc>
      </w:tr>
      <w:tr w:rsidR="00440824" w:rsidRPr="00E96515" w14:paraId="75278937" w14:textId="77777777" w:rsidTr="009A139B">
        <w:tc>
          <w:tcPr>
            <w:tcW w:w="942" w:type="dxa"/>
          </w:tcPr>
          <w:p w14:paraId="4F6C95F4" w14:textId="7CE7A446" w:rsidR="00440824" w:rsidRDefault="00440824" w:rsidP="00646AE8">
            <w:pPr>
              <w:rPr>
                <w:lang w:val="en-GB"/>
              </w:rPr>
            </w:pPr>
            <w:r>
              <w:rPr>
                <w:lang w:val="en-GB"/>
              </w:rPr>
              <w:t>2.4</w:t>
            </w:r>
          </w:p>
        </w:tc>
        <w:tc>
          <w:tcPr>
            <w:tcW w:w="1145" w:type="dxa"/>
          </w:tcPr>
          <w:p w14:paraId="13C17ED2" w14:textId="027F46C6" w:rsidR="00440824" w:rsidRDefault="00440824" w:rsidP="00646AE8">
            <w:pPr>
              <w:rPr>
                <w:lang w:val="en-GB"/>
              </w:rPr>
            </w:pPr>
            <w:r>
              <w:rPr>
                <w:lang w:val="en-GB"/>
              </w:rPr>
              <w:t>Tim Chermin</w:t>
            </w:r>
          </w:p>
        </w:tc>
        <w:tc>
          <w:tcPr>
            <w:tcW w:w="1278" w:type="dxa"/>
          </w:tcPr>
          <w:p w14:paraId="012AF537" w14:textId="5E52656D" w:rsidR="00440824" w:rsidRDefault="00440824" w:rsidP="00646AE8">
            <w:pPr>
              <w:rPr>
                <w:lang w:val="en-GB"/>
              </w:rPr>
            </w:pPr>
            <w:r>
              <w:rPr>
                <w:lang w:val="en-GB"/>
              </w:rPr>
              <w:t>0</w:t>
            </w:r>
            <w:r w:rsidR="00CA7376">
              <w:rPr>
                <w:lang w:val="en-GB"/>
              </w:rPr>
              <w:t>8</w:t>
            </w:r>
            <w:r>
              <w:rPr>
                <w:lang w:val="en-GB"/>
              </w:rPr>
              <w:t>/11/2019</w:t>
            </w:r>
          </w:p>
        </w:tc>
        <w:tc>
          <w:tcPr>
            <w:tcW w:w="3509" w:type="dxa"/>
          </w:tcPr>
          <w:p w14:paraId="680DF7ED" w14:textId="04A737AE" w:rsidR="00440824" w:rsidRDefault="00CA7376" w:rsidP="00A26EA7">
            <w:pPr>
              <w:pStyle w:val="ListParagraph"/>
              <w:numPr>
                <w:ilvl w:val="0"/>
                <w:numId w:val="16"/>
              </w:numPr>
              <w:rPr>
                <w:lang w:val="en-GB"/>
              </w:rPr>
            </w:pPr>
            <w:r>
              <w:rPr>
                <w:lang w:val="en-GB"/>
              </w:rPr>
              <w:t>Sniffing and Spoofing started</w:t>
            </w:r>
          </w:p>
        </w:tc>
        <w:tc>
          <w:tcPr>
            <w:tcW w:w="2188" w:type="dxa"/>
          </w:tcPr>
          <w:p w14:paraId="7AED1ABC" w14:textId="0A07C270" w:rsidR="00440824" w:rsidRDefault="00CA7376" w:rsidP="009A139B">
            <w:pPr>
              <w:rPr>
                <w:lang w:val="en-GB"/>
              </w:rPr>
            </w:pPr>
            <w:r>
              <w:rPr>
                <w:lang w:val="en-GB"/>
              </w:rPr>
              <w:t>8</w:t>
            </w:r>
            <w:r w:rsidR="00440824">
              <w:rPr>
                <w:lang w:val="en-GB"/>
              </w:rPr>
              <w:t xml:space="preserve"> hours</w:t>
            </w:r>
          </w:p>
        </w:tc>
      </w:tr>
      <w:tr w:rsidR="006B1476" w:rsidRPr="00E96515" w14:paraId="03FB5A68" w14:textId="77777777" w:rsidTr="009A139B">
        <w:tc>
          <w:tcPr>
            <w:tcW w:w="942" w:type="dxa"/>
          </w:tcPr>
          <w:p w14:paraId="5F26CDDD" w14:textId="7A416753" w:rsidR="006B1476" w:rsidRDefault="006B1476" w:rsidP="00646AE8">
            <w:pPr>
              <w:rPr>
                <w:lang w:val="en-GB"/>
              </w:rPr>
            </w:pPr>
            <w:r>
              <w:rPr>
                <w:lang w:val="en-GB"/>
              </w:rPr>
              <w:t>2.5</w:t>
            </w:r>
          </w:p>
        </w:tc>
        <w:tc>
          <w:tcPr>
            <w:tcW w:w="1145" w:type="dxa"/>
          </w:tcPr>
          <w:p w14:paraId="6EB4862D" w14:textId="6C13DBD7" w:rsidR="006B1476" w:rsidRDefault="006B1476" w:rsidP="00646AE8">
            <w:pPr>
              <w:rPr>
                <w:lang w:val="en-GB"/>
              </w:rPr>
            </w:pPr>
            <w:r>
              <w:rPr>
                <w:lang w:val="en-GB"/>
              </w:rPr>
              <w:t>Tim Chermin</w:t>
            </w:r>
          </w:p>
        </w:tc>
        <w:tc>
          <w:tcPr>
            <w:tcW w:w="1278" w:type="dxa"/>
          </w:tcPr>
          <w:p w14:paraId="1E8C65F5" w14:textId="328B3F1E" w:rsidR="006B1476" w:rsidRDefault="006B1476" w:rsidP="00646AE8">
            <w:pPr>
              <w:rPr>
                <w:lang w:val="en-GB"/>
              </w:rPr>
            </w:pPr>
            <w:r>
              <w:rPr>
                <w:lang w:val="en-GB"/>
              </w:rPr>
              <w:t>11/11/2019</w:t>
            </w:r>
          </w:p>
        </w:tc>
        <w:tc>
          <w:tcPr>
            <w:tcW w:w="3509" w:type="dxa"/>
          </w:tcPr>
          <w:p w14:paraId="43908034" w14:textId="77777777" w:rsidR="006B1476" w:rsidRDefault="007768D4" w:rsidP="00A26EA7">
            <w:pPr>
              <w:pStyle w:val="ListParagraph"/>
              <w:numPr>
                <w:ilvl w:val="0"/>
                <w:numId w:val="16"/>
              </w:numPr>
              <w:rPr>
                <w:lang w:val="en-GB"/>
              </w:rPr>
            </w:pPr>
            <w:r>
              <w:rPr>
                <w:lang w:val="en-GB"/>
              </w:rPr>
              <w:t>Sniffing and Spoofing finished</w:t>
            </w:r>
          </w:p>
          <w:p w14:paraId="0B303A5B" w14:textId="590A3CB7" w:rsidR="00747D1A" w:rsidRDefault="00747D1A" w:rsidP="00A26EA7">
            <w:pPr>
              <w:pStyle w:val="ListParagraph"/>
              <w:numPr>
                <w:ilvl w:val="0"/>
                <w:numId w:val="16"/>
              </w:numPr>
              <w:rPr>
                <w:lang w:val="en-GB"/>
              </w:rPr>
            </w:pPr>
            <w:r w:rsidRPr="00143DB1">
              <w:rPr>
                <w:lang w:val="en-GB"/>
              </w:rPr>
              <w:lastRenderedPageBreak/>
              <w:t>Web application Proxy &amp; browser tools</w:t>
            </w:r>
            <w:r>
              <w:rPr>
                <w:lang w:val="en-GB"/>
              </w:rPr>
              <w:t xml:space="preserve"> started</w:t>
            </w:r>
          </w:p>
        </w:tc>
        <w:tc>
          <w:tcPr>
            <w:tcW w:w="2188" w:type="dxa"/>
          </w:tcPr>
          <w:p w14:paraId="543B5A13" w14:textId="2B34A6C8" w:rsidR="006B1476" w:rsidRDefault="007768D4" w:rsidP="009A139B">
            <w:pPr>
              <w:rPr>
                <w:lang w:val="en-GB"/>
              </w:rPr>
            </w:pPr>
            <w:r>
              <w:rPr>
                <w:lang w:val="en-GB"/>
              </w:rPr>
              <w:lastRenderedPageBreak/>
              <w:t>6 hours</w:t>
            </w:r>
          </w:p>
        </w:tc>
      </w:tr>
      <w:tr w:rsidR="000D1167" w:rsidRPr="00747D1A" w14:paraId="46E1A856" w14:textId="77777777" w:rsidTr="009A139B">
        <w:tc>
          <w:tcPr>
            <w:tcW w:w="942" w:type="dxa"/>
          </w:tcPr>
          <w:p w14:paraId="6C7C304B" w14:textId="7279E3D6" w:rsidR="000D1167" w:rsidRDefault="000D1167" w:rsidP="00646AE8">
            <w:pPr>
              <w:rPr>
                <w:lang w:val="en-GB"/>
              </w:rPr>
            </w:pPr>
            <w:r>
              <w:rPr>
                <w:lang w:val="en-GB"/>
              </w:rPr>
              <w:t>2.6</w:t>
            </w:r>
          </w:p>
        </w:tc>
        <w:tc>
          <w:tcPr>
            <w:tcW w:w="1145" w:type="dxa"/>
          </w:tcPr>
          <w:p w14:paraId="7355A308" w14:textId="0AE01C6A" w:rsidR="000D1167" w:rsidRDefault="000D1167" w:rsidP="00646AE8">
            <w:pPr>
              <w:rPr>
                <w:lang w:val="en-GB"/>
              </w:rPr>
            </w:pPr>
            <w:r>
              <w:rPr>
                <w:lang w:val="en-GB"/>
              </w:rPr>
              <w:t>Tim Chermin</w:t>
            </w:r>
          </w:p>
        </w:tc>
        <w:tc>
          <w:tcPr>
            <w:tcW w:w="1278" w:type="dxa"/>
          </w:tcPr>
          <w:p w14:paraId="375C586D" w14:textId="684B95A1" w:rsidR="000D1167" w:rsidRDefault="00747D1A" w:rsidP="00646AE8">
            <w:pPr>
              <w:rPr>
                <w:lang w:val="en-GB"/>
              </w:rPr>
            </w:pPr>
            <w:r>
              <w:rPr>
                <w:lang w:val="en-GB"/>
              </w:rPr>
              <w:t>12/11/2019</w:t>
            </w:r>
          </w:p>
        </w:tc>
        <w:tc>
          <w:tcPr>
            <w:tcW w:w="3509" w:type="dxa"/>
          </w:tcPr>
          <w:p w14:paraId="6CB92470" w14:textId="4B041F3C" w:rsidR="000D1167" w:rsidRDefault="00747D1A" w:rsidP="00A26EA7">
            <w:pPr>
              <w:pStyle w:val="ListParagraph"/>
              <w:numPr>
                <w:ilvl w:val="0"/>
                <w:numId w:val="16"/>
              </w:numPr>
              <w:rPr>
                <w:lang w:val="en-GB"/>
              </w:rPr>
            </w:pPr>
            <w:r w:rsidRPr="00143DB1">
              <w:rPr>
                <w:lang w:val="en-GB"/>
              </w:rPr>
              <w:t>Web application Proxy &amp; browser tools</w:t>
            </w:r>
            <w:r>
              <w:rPr>
                <w:lang w:val="en-GB"/>
              </w:rPr>
              <w:t xml:space="preserve"> finished</w:t>
            </w:r>
          </w:p>
        </w:tc>
        <w:tc>
          <w:tcPr>
            <w:tcW w:w="2188" w:type="dxa"/>
          </w:tcPr>
          <w:p w14:paraId="15B7CA89" w14:textId="699EE97E" w:rsidR="000D1167" w:rsidRDefault="00747D1A" w:rsidP="009A139B">
            <w:pPr>
              <w:rPr>
                <w:lang w:val="en-GB"/>
              </w:rPr>
            </w:pPr>
            <w:r>
              <w:rPr>
                <w:lang w:val="en-GB"/>
              </w:rPr>
              <w:t>8 hours</w:t>
            </w:r>
          </w:p>
        </w:tc>
      </w:tr>
      <w:tr w:rsidR="00341E9D" w:rsidRPr="00747D1A" w14:paraId="6E88C180" w14:textId="77777777" w:rsidTr="009A139B">
        <w:tc>
          <w:tcPr>
            <w:tcW w:w="942" w:type="dxa"/>
          </w:tcPr>
          <w:p w14:paraId="341B4290" w14:textId="206E3A22" w:rsidR="00341E9D" w:rsidRDefault="00341E9D" w:rsidP="00646AE8">
            <w:pPr>
              <w:rPr>
                <w:lang w:val="en-GB"/>
              </w:rPr>
            </w:pPr>
            <w:r>
              <w:rPr>
                <w:lang w:val="en-GB"/>
              </w:rPr>
              <w:t>2.7</w:t>
            </w:r>
          </w:p>
        </w:tc>
        <w:tc>
          <w:tcPr>
            <w:tcW w:w="1145" w:type="dxa"/>
          </w:tcPr>
          <w:p w14:paraId="14D555DF" w14:textId="0AE0BAF0" w:rsidR="00341E9D" w:rsidRDefault="00341E9D" w:rsidP="00646AE8">
            <w:pPr>
              <w:rPr>
                <w:lang w:val="en-GB"/>
              </w:rPr>
            </w:pPr>
            <w:r>
              <w:rPr>
                <w:lang w:val="en-GB"/>
              </w:rPr>
              <w:t>Tim Chermin</w:t>
            </w:r>
          </w:p>
        </w:tc>
        <w:tc>
          <w:tcPr>
            <w:tcW w:w="1278" w:type="dxa"/>
          </w:tcPr>
          <w:p w14:paraId="574C1165" w14:textId="30F81090" w:rsidR="00341E9D" w:rsidRDefault="00341E9D" w:rsidP="00646AE8">
            <w:pPr>
              <w:rPr>
                <w:lang w:val="en-GB"/>
              </w:rPr>
            </w:pPr>
            <w:r>
              <w:rPr>
                <w:lang w:val="en-GB"/>
              </w:rPr>
              <w:t>14/11/2019</w:t>
            </w:r>
          </w:p>
        </w:tc>
        <w:tc>
          <w:tcPr>
            <w:tcW w:w="3509" w:type="dxa"/>
          </w:tcPr>
          <w:p w14:paraId="0C3662A6" w14:textId="77777777" w:rsidR="00341E9D" w:rsidRDefault="00341E9D" w:rsidP="00A26EA7">
            <w:pPr>
              <w:pStyle w:val="ListParagraph"/>
              <w:numPr>
                <w:ilvl w:val="0"/>
                <w:numId w:val="16"/>
              </w:numPr>
              <w:rPr>
                <w:lang w:val="en-GB"/>
              </w:rPr>
            </w:pPr>
            <w:r>
              <w:rPr>
                <w:lang w:val="en-GB"/>
              </w:rPr>
              <w:t>Grammar and spelling check</w:t>
            </w:r>
          </w:p>
          <w:p w14:paraId="1C44312D" w14:textId="35DBE3CB" w:rsidR="00341E9D" w:rsidRPr="00143DB1" w:rsidRDefault="00341E9D" w:rsidP="00A26EA7">
            <w:pPr>
              <w:pStyle w:val="ListParagraph"/>
              <w:numPr>
                <w:ilvl w:val="0"/>
                <w:numId w:val="16"/>
              </w:numPr>
              <w:rPr>
                <w:lang w:val="en-GB"/>
              </w:rPr>
            </w:pPr>
            <w:r>
              <w:rPr>
                <w:lang w:val="en-GB"/>
              </w:rPr>
              <w:t>Other small changes to almost all subjects</w:t>
            </w:r>
          </w:p>
        </w:tc>
        <w:tc>
          <w:tcPr>
            <w:tcW w:w="2188" w:type="dxa"/>
          </w:tcPr>
          <w:p w14:paraId="7F1F4AE2" w14:textId="6F0CECAF" w:rsidR="00341E9D" w:rsidRDefault="00341E9D" w:rsidP="009A139B">
            <w:pPr>
              <w:rPr>
                <w:lang w:val="en-GB"/>
              </w:rPr>
            </w:pPr>
            <w:r>
              <w:rPr>
                <w:lang w:val="en-GB"/>
              </w:rPr>
              <w:t>4 hours</w:t>
            </w:r>
          </w:p>
        </w:tc>
      </w:tr>
      <w:tr w:rsidR="00506DD0" w:rsidRPr="00747D1A" w14:paraId="303C5F75" w14:textId="77777777" w:rsidTr="009A139B">
        <w:tc>
          <w:tcPr>
            <w:tcW w:w="942" w:type="dxa"/>
          </w:tcPr>
          <w:p w14:paraId="0FD512DE" w14:textId="0C266061" w:rsidR="00506DD0" w:rsidRDefault="00506DD0" w:rsidP="00646AE8">
            <w:pPr>
              <w:rPr>
                <w:lang w:val="en-GB"/>
              </w:rPr>
            </w:pPr>
            <w:r>
              <w:rPr>
                <w:lang w:val="en-GB"/>
              </w:rPr>
              <w:t>2.7</w:t>
            </w:r>
          </w:p>
        </w:tc>
        <w:tc>
          <w:tcPr>
            <w:tcW w:w="1145" w:type="dxa"/>
          </w:tcPr>
          <w:p w14:paraId="7C41892A" w14:textId="2B9054E8" w:rsidR="00506DD0" w:rsidRDefault="00506DD0" w:rsidP="00646AE8">
            <w:pPr>
              <w:rPr>
                <w:lang w:val="en-GB"/>
              </w:rPr>
            </w:pPr>
            <w:r>
              <w:rPr>
                <w:lang w:val="en-GB"/>
              </w:rPr>
              <w:t>Tim Chermin</w:t>
            </w:r>
          </w:p>
        </w:tc>
        <w:tc>
          <w:tcPr>
            <w:tcW w:w="1278" w:type="dxa"/>
          </w:tcPr>
          <w:p w14:paraId="79380B23" w14:textId="0AEAAD47" w:rsidR="00506DD0" w:rsidRDefault="00506DD0" w:rsidP="00646AE8">
            <w:pPr>
              <w:rPr>
                <w:lang w:val="en-GB"/>
              </w:rPr>
            </w:pPr>
            <w:r>
              <w:rPr>
                <w:lang w:val="en-GB"/>
              </w:rPr>
              <w:t>15/11/2019</w:t>
            </w:r>
          </w:p>
        </w:tc>
        <w:tc>
          <w:tcPr>
            <w:tcW w:w="3509" w:type="dxa"/>
          </w:tcPr>
          <w:p w14:paraId="162FA0CF" w14:textId="135DCB05" w:rsidR="00506DD0" w:rsidRDefault="00F433DB" w:rsidP="00A26EA7">
            <w:pPr>
              <w:pStyle w:val="ListParagraph"/>
              <w:numPr>
                <w:ilvl w:val="0"/>
                <w:numId w:val="16"/>
              </w:numPr>
              <w:rPr>
                <w:lang w:val="en-GB"/>
              </w:rPr>
            </w:pPr>
            <w:r>
              <w:rPr>
                <w:lang w:val="en-GB"/>
              </w:rPr>
              <w:t>Spacing fixed</w:t>
            </w:r>
          </w:p>
          <w:p w14:paraId="761039B8" w14:textId="498AB47A" w:rsidR="00F433DB" w:rsidRDefault="00F433DB" w:rsidP="00A26EA7">
            <w:pPr>
              <w:pStyle w:val="ListParagraph"/>
              <w:numPr>
                <w:ilvl w:val="0"/>
                <w:numId w:val="16"/>
              </w:numPr>
              <w:rPr>
                <w:lang w:val="en-GB"/>
              </w:rPr>
            </w:pPr>
            <w:r>
              <w:rPr>
                <w:lang w:val="en-GB"/>
              </w:rPr>
              <w:t>Final small changes</w:t>
            </w:r>
          </w:p>
        </w:tc>
        <w:tc>
          <w:tcPr>
            <w:tcW w:w="2188" w:type="dxa"/>
          </w:tcPr>
          <w:p w14:paraId="6783395C" w14:textId="1FF95C6B" w:rsidR="00506DD0" w:rsidRDefault="00F433DB" w:rsidP="009A139B">
            <w:pPr>
              <w:rPr>
                <w:lang w:val="en-GB"/>
              </w:rPr>
            </w:pPr>
            <w:r>
              <w:rPr>
                <w:lang w:val="en-GB"/>
              </w:rPr>
              <w:t>3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Heading1"/>
        <w:rPr>
          <w:lang w:val="en-GB"/>
        </w:rPr>
      </w:pPr>
      <w:bookmarkStart w:id="2" w:name="_Toc25220609"/>
      <w:r w:rsidRPr="006D5C60">
        <w:rPr>
          <w:lang w:val="en-GB"/>
        </w:rPr>
        <w:lastRenderedPageBreak/>
        <w:t>Introduction</w:t>
      </w:r>
      <w:bookmarkEnd w:id="2"/>
    </w:p>
    <w:p w14:paraId="06BF0A40" w14:textId="28C7DDFD" w:rsidR="00432BD9" w:rsidRPr="00432BD9" w:rsidRDefault="000C091A" w:rsidP="000C091A">
      <w:pPr>
        <w:rPr>
          <w:lang w:val="en-GB"/>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w:t>
      </w:r>
      <w:r w:rsidR="00432BD9">
        <w:rPr>
          <w:lang w:val="en-GB"/>
        </w:rPr>
        <w:t>was</w:t>
      </w:r>
      <w:r>
        <w:rPr>
          <w:lang w:val="en-GB"/>
        </w:rPr>
        <w:t xml:space="preserve"> the style for beginners (style 1). In this document </w:t>
      </w:r>
      <w:r w:rsidR="00432BD9">
        <w:rPr>
          <w:lang w:val="en-GB"/>
        </w:rPr>
        <w:t>I have written down everything I learned and how I learned it. This was mostly done by following the instructions of the subjects and a lot of trial and error when trying things out myself.</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5220610"/>
      <w:r>
        <w:rPr>
          <w:lang w:val="en-GB"/>
        </w:rPr>
        <w:t>Subjects</w:t>
      </w:r>
      <w:bookmarkEnd w:id="3"/>
    </w:p>
    <w:p w14:paraId="04016CA4" w14:textId="69692C84" w:rsidR="000B4F59" w:rsidRDefault="000B4F59" w:rsidP="000B4F59">
      <w:pPr>
        <w:pStyle w:val="Heading2"/>
        <w:rPr>
          <w:lang w:val="en-GB"/>
        </w:rPr>
      </w:pPr>
      <w:bookmarkStart w:id="4" w:name="_Toc25220611"/>
      <w:r>
        <w:rPr>
          <w:lang w:val="en-GB"/>
        </w:rPr>
        <w:t>Networking</w:t>
      </w:r>
      <w:bookmarkEnd w:id="4"/>
    </w:p>
    <w:p w14:paraId="1C528CD0" w14:textId="25A98275" w:rsidR="000B4F59" w:rsidRDefault="000B4F59" w:rsidP="000B4F59">
      <w:pPr>
        <w:pStyle w:val="Heading3"/>
        <w:rPr>
          <w:lang w:val="en-GB"/>
        </w:rPr>
      </w:pPr>
      <w:bookmarkStart w:id="5" w:name="_Toc25220612"/>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5220613"/>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5220614"/>
      <w:r>
        <w:rPr>
          <w:lang w:val="en-GB"/>
        </w:rPr>
        <w:t>Approach</w:t>
      </w:r>
      <w:bookmarkEnd w:id="7"/>
    </w:p>
    <w:p w14:paraId="1E6DF73F" w14:textId="1DA41E85" w:rsidR="001D7E9D" w:rsidRPr="00506DD0" w:rsidRDefault="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0ACA7B1D" w14:textId="352EF63A" w:rsidR="001312EE" w:rsidRDefault="001312EE" w:rsidP="001312EE">
      <w:pPr>
        <w:pStyle w:val="Heading3"/>
        <w:rPr>
          <w:lang w:val="en-GB"/>
        </w:rPr>
      </w:pPr>
      <w:bookmarkStart w:id="8" w:name="_Toc25220615"/>
      <w:r>
        <w:rPr>
          <w:lang w:val="en-GB"/>
        </w:rPr>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6D0A3D41"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BF008E">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21577820" w14:textId="77777777" w:rsidR="00506DD0" w:rsidRDefault="00506DD0" w:rsidP="00026DC5">
      <w:pPr>
        <w:rPr>
          <w:b/>
          <w:bCs/>
          <w:lang w:val="en-GB"/>
        </w:rPr>
      </w:pPr>
    </w:p>
    <w:p w14:paraId="5525F41D" w14:textId="77777777" w:rsidR="00506DD0" w:rsidRDefault="00506DD0">
      <w:pPr>
        <w:rPr>
          <w:b/>
          <w:bCs/>
          <w:lang w:val="en-GB"/>
        </w:rPr>
      </w:pPr>
      <w:r>
        <w:rPr>
          <w:b/>
          <w:bCs/>
          <w:lang w:val="en-GB"/>
        </w:rPr>
        <w:br w:type="page"/>
      </w:r>
    </w:p>
    <w:p w14:paraId="1ECE7477" w14:textId="33A8287C" w:rsidR="00026DC5" w:rsidRDefault="009E3C84" w:rsidP="00026DC5">
      <w:pPr>
        <w:rPr>
          <w:b/>
          <w:bCs/>
          <w:lang w:val="en-GB"/>
        </w:rPr>
      </w:pPr>
      <w:r>
        <w:rPr>
          <w:b/>
          <w:bCs/>
          <w:lang w:val="en-GB"/>
        </w:rPr>
        <w:lastRenderedPageBreak/>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1903BE30"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BF008E">
            <w:rPr>
              <w:noProof/>
              <w:lang w:val="en-GB"/>
            </w:rPr>
            <w:t>(NetworkingBasics, n.d.)</w:t>
          </w:r>
          <w:r w:rsidR="00590D4D">
            <w:rPr>
              <w:lang w:val="en-GB"/>
            </w:rPr>
            <w:fldChar w:fldCharType="end"/>
          </w:r>
        </w:sdtContent>
      </w:sdt>
    </w:p>
    <w:p w14:paraId="08C39ED5" w14:textId="4251BE7C"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6310E8" w:rsidRPr="00B8134F" w:rsidRDefault="006310E8"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6310E8" w:rsidRPr="00B8134F" w:rsidRDefault="006310E8"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BF008E">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52F51AEC"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BF008E">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64581E8C"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BF008E">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2CDF8DFB" w14:textId="3304483B" w:rsidR="000B4F59" w:rsidRDefault="00EC0ACE" w:rsidP="000B4F59">
      <w:pPr>
        <w:rPr>
          <w:lang w:val="en-GB"/>
        </w:rPr>
      </w:pPr>
      <w:r>
        <w:rPr>
          <w:lang w:val="en-GB"/>
        </w:rPr>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BF008E">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5E466E81" w14:textId="77777777" w:rsidR="00B96635" w:rsidRDefault="00B96635" w:rsidP="00B96635">
      <w:pPr>
        <w:rPr>
          <w:ins w:id="9" w:author="Chermin,Tim T." w:date="2019-11-14T10:23:00Z"/>
          <w:lang w:val="en-GB"/>
        </w:rPr>
      </w:pPr>
    </w:p>
    <w:p w14:paraId="4F0A2EBE" w14:textId="77777777" w:rsidR="00B96635" w:rsidRDefault="00B96635" w:rsidP="00B96635">
      <w:pPr>
        <w:rPr>
          <w:ins w:id="10" w:author="Chermin,Tim T." w:date="2019-11-14T10:23:00Z"/>
          <w:b/>
          <w:bCs/>
          <w:lang w:val="en-GB"/>
        </w:rPr>
      </w:pPr>
      <w:ins w:id="11" w:author="Chermin,Tim T." w:date="2019-11-14T10:23:00Z">
        <w:r>
          <w:rPr>
            <w:b/>
            <w:bCs/>
            <w:lang w:val="en-GB"/>
          </w:rPr>
          <w:t>HTTP:</w:t>
        </w:r>
      </w:ins>
    </w:p>
    <w:p w14:paraId="010BAF8E" w14:textId="1DB4BB6E" w:rsidR="00B96635" w:rsidRDefault="00D90A01" w:rsidP="00D90A01">
      <w:pPr>
        <w:rPr>
          <w:lang w:val="en-GB"/>
        </w:rPr>
      </w:pPr>
      <w:r>
        <w:rPr>
          <w:lang w:val="en-GB"/>
        </w:rPr>
        <w:t xml:space="preserve">“The Hypertext Transfer Protocol is an protocol for transmitting hypermedia documents, such as HTML. </w:t>
      </w:r>
      <w:r w:rsidRPr="00D90A01">
        <w:rPr>
          <w:lang w:val="en-GB"/>
        </w:rPr>
        <w:t>It was designed for communication between web browsers and web servers, but it can also be used for other purposes.</w:t>
      </w:r>
      <w:r>
        <w:rPr>
          <w:lang w:val="en-GB"/>
        </w:rPr>
        <w:t>”</w:t>
      </w:r>
      <w:sdt>
        <w:sdtPr>
          <w:rPr>
            <w:lang w:val="en-GB"/>
          </w:rPr>
          <w:id w:val="-1394264936"/>
          <w:citation/>
        </w:sdtPr>
        <w:sdtContent>
          <w:r>
            <w:rPr>
              <w:lang w:val="en-GB"/>
            </w:rPr>
            <w:fldChar w:fldCharType="begin"/>
          </w:r>
          <w:r>
            <w:rPr>
              <w:lang w:val="en-GB"/>
            </w:rPr>
            <w:instrText xml:space="preserve"> CITATION HTT19 \l 2057 </w:instrText>
          </w:r>
          <w:r>
            <w:rPr>
              <w:lang w:val="en-GB"/>
            </w:rPr>
            <w:fldChar w:fldCharType="separate"/>
          </w:r>
          <w:r w:rsidR="00BF008E">
            <w:rPr>
              <w:noProof/>
              <w:lang w:val="en-GB"/>
            </w:rPr>
            <w:t xml:space="preserve"> (HTTP, 2019)</w:t>
          </w:r>
          <w:r>
            <w:rPr>
              <w:lang w:val="en-GB"/>
            </w:rPr>
            <w:fldChar w:fldCharType="end"/>
          </w:r>
        </w:sdtContent>
      </w:sdt>
    </w:p>
    <w:p w14:paraId="21E13D8D" w14:textId="77777777" w:rsidR="00D90A01" w:rsidRDefault="00D90A01" w:rsidP="00D90A01">
      <w:pPr>
        <w:rPr>
          <w:ins w:id="12" w:author="Chermin,Tim T." w:date="2019-11-14T10:23:00Z"/>
          <w:b/>
          <w:bCs/>
          <w:lang w:val="en-GB"/>
        </w:rPr>
      </w:pPr>
    </w:p>
    <w:p w14:paraId="385A8E4A" w14:textId="77777777" w:rsidR="00B96635" w:rsidRDefault="00B96635" w:rsidP="00B96635">
      <w:pPr>
        <w:rPr>
          <w:ins w:id="13" w:author="Chermin,Tim T." w:date="2019-11-14T10:23:00Z"/>
          <w:b/>
          <w:bCs/>
          <w:lang w:val="en-GB"/>
        </w:rPr>
      </w:pPr>
      <w:ins w:id="14" w:author="Chermin,Tim T." w:date="2019-11-14T10:23:00Z">
        <w:r>
          <w:rPr>
            <w:b/>
            <w:bCs/>
            <w:lang w:val="en-GB"/>
          </w:rPr>
          <w:t>FTP:</w:t>
        </w:r>
      </w:ins>
    </w:p>
    <w:p w14:paraId="05116D1A" w14:textId="6FC5DE46" w:rsidR="00B96635" w:rsidRPr="005B5322" w:rsidRDefault="005B5322" w:rsidP="00B96635">
      <w:pPr>
        <w:rPr>
          <w:ins w:id="15" w:author="Chermin,Tim T." w:date="2019-11-14T10:23:00Z"/>
          <w:lang w:val="en-GB"/>
        </w:rPr>
      </w:pPr>
      <w:r>
        <w:rPr>
          <w:lang w:val="en-GB"/>
        </w:rPr>
        <w:t>Having used FileZilla myself I knew something about the File Transfer Protocol. But I didn’t realise that I used it way more than I thought I did. Since todays browsers allow to download files via FTP from within the browser. “</w:t>
      </w:r>
      <w:r w:rsidRPr="005B5322">
        <w:rPr>
          <w:lang w:val="en-GB"/>
        </w:rPr>
        <w:t xml:space="preserve">FTP is </w:t>
      </w:r>
      <w:r>
        <w:rPr>
          <w:lang w:val="en-GB"/>
        </w:rPr>
        <w:t>a</w:t>
      </w:r>
      <w:r w:rsidRPr="005B5322">
        <w:rPr>
          <w:lang w:val="en-GB"/>
        </w:rPr>
        <w:t xml:space="preserve"> protocol </w:t>
      </w:r>
      <w:r>
        <w:rPr>
          <w:lang w:val="en-GB"/>
        </w:rPr>
        <w:t>with</w:t>
      </w:r>
      <w:r w:rsidRPr="005B5322">
        <w:rPr>
          <w:lang w:val="en-GB"/>
        </w:rPr>
        <w:t xml:space="preserve"> a set of rules that networked computers use to talk to one another. And FTP is the language that computers on a TCP/IP network (such as the internet) use to transfer files to and from each other.</w:t>
      </w:r>
      <w:r>
        <w:rPr>
          <w:lang w:val="en-GB"/>
        </w:rPr>
        <w:t xml:space="preserve">” </w:t>
      </w:r>
      <w:sdt>
        <w:sdtPr>
          <w:rPr>
            <w:lang w:val="en-GB"/>
          </w:rPr>
          <w:id w:val="-951866805"/>
          <w:citation/>
        </w:sdtPr>
        <w:sdtContent>
          <w:r w:rsidR="005F59F1">
            <w:rPr>
              <w:lang w:val="en-GB"/>
            </w:rPr>
            <w:fldChar w:fldCharType="begin"/>
          </w:r>
          <w:r w:rsidR="005F59F1">
            <w:rPr>
              <w:lang w:val="en-GB"/>
            </w:rPr>
            <w:instrText xml:space="preserve"> CITATION ftp10 \l 2057 </w:instrText>
          </w:r>
          <w:r w:rsidR="005F59F1">
            <w:rPr>
              <w:lang w:val="en-GB"/>
            </w:rPr>
            <w:fldChar w:fldCharType="separate"/>
          </w:r>
          <w:r w:rsidR="00BF008E">
            <w:rPr>
              <w:noProof/>
              <w:lang w:val="en-GB"/>
            </w:rPr>
            <w:t>(ftp for beginners, 2010)</w:t>
          </w:r>
          <w:r w:rsidR="005F59F1">
            <w:rPr>
              <w:lang w:val="en-GB"/>
            </w:rPr>
            <w:fldChar w:fldCharType="end"/>
          </w:r>
        </w:sdtContent>
      </w:sdt>
    </w:p>
    <w:p w14:paraId="08933093" w14:textId="77777777" w:rsidR="00B96635" w:rsidRDefault="00B96635" w:rsidP="00B96635">
      <w:pPr>
        <w:rPr>
          <w:ins w:id="16" w:author="Chermin,Tim T." w:date="2019-11-14T10:23:00Z"/>
          <w:b/>
          <w:bCs/>
          <w:lang w:val="en-GB"/>
        </w:rPr>
      </w:pPr>
    </w:p>
    <w:p w14:paraId="11BB3EBD" w14:textId="2C54C51E" w:rsidR="00B96635" w:rsidRDefault="00B96635" w:rsidP="00B96635">
      <w:pPr>
        <w:rPr>
          <w:b/>
          <w:bCs/>
          <w:lang w:val="en-GB"/>
        </w:rPr>
      </w:pPr>
      <w:ins w:id="17" w:author="Chermin,Tim T." w:date="2019-11-14T10:23:00Z">
        <w:r>
          <w:rPr>
            <w:b/>
            <w:bCs/>
            <w:lang w:val="en-GB"/>
          </w:rPr>
          <w:t>SMTP</w:t>
        </w:r>
      </w:ins>
      <w:r>
        <w:rPr>
          <w:b/>
          <w:bCs/>
          <w:lang w:val="en-GB"/>
        </w:rPr>
        <w:t>:</w:t>
      </w:r>
    </w:p>
    <w:p w14:paraId="57628923" w14:textId="1355715F" w:rsidR="00B96635" w:rsidRDefault="0077001A" w:rsidP="00B96635">
      <w:pPr>
        <w:rPr>
          <w:lang w:val="en-GB"/>
        </w:rPr>
      </w:pPr>
      <w:r>
        <w:rPr>
          <w:lang w:val="en-GB"/>
        </w:rPr>
        <w:t>“</w:t>
      </w:r>
      <w:r w:rsidR="005F59F1" w:rsidRPr="0077001A">
        <w:rPr>
          <w:lang w:val="en-GB"/>
        </w:rPr>
        <w:t>Simple Mail Transfer Protocol (SMTP) is used to communicate with the remote server in order to send the email from a local client to the remote server and eventually to the recipient’s email server. This process is controlled by Mail Transfer Agent (MTA) on your email server. Also, SMTP is used solely to send emails.</w:t>
      </w:r>
      <w:r>
        <w:rPr>
          <w:lang w:val="en-GB"/>
        </w:rPr>
        <w:t xml:space="preserve">“ </w:t>
      </w:r>
      <w:sdt>
        <w:sdtPr>
          <w:rPr>
            <w:lang w:val="en-GB"/>
          </w:rPr>
          <w:id w:val="-714507237"/>
          <w:citation/>
        </w:sdtPr>
        <w:sdtContent>
          <w:r>
            <w:rPr>
              <w:lang w:val="en-GB"/>
            </w:rPr>
            <w:fldChar w:fldCharType="begin"/>
          </w:r>
          <w:r>
            <w:rPr>
              <w:lang w:val="en-GB"/>
            </w:rPr>
            <w:instrText xml:space="preserve"> CITATION Ede19 \l 2057 </w:instrText>
          </w:r>
          <w:r>
            <w:rPr>
              <w:lang w:val="en-GB"/>
            </w:rPr>
            <w:fldChar w:fldCharType="separate"/>
          </w:r>
          <w:r w:rsidR="00BF008E">
            <w:rPr>
              <w:noProof/>
              <w:lang w:val="en-GB"/>
            </w:rPr>
            <w:t>(Edergas, 2019)</w:t>
          </w:r>
          <w:r>
            <w:rPr>
              <w:lang w:val="en-GB"/>
            </w:rPr>
            <w:fldChar w:fldCharType="end"/>
          </w:r>
        </w:sdtContent>
      </w:sdt>
    </w:p>
    <w:p w14:paraId="7760F8CC" w14:textId="77777777" w:rsidR="0077001A" w:rsidRPr="0077001A" w:rsidRDefault="0077001A" w:rsidP="00B96635">
      <w:pPr>
        <w:rPr>
          <w:ins w:id="18" w:author="Chermin,Tim T." w:date="2019-11-14T10:23:00Z"/>
          <w:lang w:val="en-GB"/>
        </w:rPr>
      </w:pPr>
    </w:p>
    <w:p w14:paraId="7A33F18E" w14:textId="77777777" w:rsidR="00B96635" w:rsidRPr="007362C8" w:rsidRDefault="00B96635" w:rsidP="00B96635">
      <w:pPr>
        <w:pStyle w:val="Heading3"/>
        <w:rPr>
          <w:ins w:id="19" w:author="Chermin,Tim T." w:date="2019-11-14T10:23:00Z"/>
          <w:lang w:val="en-GB"/>
        </w:rPr>
      </w:pPr>
      <w:bookmarkStart w:id="20" w:name="_Toc25220616"/>
      <w:ins w:id="21" w:author="Chermin,Tim T." w:date="2019-11-14T10:23:00Z">
        <w:r w:rsidRPr="007362C8">
          <w:rPr>
            <w:lang w:val="en-GB"/>
          </w:rPr>
          <w:t>Afterthoughts</w:t>
        </w:r>
        <w:bookmarkEnd w:id="20"/>
      </w:ins>
    </w:p>
    <w:p w14:paraId="35C6DFBB" w14:textId="5594A7A8" w:rsidR="00B96635" w:rsidRPr="00B96635" w:rsidDel="003D0075" w:rsidRDefault="00B96635" w:rsidP="00B96635">
      <w:pPr>
        <w:rPr>
          <w:del w:id="22" w:author="Chermin,Tim T." w:date="2019-11-14T10:23:00Z"/>
          <w:lang w:val="en-GB"/>
        </w:rPr>
      </w:pPr>
      <w:ins w:id="23" w:author="Chermin,Tim T." w:date="2019-11-14T10:24:00Z">
        <w:r>
          <w:rPr>
            <w:lang w:val="en-GB"/>
          </w:rPr>
          <w:t xml:space="preserve">This subject helped me understand the basics that I need for all the other subjects. </w:t>
        </w:r>
      </w:ins>
      <w:r>
        <w:rPr>
          <w:lang w:val="en-GB"/>
        </w:rPr>
        <w:t>At first I had a hard time understanding it but in the end I think I got it.</w:t>
      </w:r>
    </w:p>
    <w:p w14:paraId="7A290AD0" w14:textId="77777777" w:rsidR="00B96635" w:rsidRDefault="00B96635" w:rsidP="000B4F59">
      <w:pPr>
        <w:rPr>
          <w:lang w:val="en-GB"/>
        </w:rPr>
      </w:pPr>
    </w:p>
    <w:p w14:paraId="3F2F4DB2" w14:textId="77777777" w:rsidR="00B96635" w:rsidRPr="00370A6B" w:rsidRDefault="00B96635" w:rsidP="000B4F59">
      <w:pPr>
        <w:rPr>
          <w:lang w:val="en-GB"/>
        </w:rPr>
      </w:pPr>
    </w:p>
    <w:p w14:paraId="4546F20C" w14:textId="77777777" w:rsidR="00C5664D" w:rsidRDefault="00C5664D">
      <w:pPr>
        <w:rPr>
          <w:rFonts w:asciiTheme="majorHAnsi" w:eastAsiaTheme="majorEastAsia" w:hAnsiTheme="majorHAnsi" w:cstheme="majorBidi"/>
          <w:color w:val="2F5496" w:themeColor="accent1" w:themeShade="BF"/>
          <w:sz w:val="26"/>
          <w:szCs w:val="26"/>
          <w:lang w:val="en-GB"/>
        </w:rPr>
      </w:pPr>
      <w:r>
        <w:rPr>
          <w:lang w:val="en-GB"/>
        </w:rPr>
        <w:br w:type="page"/>
      </w:r>
    </w:p>
    <w:p w14:paraId="71C6951A" w14:textId="62E9FACA" w:rsidR="00143DB1" w:rsidRDefault="00143DB1" w:rsidP="00634CA7">
      <w:pPr>
        <w:pStyle w:val="Heading2"/>
        <w:rPr>
          <w:lang w:val="en-GB"/>
        </w:rPr>
      </w:pPr>
      <w:bookmarkStart w:id="24" w:name="_Toc25220617"/>
      <w:r w:rsidRPr="00370A6B">
        <w:rPr>
          <w:lang w:val="en-GB"/>
        </w:rPr>
        <w:lastRenderedPageBreak/>
        <w:t>Law, Ethics and Responsible Disclosure</w:t>
      </w:r>
      <w:bookmarkEnd w:id="24"/>
    </w:p>
    <w:p w14:paraId="6CCA7242" w14:textId="77777777" w:rsidR="00050DB0" w:rsidRDefault="00050DB0" w:rsidP="00050DB0">
      <w:pPr>
        <w:pStyle w:val="Heading3"/>
        <w:rPr>
          <w:lang w:val="en-GB"/>
        </w:rPr>
      </w:pPr>
      <w:bookmarkStart w:id="25" w:name="_Toc25220618"/>
      <w:r w:rsidRPr="002C45F0">
        <w:rPr>
          <w:lang w:val="en-GB"/>
        </w:rPr>
        <w:t>Relevance</w:t>
      </w:r>
      <w:bookmarkEnd w:id="25"/>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Heading3"/>
        <w:rPr>
          <w:lang w:val="en-GB"/>
        </w:rPr>
      </w:pPr>
      <w:bookmarkStart w:id="26" w:name="_Toc25220619"/>
      <w:r>
        <w:rPr>
          <w:lang w:val="en-GB"/>
        </w:rPr>
        <w:t>Starting point</w:t>
      </w:r>
      <w:bookmarkEnd w:id="26"/>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2437D729"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w:t>
      </w:r>
      <w:r w:rsidR="002108F3">
        <w:rPr>
          <w:lang w:val="en-GB"/>
        </w:rPr>
        <w:t>pen test</w:t>
      </w:r>
      <w:r w:rsidR="00E821B7">
        <w:rPr>
          <w:lang w:val="en-GB"/>
        </w:rPr>
        <w:t xml:space="preserve">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Heading3"/>
        <w:rPr>
          <w:lang w:val="en-GB"/>
        </w:rPr>
      </w:pPr>
      <w:bookmarkStart w:id="27" w:name="_Toc25220620"/>
      <w:r>
        <w:rPr>
          <w:lang w:val="en-GB"/>
        </w:rPr>
        <w:t>Approach</w:t>
      </w:r>
      <w:bookmarkEnd w:id="27"/>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Heading3"/>
        <w:rPr>
          <w:lang w:val="en-GB"/>
        </w:rPr>
      </w:pPr>
      <w:bookmarkStart w:id="28" w:name="_Toc25220621"/>
      <w:r>
        <w:rPr>
          <w:lang w:val="en-GB"/>
        </w:rPr>
        <w:t>Background information</w:t>
      </w:r>
      <w:bookmarkEnd w:id="28"/>
    </w:p>
    <w:p w14:paraId="14089709" w14:textId="3E102D2A" w:rsidR="00127E05" w:rsidRDefault="00127E05" w:rsidP="002742B0">
      <w:pPr>
        <w:pStyle w:val="Heading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585112D9" w:rsidR="00127E05" w:rsidRPr="006C010C" w:rsidRDefault="00127E05" w:rsidP="00127E05">
      <w:r>
        <w:rPr>
          <w:noProof/>
        </w:rPr>
        <w:drawing>
          <wp:inline distT="0" distB="0" distL="0" distR="0" wp14:anchorId="2D109080" wp14:editId="4DA7C378">
            <wp:extent cx="3495642" cy="3445934"/>
            <wp:effectExtent l="0" t="0" r="0" b="254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7267" cy="3467251"/>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BF008E">
            <w:rPr>
              <w:noProof/>
            </w:rPr>
            <w:t xml:space="preserve"> </w:t>
          </w:r>
          <w:r w:rsidR="00BF008E" w:rsidRPr="00BF008E">
            <w:rPr>
              <w:noProof/>
            </w:rPr>
            <w:t>(Wetboek van strafrecht , n.d.)</w:t>
          </w:r>
          <w:r w:rsidR="006C010C">
            <w:rPr>
              <w:lang w:val="en-GB"/>
            </w:rPr>
            <w:fldChar w:fldCharType="end"/>
          </w:r>
        </w:sdtContent>
      </w:sdt>
    </w:p>
    <w:p w14:paraId="2843FFCB" w14:textId="535669FD" w:rsidR="00127E05" w:rsidRDefault="00127E05" w:rsidP="00127E05">
      <w:pPr>
        <w:rPr>
          <w:lang w:val="en-GB"/>
        </w:rPr>
      </w:pPr>
      <w:r>
        <w:rPr>
          <w:lang w:val="en-GB"/>
        </w:rPr>
        <w:t xml:space="preserve">Having read </w:t>
      </w:r>
      <w:r w:rsidR="002108F3">
        <w:rPr>
          <w:lang w:val="en-GB"/>
        </w:rPr>
        <w:t>article</w:t>
      </w:r>
      <w:r>
        <w:rPr>
          <w:lang w:val="en-GB"/>
        </w:rPr>
        <w:t xml:space="preserv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lastRenderedPageBreak/>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488EFBBF"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BF008E">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proofErr w:type="spellStart"/>
      <w:r w:rsidRPr="005C4983">
        <w:rPr>
          <w:b/>
          <w:bCs/>
          <w:lang w:val="en-GB"/>
        </w:rPr>
        <w:t>Cyber</w:t>
      </w:r>
      <w:r>
        <w:rPr>
          <w:b/>
          <w:bCs/>
          <w:lang w:val="en-GB"/>
        </w:rPr>
        <w:t>E</w:t>
      </w:r>
      <w:r w:rsidRPr="005C4983">
        <w:rPr>
          <w:b/>
          <w:bCs/>
          <w:lang w:val="en-GB"/>
        </w:rPr>
        <w:t>thic</w:t>
      </w:r>
      <w:r>
        <w:rPr>
          <w:b/>
          <w:bCs/>
          <w:lang w:val="en-GB"/>
        </w:rPr>
        <w:t>s</w:t>
      </w:r>
      <w:proofErr w:type="spellEnd"/>
      <w:r>
        <w:rPr>
          <w:b/>
          <w:bCs/>
          <w:lang w:val="en-GB"/>
        </w:rPr>
        <w:t>.</w:t>
      </w:r>
    </w:p>
    <w:p w14:paraId="4313791F" w14:textId="3E8260FA" w:rsidR="005C4983" w:rsidRDefault="00E24355" w:rsidP="005C4983">
      <w:pPr>
        <w:rPr>
          <w:lang w:val="en-GB"/>
        </w:rPr>
      </w:pPr>
      <w:r>
        <w:rPr>
          <w:lang w:val="en-GB"/>
        </w:rPr>
        <w:t>“</w:t>
      </w:r>
      <w:proofErr w:type="spellStart"/>
      <w:r w:rsidR="005C4983" w:rsidRPr="005C4983">
        <w:rPr>
          <w:lang w:val="en-GB"/>
        </w:rPr>
        <w:t>Cyberethics</w:t>
      </w:r>
      <w:proofErr w:type="spellEnd"/>
      <w:r w:rsidR="005C4983" w:rsidRPr="005C4983">
        <w:rPr>
          <w:lang w:val="en-GB"/>
        </w:rPr>
        <w:t xml:space="preserve">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BF008E">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56621A66"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BF008E">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54EEC7C2"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BF008E">
            <w:rPr>
              <w:noProof/>
              <w:lang w:val="en-GB"/>
            </w:rPr>
            <w:t>(S, 2018)</w:t>
          </w:r>
          <w:r>
            <w:rPr>
              <w:lang w:val="en-GB"/>
            </w:rPr>
            <w:fldChar w:fldCharType="end"/>
          </w:r>
        </w:sdtContent>
      </w:sdt>
    </w:p>
    <w:p w14:paraId="77589D49" w14:textId="315FB97E" w:rsidR="003B5F55" w:rsidRPr="003B5F55" w:rsidRDefault="002742B0"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BF008E">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 xml:space="preserve">This means that there really is a difference between law and ethics. Law is a set of rules while ethics are more like a set of guidelines. This means that ethics are about the morals of a person and that </w:t>
      </w:r>
      <w:r>
        <w:rPr>
          <w:lang w:val="en-GB"/>
        </w:rPr>
        <w:lastRenderedPageBreak/>
        <w:t>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51355"/>
                    </a:xfrm>
                    <a:prstGeom prst="rect">
                      <a:avLst/>
                    </a:prstGeom>
                  </pic:spPr>
                </pic:pic>
              </a:graphicData>
            </a:graphic>
          </wp:inline>
        </w:drawing>
      </w:r>
    </w:p>
    <w:p w14:paraId="6DCB6C5A" w14:textId="2F40AE45" w:rsidR="002742B0" w:rsidRPr="002742B0" w:rsidRDefault="006310E8"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BF008E">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t xml:space="preserve"> </w:t>
      </w:r>
      <w:r>
        <w:rPr>
          <w:noProof/>
          <w:lang w:val="en-GB"/>
        </w:rPr>
        <w:drawing>
          <wp:inline distT="0" distB="0" distL="0" distR="0" wp14:anchorId="2BA95A29" wp14:editId="65639E89">
            <wp:extent cx="2057400" cy="2555819"/>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66438" cy="2567047"/>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61D5F900" w:rsidR="002742B0" w:rsidRDefault="006310E8"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BF008E">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BF008E">
            <w:rPr>
              <w:noProof/>
              <w:lang w:val="en-GB"/>
            </w:rPr>
            <w:t>(responsible disclosure, n.d.)</w:t>
          </w:r>
          <w:r w:rsidR="002742B0">
            <w:rPr>
              <w:lang w:val="en-GB"/>
            </w:rPr>
            <w:fldChar w:fldCharType="end"/>
          </w:r>
        </w:sdtContent>
      </w:sdt>
    </w:p>
    <w:p w14:paraId="23699494" w14:textId="336C4B11" w:rsidR="00805E38" w:rsidRPr="002742B0" w:rsidRDefault="00805E38" w:rsidP="002742B0">
      <w:pPr>
        <w:rPr>
          <w:lang w:val="en-GB"/>
        </w:rPr>
      </w:pPr>
      <w:r>
        <w:rPr>
          <w:lang w:val="en-GB"/>
        </w:rPr>
        <w:lastRenderedPageBreak/>
        <w:t xml:space="preserve">Now there is a big difference between these 2. Obviously, the ING </w:t>
      </w:r>
      <w:r w:rsidR="002108F3">
        <w:rPr>
          <w:lang w:val="en-GB"/>
        </w:rPr>
        <w:t>must</w:t>
      </w:r>
      <w:r>
        <w:rPr>
          <w:lang w:val="en-GB"/>
        </w:rPr>
        <w:t xml:space="preserve">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Heading3"/>
        <w:rPr>
          <w:lang w:val="en-GB"/>
        </w:rPr>
      </w:pPr>
      <w:bookmarkStart w:id="29" w:name="_Toc25220622"/>
      <w:r w:rsidRPr="007362C8">
        <w:rPr>
          <w:lang w:val="en-GB"/>
        </w:rPr>
        <w:t>Afterthoughts</w:t>
      </w:r>
      <w:bookmarkEnd w:id="29"/>
    </w:p>
    <w:p w14:paraId="2B5CC035" w14:textId="44943580" w:rsidR="006E76EA" w:rsidRDefault="007362C8" w:rsidP="007362C8">
      <w:pPr>
        <w:rPr>
          <w:lang w:val="en-GB"/>
        </w:rPr>
      </w:pPr>
      <w:r>
        <w:rPr>
          <w:lang w:val="en-GB"/>
        </w:rPr>
        <w:t xml:space="preserve">When I started, I didn’t really know about the disclosures. But this assignment gave me more knowledge about the law and ethics behind hacking. I’m sure I can use this knowledge in my project when performing a </w:t>
      </w:r>
      <w:r w:rsidR="002108F3">
        <w:rPr>
          <w:lang w:val="en-GB"/>
        </w:rPr>
        <w:t>pen test</w:t>
      </w:r>
      <w:r>
        <w:rPr>
          <w:lang w:val="en-GB"/>
        </w:rPr>
        <w:t xml:space="preserve"> for a company.</w:t>
      </w:r>
    </w:p>
    <w:p w14:paraId="534C9E37" w14:textId="180C0BB6" w:rsidR="006E76EA" w:rsidRPr="006E76EA" w:rsidRDefault="006E76EA" w:rsidP="006E76EA">
      <w:pPr>
        <w:rPr>
          <w:lang w:val="en-GB"/>
        </w:rPr>
      </w:pPr>
    </w:p>
    <w:p w14:paraId="5E81F228"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0B7F82D1" w14:textId="12FF12D3" w:rsidR="00143DB1" w:rsidRDefault="00143DB1" w:rsidP="00634CA7">
      <w:pPr>
        <w:pStyle w:val="Heading2"/>
        <w:rPr>
          <w:lang w:val="en-GB"/>
        </w:rPr>
      </w:pPr>
      <w:bookmarkStart w:id="30" w:name="_Toc25220623"/>
      <w:r w:rsidRPr="00143DB1">
        <w:rPr>
          <w:lang w:val="en-GB"/>
        </w:rPr>
        <w:lastRenderedPageBreak/>
        <w:t>Basic Hacking Process</w:t>
      </w:r>
      <w:bookmarkEnd w:id="30"/>
    </w:p>
    <w:p w14:paraId="35CA434C" w14:textId="77777777" w:rsidR="002C45F0" w:rsidRDefault="002C45F0" w:rsidP="002C45F0">
      <w:pPr>
        <w:pStyle w:val="Heading3"/>
        <w:rPr>
          <w:lang w:val="en-GB"/>
        </w:rPr>
      </w:pPr>
      <w:bookmarkStart w:id="31" w:name="_Toc25220624"/>
      <w:r w:rsidRPr="002C45F0">
        <w:rPr>
          <w:lang w:val="en-GB"/>
        </w:rPr>
        <w:t>Relevance</w:t>
      </w:r>
      <w:bookmarkEnd w:id="31"/>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32" w:name="_Toc25220625"/>
      <w:r>
        <w:rPr>
          <w:lang w:val="en-GB"/>
        </w:rPr>
        <w:t>Starting point</w:t>
      </w:r>
      <w:bookmarkEnd w:id="32"/>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33" w:name="_Toc25220626"/>
      <w:r>
        <w:rPr>
          <w:lang w:val="en-GB"/>
        </w:rPr>
        <w:t>Approach</w:t>
      </w:r>
      <w:bookmarkEnd w:id="33"/>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34" w:name="_Toc25220627"/>
      <w:r>
        <w:rPr>
          <w:lang w:val="en-GB"/>
        </w:rPr>
        <w:t>Background information</w:t>
      </w:r>
      <w:bookmarkEnd w:id="34"/>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465C6E5A"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w:t>
      </w:r>
      <w:r w:rsidR="002108F3" w:rsidRPr="002B77AB">
        <w:rPr>
          <w:lang w:val="en-GB"/>
        </w:rPr>
        <w:t>pen 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r w:rsidR="00F43E0A">
        <w:rPr>
          <w:lang w:val="en-GB"/>
        </w:rPr>
        <w:t xml:space="preserve"> The </w:t>
      </w:r>
      <w:r w:rsidR="002108F3">
        <w:rPr>
          <w:lang w:val="en-GB"/>
        </w:rPr>
        <w:t>pen test</w:t>
      </w:r>
      <w:r w:rsidR="00F43E0A">
        <w:rPr>
          <w:lang w:val="en-GB"/>
        </w:rPr>
        <w:t xml:space="preserve"> can also be done in a few different ways. For </w:t>
      </w:r>
      <w:r w:rsidR="002108F3">
        <w:rPr>
          <w:lang w:val="en-GB"/>
        </w:rPr>
        <w:t>example,</w:t>
      </w:r>
      <w:r w:rsidR="00F43E0A">
        <w:rPr>
          <w:lang w:val="en-GB"/>
        </w:rPr>
        <w:t xml:space="preserve"> the Cyber kill chain has a few steps more compared to the </w:t>
      </w:r>
      <w:r w:rsidR="002108F3">
        <w:rPr>
          <w:lang w:val="en-GB"/>
        </w:rPr>
        <w:t>pen test</w:t>
      </w:r>
      <w:r w:rsidR="00F43E0A">
        <w:rPr>
          <w:lang w:val="en-GB"/>
        </w:rPr>
        <w:t xml:space="preserve"> methodology. Where the Cyber kill chain uses the vulnerabilities more, the </w:t>
      </w:r>
      <w:r w:rsidR="002108F3">
        <w:rPr>
          <w:lang w:val="en-GB"/>
        </w:rPr>
        <w:t>pen test</w:t>
      </w:r>
      <w:r w:rsidR="00F43E0A">
        <w:rPr>
          <w:lang w:val="en-GB"/>
        </w:rPr>
        <w:t xml:space="preserve"> looks for vulnerabilities without really exploiting them that much.</w:t>
      </w:r>
    </w:p>
    <w:p w14:paraId="09D53FE3" w14:textId="75E0990B" w:rsidR="00A74B68" w:rsidRDefault="00A74B68" w:rsidP="00A74B68">
      <w:pPr>
        <w:rPr>
          <w:lang w:val="en-GB"/>
        </w:rPr>
      </w:pPr>
      <w:r>
        <w:rPr>
          <w:lang w:val="en-GB"/>
        </w:rPr>
        <w:t xml:space="preserve">for an ethical hacker there also needs to be a </w:t>
      </w:r>
      <w:r w:rsidR="002108F3">
        <w:rPr>
          <w:lang w:val="en-GB"/>
        </w:rPr>
        <w:t>p</w:t>
      </w:r>
      <w:r w:rsidR="002108F3" w:rsidRPr="00A74B68">
        <w:rPr>
          <w:lang w:val="en-GB"/>
        </w:rPr>
        <w:t>en test</w:t>
      </w:r>
      <w:r w:rsidRPr="00A74B68">
        <w:rPr>
          <w:lang w:val="en-GB"/>
        </w:rPr>
        <w:t xml:space="preserve"> contract</w:t>
      </w:r>
      <w:r>
        <w:rPr>
          <w:lang w:val="en-GB"/>
        </w:rPr>
        <w:t>! Because of the cyber-crime law, for risks and confidentiality there should always be a signed contract before the hacker starts any testing.</w:t>
      </w:r>
      <w:r w:rsidRPr="00A74B68">
        <w:rPr>
          <w:lang w:val="en-GB"/>
        </w:rPr>
        <w:t xml:space="preserve"> A complete </w:t>
      </w:r>
      <w:r w:rsidR="002108F3" w:rsidRPr="00A74B68">
        <w:rPr>
          <w:lang w:val="en-GB"/>
        </w:rPr>
        <w:t>pen test</w:t>
      </w:r>
      <w:r w:rsidRPr="00A74B68">
        <w:rPr>
          <w:lang w:val="en-GB"/>
        </w:rPr>
        <w:t xml:space="preserve">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 xml:space="preserve">information about the scope and tested systems and environments (location, ip-range, </w:t>
      </w:r>
      <w:proofErr w:type="spellStart"/>
      <w:r w:rsidRPr="003C2ABA">
        <w:rPr>
          <w:lang w:val="en-GB"/>
        </w:rPr>
        <w:t>dns</w:t>
      </w:r>
      <w:proofErr w:type="spellEnd"/>
      <w:r w:rsidRPr="003C2ABA">
        <w:rPr>
          <w:lang w:val="en-GB"/>
        </w:rPr>
        <w:t xml:space="preserve">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lastRenderedPageBreak/>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1E97A509"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w:t>
      </w:r>
      <w:r w:rsidR="002108F3">
        <w:rPr>
          <w:lang w:val="en-GB"/>
        </w:rPr>
        <w:t>Nmap</w:t>
      </w:r>
      <w:r w:rsidR="006020BD">
        <w:rPr>
          <w:lang w:val="en-GB"/>
        </w:rPr>
        <w:t xml:space="preserve">,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1FCAB57" w:rsidR="0058189A" w:rsidRDefault="0058189A" w:rsidP="0058189A">
      <w:pPr>
        <w:rPr>
          <w:lang w:val="en-GB"/>
        </w:rPr>
      </w:pPr>
      <w:r>
        <w:rPr>
          <w:lang w:val="en-GB"/>
        </w:rPr>
        <w:t xml:space="preserve">The </w:t>
      </w:r>
      <w:r w:rsidR="002108F3">
        <w:rPr>
          <w:lang w:val="en-GB"/>
        </w:rPr>
        <w:t>pen test</w:t>
      </w:r>
      <w:r>
        <w:rPr>
          <w:lang w:val="en-GB"/>
        </w:rPr>
        <w:t xml:space="preserve">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w:t>
      </w:r>
      <w:r>
        <w:rPr>
          <w:lang w:val="en-GB"/>
        </w:rPr>
        <w:lastRenderedPageBreak/>
        <w:t>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t>Installing malware</w:t>
      </w:r>
    </w:p>
    <w:p w14:paraId="0D0AF5EC" w14:textId="33F0BCB2" w:rsidR="00003326" w:rsidRDefault="00003326" w:rsidP="00003326">
      <w:pPr>
        <w:pStyle w:val="ListParagraph"/>
        <w:numPr>
          <w:ilvl w:val="0"/>
          <w:numId w:val="14"/>
        </w:numPr>
        <w:rPr>
          <w:lang w:val="en-GB"/>
        </w:rPr>
      </w:pPr>
      <w:r>
        <w:rPr>
          <w:lang w:val="en-GB"/>
        </w:rPr>
        <w:t>Fishing mail</w:t>
      </w:r>
    </w:p>
    <w:p w14:paraId="3583CCF6" w14:textId="506EDEBE" w:rsidR="003B3F25" w:rsidRPr="00003326" w:rsidRDefault="003B3F25" w:rsidP="00003326">
      <w:pPr>
        <w:pStyle w:val="ListParagraph"/>
        <w:numPr>
          <w:ilvl w:val="0"/>
          <w:numId w:val="14"/>
        </w:numPr>
        <w:rPr>
          <w:lang w:val="en-GB"/>
        </w:rPr>
      </w:pPr>
      <w:r>
        <w:rPr>
          <w:lang w:val="en-GB"/>
        </w:rPr>
        <w:t xml:space="preserve">Where the </w:t>
      </w:r>
      <w:r w:rsidR="002108F3">
        <w:rPr>
          <w:lang w:val="en-GB"/>
        </w:rPr>
        <w:t>pen test</w:t>
      </w:r>
      <w:r>
        <w:rPr>
          <w:lang w:val="en-GB"/>
        </w:rPr>
        <w:t xml:space="preserve"> doesn’t really exploit the weaknesses the cyber kill chain does.</w:t>
      </w:r>
    </w:p>
    <w:p w14:paraId="32E73497" w14:textId="2CC44953" w:rsidR="00003326" w:rsidRDefault="003B3F25" w:rsidP="0058189A">
      <w:pPr>
        <w:rPr>
          <w:lang w:val="en-GB"/>
        </w:rPr>
      </w:pPr>
      <w:r>
        <w:rPr>
          <w:lang w:val="en-GB"/>
        </w:rPr>
        <w:t xml:space="preserve">The cyber kill chain really defines the steps the attacker would make to hack the victim. </w:t>
      </w:r>
      <w:sdt>
        <w:sdtPr>
          <w:rPr>
            <w:lang w:val="en-GB"/>
          </w:rPr>
          <w:id w:val="-1253588858"/>
          <w:citation/>
        </w:sdtPr>
        <w:sdtContent>
          <w:r>
            <w:rPr>
              <w:lang w:val="en-GB"/>
            </w:rPr>
            <w:fldChar w:fldCharType="begin"/>
          </w:r>
          <w:r>
            <w:rPr>
              <w:lang w:val="en-GB"/>
            </w:rPr>
            <w:instrText xml:space="preserve"> CITATION Spi19 \l 2057 </w:instrText>
          </w:r>
          <w:r>
            <w:rPr>
              <w:lang w:val="en-GB"/>
            </w:rPr>
            <w:fldChar w:fldCharType="separate"/>
          </w:r>
          <w:r w:rsidR="00BF008E">
            <w:rPr>
              <w:noProof/>
              <w:lang w:val="en-GB"/>
            </w:rPr>
            <w:t>(Spitzner, 2019)</w:t>
          </w:r>
          <w:r>
            <w:rPr>
              <w:lang w:val="en-GB"/>
            </w:rPr>
            <w:fldChar w:fldCharType="end"/>
          </w:r>
        </w:sdtContent>
      </w:sdt>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35" w:name="_Toc25220628"/>
      <w:r>
        <w:rPr>
          <w:lang w:val="en-GB"/>
        </w:rPr>
        <w:t>Afterthoughts</w:t>
      </w:r>
      <w:bookmarkEnd w:id="35"/>
    </w:p>
    <w:p w14:paraId="5105928D" w14:textId="46089473"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w:t>
      </w:r>
      <w:r w:rsidR="002108F3">
        <w:rPr>
          <w:lang w:val="en-GB"/>
        </w:rPr>
        <w:t>pen test</w:t>
      </w:r>
      <w:r>
        <w:rPr>
          <w:lang w:val="en-GB"/>
        </w:rPr>
        <w:t xml:space="preserve">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36" w:name="_Toc25220629"/>
      <w:r>
        <w:rPr>
          <w:lang w:val="en-GB"/>
        </w:rPr>
        <w:t>Sources</w:t>
      </w:r>
      <w:bookmarkEnd w:id="36"/>
    </w:p>
    <w:p w14:paraId="206BEDE5" w14:textId="77777777" w:rsidR="006610A1" w:rsidRDefault="006310E8" w:rsidP="006610A1">
      <w:pPr>
        <w:rPr>
          <w:lang w:val="en-GB"/>
        </w:rPr>
      </w:pPr>
      <w:hyperlink r:id="rId13"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6310E8" w:rsidP="006610A1">
      <w:pPr>
        <w:rPr>
          <w:lang w:val="en-GB"/>
        </w:rPr>
      </w:pPr>
      <w:r>
        <w:fldChar w:fldCharType="begin"/>
      </w:r>
      <w:r w:rsidRPr="00547C2F">
        <w:rPr>
          <w:lang w:val="en-GB"/>
        </w:rPr>
        <w:instrText xml:space="preserve"> HYPERLINK "https://fhict.instructure.com/courses/8790/pages/reference-basic-hacking-and-pentesting-proces?module_item_id=394575" </w:instrText>
      </w:r>
      <w:r>
        <w:fldChar w:fldCharType="separate"/>
      </w:r>
      <w:r w:rsidR="006610A1" w:rsidRPr="00D47EA6">
        <w:rPr>
          <w:rStyle w:val="Hyperlink"/>
          <w:lang w:val="en-GB"/>
        </w:rPr>
        <w:t>https://fhict.instructure.com/courses/8790/pages/reference-basic-hacking-and-pentesting-proces?module_item_id=394575</w:t>
      </w:r>
      <w:r>
        <w:rPr>
          <w:rStyle w:val="Hyperlink"/>
          <w:lang w:val="en-GB"/>
        </w:rPr>
        <w:fldChar w:fldCharType="end"/>
      </w:r>
      <w:r w:rsidR="006610A1">
        <w:rPr>
          <w:lang w:val="en-GB"/>
        </w:rPr>
        <w:t xml:space="preserve"> </w:t>
      </w:r>
    </w:p>
    <w:p w14:paraId="6C74B030" w14:textId="77777777" w:rsidR="006610A1" w:rsidRDefault="006310E8" w:rsidP="006610A1">
      <w:pPr>
        <w:rPr>
          <w:lang w:val="en-GB"/>
        </w:rPr>
      </w:pPr>
      <w:r>
        <w:fldChar w:fldCharType="begin"/>
      </w:r>
      <w:r w:rsidRPr="00547C2F">
        <w:rPr>
          <w:lang w:val="en-GB"/>
        </w:rPr>
        <w:instrText xml:space="preserve"> HYPERLINK "https://fhict.instructure.com/courses/8790/pages/reference-footprinting-reconnaissance-and-social-engineering?module_item_id=394577" </w:instrText>
      </w:r>
      <w:r>
        <w:fldChar w:fldCharType="separate"/>
      </w:r>
      <w:r w:rsidR="006610A1" w:rsidRPr="00D47EA6">
        <w:rPr>
          <w:rStyle w:val="Hyperlink"/>
          <w:lang w:val="en-GB"/>
        </w:rPr>
        <w:t>https://fhict.instructure.com/courses/8790/pages/reference-footprinting-reconnaissance-and-social-engineering?module_item_id=394577</w:t>
      </w:r>
      <w:r>
        <w:rPr>
          <w:rStyle w:val="Hyperlink"/>
          <w:lang w:val="en-GB"/>
        </w:rPr>
        <w:fldChar w:fldCharType="end"/>
      </w:r>
    </w:p>
    <w:p w14:paraId="5398022B" w14:textId="77777777" w:rsidR="006610A1" w:rsidRDefault="006310E8" w:rsidP="006610A1">
      <w:pPr>
        <w:rPr>
          <w:lang w:val="en-GB"/>
        </w:rPr>
      </w:pPr>
      <w:r>
        <w:fldChar w:fldCharType="begin"/>
      </w:r>
      <w:r w:rsidRPr="00547C2F">
        <w:rPr>
          <w:lang w:val="en-GB"/>
        </w:rPr>
        <w:instrText xml:space="preserve"> HYPERLINK "https://fhict.instructure.com/courses/8790/pages/reference-network-scanning-and-enumeration" </w:instrText>
      </w:r>
      <w:r>
        <w:fldChar w:fldCharType="separate"/>
      </w:r>
      <w:r w:rsidR="006610A1" w:rsidRPr="00D47EA6">
        <w:rPr>
          <w:rStyle w:val="Hyperlink"/>
          <w:lang w:val="en-GB"/>
        </w:rPr>
        <w:t>https://fhict.instructure.com/courses/8790/pages/reference-network-scanning-and-enumeration</w:t>
      </w:r>
      <w:r>
        <w:rPr>
          <w:rStyle w:val="Hyperlink"/>
          <w:lang w:val="en-GB"/>
        </w:rPr>
        <w:fldChar w:fldCharType="end"/>
      </w:r>
    </w:p>
    <w:p w14:paraId="4B052BBE" w14:textId="2AF6306F" w:rsidR="006610A1" w:rsidRPr="006610A1" w:rsidRDefault="006310E8" w:rsidP="006610A1">
      <w:pPr>
        <w:rPr>
          <w:b/>
          <w:bCs/>
          <w:lang w:val="en-GB"/>
        </w:rPr>
      </w:pPr>
      <w:r>
        <w:fldChar w:fldCharType="begin"/>
      </w:r>
      <w:r w:rsidRPr="00547C2F">
        <w:rPr>
          <w:lang w:val="en-GB"/>
        </w:rPr>
        <w:instrText xml:space="preserve"> HYPERLINK "https://fhict.instructure.com/courses/8790/pages/reference-network-sniffing-and-spoofing?module_item_id=394579" </w:instrText>
      </w:r>
      <w:r>
        <w:fldChar w:fldCharType="separate"/>
      </w:r>
      <w:r w:rsidR="006610A1" w:rsidRPr="00D47EA6">
        <w:rPr>
          <w:rStyle w:val="Hyperlink"/>
          <w:lang w:val="en-GB"/>
        </w:rPr>
        <w:t>https://fhict.instructure.com/courses/8790/pages/reference-network-sniffing-and-spoofing?module_item_id=394579</w:t>
      </w:r>
      <w:r>
        <w:rPr>
          <w:rStyle w:val="Hyperlink"/>
          <w:lang w:val="en-GB"/>
        </w:rPr>
        <w:fldChar w:fldCharType="end"/>
      </w:r>
      <w:r w:rsidR="006610A1">
        <w:rPr>
          <w:lang w:val="en-GB"/>
        </w:rPr>
        <w:t xml:space="preserve"> </w:t>
      </w:r>
    </w:p>
    <w:p w14:paraId="32FB84DA" w14:textId="77777777" w:rsidR="006610A1" w:rsidRPr="00143DB1" w:rsidRDefault="006610A1" w:rsidP="00634CA7">
      <w:pPr>
        <w:rPr>
          <w:lang w:val="en-GB"/>
        </w:rPr>
      </w:pPr>
    </w:p>
    <w:p w14:paraId="6FCB5BA3"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33F6F726" w14:textId="3A33C9A4" w:rsidR="004D2314" w:rsidRDefault="00143DB1" w:rsidP="004D2314">
      <w:pPr>
        <w:pStyle w:val="Heading2"/>
        <w:rPr>
          <w:lang w:val="en-GB"/>
        </w:rPr>
      </w:pPr>
      <w:bookmarkStart w:id="37" w:name="_Toc25220630"/>
      <w:r w:rsidRPr="00143DB1">
        <w:rPr>
          <w:lang w:val="en-GB"/>
        </w:rPr>
        <w:lastRenderedPageBreak/>
        <w:t>Social Engineering and Foot printing</w:t>
      </w:r>
      <w:bookmarkEnd w:id="37"/>
    </w:p>
    <w:p w14:paraId="3D8F410E" w14:textId="77777777" w:rsidR="000455ED" w:rsidRDefault="000455ED" w:rsidP="000455ED">
      <w:pPr>
        <w:pStyle w:val="Heading3"/>
        <w:rPr>
          <w:lang w:val="en-GB"/>
        </w:rPr>
      </w:pPr>
      <w:bookmarkStart w:id="38" w:name="_Toc25220631"/>
      <w:r w:rsidRPr="002C45F0">
        <w:rPr>
          <w:lang w:val="en-GB"/>
        </w:rPr>
        <w:t>Relevance</w:t>
      </w:r>
      <w:bookmarkEnd w:id="38"/>
    </w:p>
    <w:p w14:paraId="4C1E32CA" w14:textId="3E2096D3" w:rsidR="000455ED" w:rsidRDefault="000455ED" w:rsidP="000455ED">
      <w:pPr>
        <w:rPr>
          <w:lang w:val="en-GB"/>
        </w:rPr>
      </w:pPr>
      <w:r>
        <w:rPr>
          <w:lang w:val="en-GB"/>
        </w:rPr>
        <w:t xml:space="preserve">Foot printing is a vital part of a </w:t>
      </w:r>
      <w:r w:rsidR="002108F3">
        <w:rPr>
          <w:lang w:val="en-GB"/>
        </w:rPr>
        <w:t>pen test</w:t>
      </w:r>
      <w:r>
        <w:rPr>
          <w:lang w:val="en-GB"/>
        </w:rPr>
        <w:t xml:space="preserve">, when a hacker skips the foot printing part of the </w:t>
      </w:r>
      <w:r w:rsidR="002108F3">
        <w:rPr>
          <w:lang w:val="en-GB"/>
        </w:rPr>
        <w:t>pen test</w:t>
      </w:r>
      <w:r>
        <w:rPr>
          <w:lang w:val="en-GB"/>
        </w:rPr>
        <w:t xml:space="preserve">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39" w:name="_Toc25220632"/>
      <w:r>
        <w:rPr>
          <w:lang w:val="en-GB"/>
        </w:rPr>
        <w:t>Starting point</w:t>
      </w:r>
      <w:bookmarkEnd w:id="39"/>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40" w:name="_Toc25220633"/>
      <w:r>
        <w:rPr>
          <w:lang w:val="en-GB"/>
        </w:rPr>
        <w:t>Approach</w:t>
      </w:r>
      <w:bookmarkEnd w:id="40"/>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41" w:name="_Toc25220634"/>
      <w:r>
        <w:rPr>
          <w:lang w:val="en-GB"/>
        </w:rPr>
        <w:t>Background information</w:t>
      </w:r>
      <w:bookmarkEnd w:id="41"/>
    </w:p>
    <w:p w14:paraId="3B063840" w14:textId="2A896E89"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BF008E">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13DBD2D3"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BF008E" w:rsidRPr="00BF008E">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proofErr w:type="spellStart"/>
      <w:r>
        <w:rPr>
          <w:rFonts w:eastAsia="Times New Roman" w:cstheme="minorHAnsi"/>
          <w:lang w:val="en-GB" w:eastAsia="nl-NL"/>
        </w:rPr>
        <w:t>whois</w:t>
      </w:r>
      <w:proofErr w:type="spellEnd"/>
      <w:r>
        <w:rPr>
          <w:rFonts w:eastAsia="Times New Roman" w:cstheme="minorHAnsi"/>
          <w:lang w:val="en-GB" w:eastAsia="nl-NL"/>
        </w:rPr>
        <w:t xml:space="preserve">, </w:t>
      </w:r>
      <w:proofErr w:type="spellStart"/>
      <w:r>
        <w:rPr>
          <w:rFonts w:eastAsia="Times New Roman" w:cstheme="minorHAnsi"/>
          <w:lang w:val="en-GB" w:eastAsia="nl-NL"/>
        </w:rPr>
        <w:t>NSLookup</w:t>
      </w:r>
      <w:proofErr w:type="spellEnd"/>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42" w:name="_Toc25220635"/>
      <w:r>
        <w:rPr>
          <w:lang w:val="en-GB"/>
        </w:rPr>
        <w:lastRenderedPageBreak/>
        <w:t>Execution</w:t>
      </w:r>
      <w:bookmarkEnd w:id="42"/>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5141A346" w14:textId="77777777" w:rsidR="00C336A2" w:rsidRDefault="00C336A2" w:rsidP="003611E7">
      <w:pPr>
        <w:spacing w:before="100" w:beforeAutospacing="1" w:after="100" w:afterAutospacing="1" w:line="240" w:lineRule="auto"/>
        <w:rPr>
          <w:b/>
          <w:bCs/>
          <w:lang w:val="en-GB"/>
        </w:rPr>
      </w:pPr>
    </w:p>
    <w:p w14:paraId="6F060B02" w14:textId="67876BDB" w:rsidR="004D2314" w:rsidRPr="003611E7" w:rsidRDefault="004D2314" w:rsidP="003611E7">
      <w:pPr>
        <w:spacing w:before="100" w:beforeAutospacing="1" w:after="100" w:afterAutospacing="1" w:line="240" w:lineRule="auto"/>
        <w:rPr>
          <w:b/>
          <w:bCs/>
          <w:lang w:val="en-GB"/>
        </w:rPr>
      </w:pPr>
      <w:r w:rsidRPr="003611E7">
        <w:rPr>
          <w:b/>
          <w:bCs/>
          <w:lang w:val="en-GB"/>
        </w:rPr>
        <w:lastRenderedPageBreak/>
        <w:t xml:space="preserve">Discover what URLs are hidden from search robots in robots.txt files of Pentagon and Whitehouse. </w:t>
      </w:r>
    </w:p>
    <w:p w14:paraId="5BB835FB" w14:textId="66CB5AD4"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BF008E">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740C9C9D"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BF008E">
            <w:rPr>
              <w:noProof/>
              <w:lang w:val="en-GB"/>
            </w:rPr>
            <w:t xml:space="preserve"> (Raymond, 2013)</w:t>
          </w:r>
          <w:r w:rsidR="007937A4">
            <w:rPr>
              <w:lang w:val="en-GB"/>
            </w:rPr>
            <w:fldChar w:fldCharType="end"/>
          </w:r>
        </w:sdtContent>
      </w:sdt>
    </w:p>
    <w:p w14:paraId="7E5C13BA" w14:textId="19E49F6A"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w:t>
      </w:r>
      <w:proofErr w:type="spellStart"/>
      <w:r w:rsidRPr="003611E7">
        <w:rPr>
          <w:b/>
          <w:bCs/>
          <w:lang w:val="en-GB"/>
        </w:rPr>
        <w:t>fhict</w:t>
      </w:r>
      <w:proofErr w:type="spellEnd"/>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BF008E">
            <w:rPr>
              <w:b/>
              <w:bCs/>
              <w:noProof/>
              <w:lang w:val="en-GB"/>
            </w:rPr>
            <w:t xml:space="preserve"> </w:t>
          </w:r>
          <w:r w:rsidR="00BF008E">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 xml:space="preserve">un </w:t>
      </w:r>
      <w:proofErr w:type="spellStart"/>
      <w:r w:rsidRPr="003611E7">
        <w:rPr>
          <w:b/>
          <w:bCs/>
          <w:lang w:val="en-GB"/>
        </w:rPr>
        <w:t>theharvester</w:t>
      </w:r>
      <w:proofErr w:type="spellEnd"/>
      <w:r w:rsidRPr="003611E7">
        <w:rPr>
          <w:b/>
          <w:bCs/>
          <w:lang w:val="en-GB"/>
        </w:rPr>
        <w:t xml:space="preserve">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 xml:space="preserve">having no idea what </w:t>
      </w:r>
      <w:proofErr w:type="spellStart"/>
      <w:r>
        <w:rPr>
          <w:rStyle w:val="Strong"/>
          <w:b w:val="0"/>
          <w:bCs w:val="0"/>
          <w:lang w:val="en-GB"/>
        </w:rPr>
        <w:t>theharvester</w:t>
      </w:r>
      <w:proofErr w:type="spellEnd"/>
      <w:r>
        <w:rPr>
          <w:rStyle w:val="Strong"/>
          <w:b w:val="0"/>
          <w:bCs w:val="0"/>
          <w:lang w:val="en-GB"/>
        </w:rPr>
        <w:t xml:space="preserve">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w:t>
      </w:r>
      <w:proofErr w:type="spellStart"/>
      <w:r w:rsidR="00012209">
        <w:rPr>
          <w:rStyle w:val="Strong"/>
          <w:b w:val="0"/>
          <w:bCs w:val="0"/>
          <w:lang w:val="en-GB"/>
        </w:rPr>
        <w:t>theharvester</w:t>
      </w:r>
      <w:proofErr w:type="spellEnd"/>
      <w:r w:rsidR="00012209">
        <w:rPr>
          <w:rStyle w:val="Strong"/>
          <w:b w:val="0"/>
          <w:bCs w:val="0"/>
          <w:lang w:val="en-GB"/>
        </w:rPr>
        <w:t xml:space="preserve">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43" w:name="_Toc25220636"/>
      <w:r>
        <w:rPr>
          <w:lang w:val="en-GB"/>
        </w:rPr>
        <w:t>Afterthoughts</w:t>
      </w:r>
      <w:bookmarkEnd w:id="43"/>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48E2D8A9"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083A84A4" w14:textId="5E2191CA" w:rsidR="00143DB1" w:rsidRDefault="00143DB1" w:rsidP="00634CA7">
      <w:pPr>
        <w:pStyle w:val="Heading2"/>
        <w:rPr>
          <w:lang w:val="en-GB"/>
        </w:rPr>
      </w:pPr>
      <w:bookmarkStart w:id="44" w:name="_Toc25220637"/>
      <w:r w:rsidRPr="00370A6B">
        <w:rPr>
          <w:lang w:val="en-GB"/>
        </w:rPr>
        <w:lastRenderedPageBreak/>
        <w:t>Network Scanning and Enumeration</w:t>
      </w:r>
      <w:bookmarkEnd w:id="44"/>
    </w:p>
    <w:p w14:paraId="7CA0BECD" w14:textId="0506EE71" w:rsidR="00B07D3D" w:rsidRDefault="00B07D3D" w:rsidP="00B07D3D">
      <w:pPr>
        <w:pStyle w:val="Heading3"/>
        <w:rPr>
          <w:lang w:val="en-GB"/>
        </w:rPr>
      </w:pPr>
      <w:bookmarkStart w:id="45" w:name="_Toc25220638"/>
      <w:r w:rsidRPr="002C45F0">
        <w:rPr>
          <w:lang w:val="en-GB"/>
        </w:rPr>
        <w:t>Relevance</w:t>
      </w:r>
      <w:bookmarkEnd w:id="45"/>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46" w:name="_Toc25220639"/>
      <w:r>
        <w:rPr>
          <w:lang w:val="en-GB"/>
        </w:rPr>
        <w:t>Starting point</w:t>
      </w:r>
      <w:bookmarkEnd w:id="46"/>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47" w:name="_Toc25220640"/>
      <w:r>
        <w:rPr>
          <w:lang w:val="en-GB"/>
        </w:rPr>
        <w:t>Approach</w:t>
      </w:r>
      <w:bookmarkEnd w:id="47"/>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48" w:name="_Toc25220641"/>
      <w:r>
        <w:rPr>
          <w:lang w:val="en-GB"/>
        </w:rPr>
        <w:t>Background information</w:t>
      </w:r>
      <w:bookmarkEnd w:id="48"/>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34AAAE47" w:rsidR="00B70D92" w:rsidRPr="00B70D92" w:rsidRDefault="00FA528D" w:rsidP="00B70D92">
      <w:pPr>
        <w:rPr>
          <w:b/>
          <w:bCs/>
          <w:lang w:val="en-GB"/>
        </w:rPr>
      </w:pPr>
      <w:r>
        <w:rPr>
          <w:b/>
          <w:bCs/>
          <w:lang w:val="en-GB"/>
        </w:rPr>
        <w:t>Port scanning</w:t>
      </w:r>
      <w:r w:rsidR="00FE594E">
        <w:rPr>
          <w:b/>
          <w:bCs/>
          <w:lang w:val="en-GB"/>
        </w:rPr>
        <w:t xml:space="preserve"> and network scanning</w:t>
      </w:r>
      <w:r>
        <w:rPr>
          <w:b/>
          <w:bCs/>
          <w:lang w:val="en-GB"/>
        </w:rPr>
        <w:t xml:space="preserve">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12A9B0A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w:t>
      </w:r>
      <w:r w:rsidR="002108F3">
        <w:rPr>
          <w:lang w:val="en-GB"/>
        </w:rPr>
        <w:t>Nmap</w:t>
      </w:r>
      <w:r w:rsidR="00B238DB">
        <w:rPr>
          <w:lang w:val="en-GB"/>
        </w:rPr>
        <w:t xml:space="preserve"> –-</w:t>
      </w:r>
      <w:r w:rsidR="002108F3">
        <w:rPr>
          <w:lang w:val="en-GB"/>
        </w:rPr>
        <w:t>traceroute</w:t>
      </w:r>
      <w:r w:rsidR="00B238DB">
        <w:rPr>
          <w:lang w:val="en-GB"/>
        </w:rPr>
        <w:t xml:space="preserve">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42037B15" w:rsidR="00CE1598" w:rsidRDefault="00CE1598" w:rsidP="00CE1598">
      <w:pPr>
        <w:pStyle w:val="ListParagraph"/>
        <w:numPr>
          <w:ilvl w:val="0"/>
          <w:numId w:val="14"/>
        </w:numPr>
        <w:rPr>
          <w:lang w:val="en-GB"/>
        </w:rPr>
      </w:pPr>
      <w:r>
        <w:rPr>
          <w:lang w:val="en-GB"/>
        </w:rPr>
        <w:t xml:space="preserve">Filtered: </w:t>
      </w:r>
      <w:r w:rsidR="002108F3">
        <w:rPr>
          <w:lang w:val="en-GB"/>
        </w:rPr>
        <w:t>Nmap</w:t>
      </w:r>
      <w:r>
        <w:rPr>
          <w:lang w:val="en-GB"/>
        </w:rPr>
        <w:t xml:space="preserve">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8ACA1C9" w:rsidR="00CE1598" w:rsidRDefault="00CE1598" w:rsidP="00CE1598">
      <w:pPr>
        <w:pStyle w:val="ListParagraph"/>
        <w:numPr>
          <w:ilvl w:val="0"/>
          <w:numId w:val="14"/>
        </w:numPr>
        <w:rPr>
          <w:lang w:val="en-GB"/>
        </w:rPr>
      </w:pPr>
      <w:r>
        <w:rPr>
          <w:lang w:val="en-GB"/>
        </w:rPr>
        <w:t xml:space="preserve">Unfiltered: accessible, but </w:t>
      </w:r>
      <w:r w:rsidR="002108F3">
        <w:rPr>
          <w:lang w:val="en-GB"/>
        </w:rPr>
        <w:t>Nmap</w:t>
      </w:r>
      <w:r>
        <w:rPr>
          <w:lang w:val="en-GB"/>
        </w:rPr>
        <w:t xml:space="preserve"> can’t determine if it’s open or closed.</w:t>
      </w:r>
    </w:p>
    <w:p w14:paraId="6314D3FE" w14:textId="2DF5742B" w:rsidR="00CE1598" w:rsidRPr="00CE1598" w:rsidRDefault="00CE1598" w:rsidP="00CE1598">
      <w:pPr>
        <w:pStyle w:val="ListParagraph"/>
        <w:numPr>
          <w:ilvl w:val="0"/>
          <w:numId w:val="14"/>
        </w:numPr>
        <w:rPr>
          <w:lang w:val="en-GB"/>
        </w:rPr>
      </w:pPr>
      <w:proofErr w:type="spellStart"/>
      <w:r w:rsidRPr="00CE1598">
        <w:rPr>
          <w:lang w:val="en-GB"/>
        </w:rPr>
        <w:t>Open|filtered</w:t>
      </w:r>
      <w:proofErr w:type="spellEnd"/>
      <w:r w:rsidRPr="00CE1598">
        <w:rPr>
          <w:lang w:val="en-GB"/>
        </w:rPr>
        <w:t xml:space="preserve">: </w:t>
      </w:r>
      <w:r w:rsidR="002108F3" w:rsidRPr="00CE1598">
        <w:rPr>
          <w:lang w:val="en-GB"/>
        </w:rPr>
        <w:t>Nmap</w:t>
      </w:r>
      <w:r w:rsidRPr="00CE1598">
        <w:rPr>
          <w:lang w:val="en-GB"/>
        </w:rPr>
        <w:t xml:space="preserve"> can’t dete</w:t>
      </w:r>
      <w:r>
        <w:rPr>
          <w:lang w:val="en-GB"/>
        </w:rPr>
        <w:t>rmine if it’s open or filtered.</w:t>
      </w:r>
    </w:p>
    <w:p w14:paraId="7C4B6964" w14:textId="239F5612" w:rsidR="00CE1598" w:rsidRDefault="00CE1598" w:rsidP="00F86A01">
      <w:pPr>
        <w:pStyle w:val="ListParagraph"/>
        <w:numPr>
          <w:ilvl w:val="0"/>
          <w:numId w:val="14"/>
        </w:numPr>
        <w:rPr>
          <w:lang w:val="en-GB"/>
        </w:rPr>
      </w:pPr>
      <w:proofErr w:type="spellStart"/>
      <w:r>
        <w:rPr>
          <w:lang w:val="en-GB"/>
        </w:rPr>
        <w:t>Closed|filtered</w:t>
      </w:r>
      <w:proofErr w:type="spellEnd"/>
      <w:r>
        <w:rPr>
          <w:lang w:val="en-GB"/>
        </w:rPr>
        <w:t xml:space="preserve">: </w:t>
      </w:r>
      <w:r w:rsidR="002108F3">
        <w:rPr>
          <w:lang w:val="en-GB"/>
        </w:rPr>
        <w:t>Nmap</w:t>
      </w:r>
      <w:r>
        <w:rPr>
          <w:lang w:val="en-GB"/>
        </w:rPr>
        <w:t xml:space="preserve">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2D66319B" w14:textId="77777777" w:rsidR="00C336A2" w:rsidRDefault="00C336A2">
      <w:pPr>
        <w:rPr>
          <w:lang w:val="en-GB"/>
        </w:rPr>
      </w:pPr>
      <w:r>
        <w:rPr>
          <w:lang w:val="en-GB"/>
        </w:rPr>
        <w:br w:type="page"/>
      </w:r>
    </w:p>
    <w:p w14:paraId="2FD40791" w14:textId="14F59BC9" w:rsidR="00FE594E" w:rsidRDefault="00C336A2" w:rsidP="00570CFE">
      <w:pPr>
        <w:rPr>
          <w:lang w:val="en-GB"/>
        </w:rPr>
      </w:pPr>
      <w:r>
        <w:rPr>
          <w:lang w:val="en-GB"/>
        </w:rPr>
        <w:lastRenderedPageBreak/>
        <w:t>So</w:t>
      </w:r>
      <w:r w:rsidR="00FE594E">
        <w:rPr>
          <w:lang w:val="en-GB"/>
        </w:rPr>
        <w:t xml:space="preserve"> when I get my IP</w:t>
      </w:r>
    </w:p>
    <w:p w14:paraId="08D387EE" w14:textId="4AE9445E" w:rsidR="00570CFE" w:rsidRDefault="00FE594E" w:rsidP="00570CFE">
      <w:pPr>
        <w:rPr>
          <w:lang w:val="en-GB"/>
        </w:rPr>
      </w:pPr>
      <w:r>
        <w:rPr>
          <w:noProof/>
        </w:rPr>
        <w:drawing>
          <wp:inline distT="0" distB="0" distL="0" distR="0" wp14:anchorId="47F3BD3C" wp14:editId="58E458AA">
            <wp:extent cx="5760720" cy="2823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23210"/>
                    </a:xfrm>
                    <a:prstGeom prst="rect">
                      <a:avLst/>
                    </a:prstGeom>
                  </pic:spPr>
                </pic:pic>
              </a:graphicData>
            </a:graphic>
          </wp:inline>
        </w:drawing>
      </w:r>
    </w:p>
    <w:p w14:paraId="4B709B8B" w14:textId="52879534" w:rsidR="00AE4109" w:rsidRDefault="00AE4109" w:rsidP="00AE4109">
      <w:pPr>
        <w:rPr>
          <w:lang w:val="en-GB"/>
        </w:rPr>
      </w:pPr>
      <w:r>
        <w:rPr>
          <w:lang w:val="en-GB"/>
        </w:rPr>
        <w:t>You can see my IP and the range of ip addresses on my network going from 192.168.32.0 to 192.168.32.255</w:t>
      </w:r>
    </w:p>
    <w:p w14:paraId="4F95021D" w14:textId="747A6A94" w:rsidR="00FE594E" w:rsidRDefault="00AE4109" w:rsidP="00570CFE">
      <w:pPr>
        <w:rPr>
          <w:lang w:val="en-GB"/>
        </w:rPr>
      </w:pPr>
      <w:r>
        <w:rPr>
          <w:lang w:val="en-GB"/>
        </w:rPr>
        <w:t xml:space="preserve">Now I’m going to scan the network using the </w:t>
      </w:r>
      <w:r w:rsidR="002108F3">
        <w:rPr>
          <w:lang w:val="en-GB"/>
        </w:rPr>
        <w:t>Nmap</w:t>
      </w:r>
      <w:r>
        <w:rPr>
          <w:lang w:val="en-GB"/>
        </w:rPr>
        <w:t xml:space="preserve"> -</w:t>
      </w:r>
      <w:proofErr w:type="spellStart"/>
      <w:r>
        <w:rPr>
          <w:lang w:val="en-GB"/>
        </w:rPr>
        <w:t>sn</w:t>
      </w:r>
      <w:proofErr w:type="spellEnd"/>
      <w:r>
        <w:rPr>
          <w:lang w:val="en-GB"/>
        </w:rPr>
        <w:t xml:space="preserve"> 192.168.32.0/24 command. I’m using the 24 </w:t>
      </w:r>
      <w:r w:rsidR="002108F3">
        <w:rPr>
          <w:lang w:val="en-GB"/>
        </w:rPr>
        <w:t>which</w:t>
      </w:r>
      <w:r>
        <w:rPr>
          <w:lang w:val="en-GB"/>
        </w:rPr>
        <w:t xml:space="preserve"> just means that I’m scanning from 0 to 255. </w:t>
      </w:r>
      <w:sdt>
        <w:sdtPr>
          <w:rPr>
            <w:lang w:val="en-GB"/>
          </w:rPr>
          <w:id w:val="-2005205086"/>
          <w:citation/>
        </w:sdtPr>
        <w:sdtContent>
          <w:r>
            <w:rPr>
              <w:lang w:val="en-GB"/>
            </w:rPr>
            <w:fldChar w:fldCharType="begin"/>
          </w:r>
          <w:r>
            <w:rPr>
              <w:lang w:val="en-GB"/>
            </w:rPr>
            <w:instrText xml:space="preserve"> CITATION Cla \l 2057 </w:instrText>
          </w:r>
          <w:r>
            <w:rPr>
              <w:lang w:val="en-GB"/>
            </w:rPr>
            <w:fldChar w:fldCharType="separate"/>
          </w:r>
          <w:r w:rsidR="00BF008E">
            <w:rPr>
              <w:noProof/>
              <w:lang w:val="en-GB"/>
            </w:rPr>
            <w:t>(Classless Inter-Domain Routing, n.d.)</w:t>
          </w:r>
          <w:r>
            <w:rPr>
              <w:lang w:val="en-GB"/>
            </w:rPr>
            <w:fldChar w:fldCharType="end"/>
          </w:r>
        </w:sdtContent>
      </w:sdt>
    </w:p>
    <w:p w14:paraId="33A40ABC" w14:textId="00BFCA35" w:rsidR="00FE594E" w:rsidRDefault="00FE594E" w:rsidP="00570CFE">
      <w:pPr>
        <w:rPr>
          <w:lang w:val="en-GB"/>
        </w:rPr>
      </w:pPr>
      <w:r>
        <w:rPr>
          <w:noProof/>
        </w:rPr>
        <w:drawing>
          <wp:inline distT="0" distB="0" distL="0" distR="0" wp14:anchorId="58BCF259" wp14:editId="3A6C7F45">
            <wp:extent cx="5760720" cy="4062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062730"/>
                    </a:xfrm>
                    <a:prstGeom prst="rect">
                      <a:avLst/>
                    </a:prstGeom>
                  </pic:spPr>
                </pic:pic>
              </a:graphicData>
            </a:graphic>
          </wp:inline>
        </w:drawing>
      </w:r>
    </w:p>
    <w:p w14:paraId="7BBAEC12" w14:textId="19AB05E4" w:rsidR="00570CFE" w:rsidRDefault="002108F3" w:rsidP="00570CFE">
      <w:pPr>
        <w:rPr>
          <w:lang w:val="en-GB"/>
        </w:rPr>
      </w:pPr>
      <w:r>
        <w:rPr>
          <w:lang w:val="en-GB"/>
        </w:rPr>
        <w:t>So,</w:t>
      </w:r>
      <w:r w:rsidR="00AE4109">
        <w:rPr>
          <w:lang w:val="en-GB"/>
        </w:rPr>
        <w:t xml:space="preserve"> this gave me 4096 ip addresses out of 1 simple scan.</w:t>
      </w: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lastRenderedPageBreak/>
        <w:t>A few of the d</w:t>
      </w:r>
      <w:r w:rsidRPr="00447B52">
        <w:rPr>
          <w:b/>
          <w:bCs/>
          <w:lang w:val="en-GB"/>
        </w:rPr>
        <w:t>ifferent type of scans</w:t>
      </w:r>
      <w:r>
        <w:rPr>
          <w:lang w:val="en-GB"/>
        </w:rPr>
        <w:t>:</w:t>
      </w:r>
    </w:p>
    <w:p w14:paraId="3837A357" w14:textId="09AFE7AB" w:rsidR="00447B52" w:rsidRDefault="00447B52" w:rsidP="00447B52">
      <w:pPr>
        <w:rPr>
          <w:lang w:val="en-GB"/>
        </w:rPr>
      </w:pPr>
      <w:r w:rsidRPr="00447B52">
        <w:rPr>
          <w:lang w:val="en-GB"/>
        </w:rPr>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BF008E">
            <w:rPr>
              <w:noProof/>
              <w:lang w:val="en-GB"/>
            </w:rPr>
            <w:t xml:space="preserve"> (nmap, n.d.)</w:t>
          </w:r>
          <w:r>
            <w:rPr>
              <w:lang w:val="en-GB"/>
            </w:rPr>
            <w:fldChar w:fldCharType="end"/>
          </w:r>
        </w:sdtContent>
      </w:sdt>
    </w:p>
    <w:p w14:paraId="26472D75" w14:textId="5EE815D6"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BF008E">
            <w:rPr>
              <w:noProof/>
              <w:lang w:val="en-GB"/>
            </w:rPr>
            <w:t>(nmap, n.d.)</w:t>
          </w:r>
          <w:r>
            <w:rPr>
              <w:lang w:val="en-GB"/>
            </w:rPr>
            <w:fldChar w:fldCharType="end"/>
          </w:r>
        </w:sdtContent>
      </w:sdt>
    </w:p>
    <w:p w14:paraId="25C425E5" w14:textId="083F2665" w:rsidR="00447B52" w:rsidRDefault="00447B52" w:rsidP="00F86A01">
      <w:pPr>
        <w:rPr>
          <w:lang w:val="en-GB"/>
        </w:rPr>
      </w:pPr>
      <w:r w:rsidRPr="00447B52">
        <w:rPr>
          <w:lang w:val="en-GB"/>
        </w:rPr>
        <w:t>-</w:t>
      </w:r>
      <w:proofErr w:type="spellStart"/>
      <w:r w:rsidRPr="00447B52">
        <w:rPr>
          <w:lang w:val="en-GB"/>
        </w:rPr>
        <w:t>sU</w:t>
      </w:r>
      <w:proofErr w:type="spellEnd"/>
      <w:r w:rsidRPr="00447B52">
        <w:rPr>
          <w:lang w:val="en-GB"/>
        </w:rPr>
        <w:t xml:space="preserve">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BF008E">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7980CF65"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BF008E">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49" w:name="_Toc25220642"/>
      <w:r>
        <w:rPr>
          <w:lang w:val="en-GB"/>
        </w:rPr>
        <w:t>Afterthoughts</w:t>
      </w:r>
      <w:bookmarkEnd w:id="49"/>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77A38B14"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38D7720C" w14:textId="4489DB01" w:rsidR="00634CA7" w:rsidRDefault="00143DB1" w:rsidP="00CA7376">
      <w:pPr>
        <w:pStyle w:val="Heading2"/>
        <w:rPr>
          <w:lang w:val="en-GB"/>
        </w:rPr>
      </w:pPr>
      <w:bookmarkStart w:id="50" w:name="_Toc25220643"/>
      <w:r w:rsidRPr="00370A6B">
        <w:rPr>
          <w:lang w:val="en-GB"/>
        </w:rPr>
        <w:lastRenderedPageBreak/>
        <w:t>Network Sniffing and Spoofing</w:t>
      </w:r>
      <w:bookmarkEnd w:id="50"/>
    </w:p>
    <w:p w14:paraId="2FF01492" w14:textId="77777777" w:rsidR="00FD10BB" w:rsidRDefault="00FD10BB" w:rsidP="00FD10BB">
      <w:pPr>
        <w:pStyle w:val="Heading3"/>
        <w:rPr>
          <w:lang w:val="en-GB"/>
        </w:rPr>
      </w:pPr>
      <w:bookmarkStart w:id="51" w:name="_Toc25220644"/>
      <w:r w:rsidRPr="002C45F0">
        <w:rPr>
          <w:lang w:val="en-GB"/>
        </w:rPr>
        <w:t>Relevance</w:t>
      </w:r>
      <w:bookmarkEnd w:id="51"/>
    </w:p>
    <w:p w14:paraId="2851FA3C" w14:textId="49E48FFA" w:rsidR="00FD10BB" w:rsidRPr="00B07D3D" w:rsidRDefault="00594655" w:rsidP="00FD10BB">
      <w:pPr>
        <w:rPr>
          <w:lang w:val="en-GB"/>
        </w:rPr>
      </w:pPr>
      <w:r>
        <w:rPr>
          <w:lang w:val="en-GB"/>
        </w:rPr>
        <w:t>Network sniffing and spoofing can be an easy way to get passwords and is useful when doing the Vulnerability Analysis and the Exploitation.</w:t>
      </w:r>
    </w:p>
    <w:p w14:paraId="6BF9976D" w14:textId="77777777" w:rsidR="00FD10BB" w:rsidRDefault="00FD10BB" w:rsidP="00FD10BB">
      <w:pPr>
        <w:pStyle w:val="Heading3"/>
        <w:rPr>
          <w:lang w:val="en-GB"/>
        </w:rPr>
      </w:pPr>
      <w:bookmarkStart w:id="52" w:name="_Toc25220645"/>
      <w:r>
        <w:rPr>
          <w:lang w:val="en-GB"/>
        </w:rPr>
        <w:t>Starting point</w:t>
      </w:r>
      <w:bookmarkEnd w:id="52"/>
    </w:p>
    <w:p w14:paraId="61332350" w14:textId="0A46D465" w:rsidR="00FD10BB" w:rsidRPr="000455ED" w:rsidRDefault="00594655" w:rsidP="00FD10BB">
      <w:pPr>
        <w:rPr>
          <w:lang w:val="en-GB"/>
        </w:rPr>
      </w:pPr>
      <w:r>
        <w:rPr>
          <w:lang w:val="en-GB"/>
        </w:rPr>
        <w:t>I knew a bit about sniffing but not how it is done exactly.</w:t>
      </w:r>
    </w:p>
    <w:p w14:paraId="01DE9181" w14:textId="77777777" w:rsidR="00FD10BB" w:rsidRDefault="00FD10BB" w:rsidP="00FD10BB">
      <w:pPr>
        <w:pStyle w:val="Heading3"/>
        <w:rPr>
          <w:lang w:val="en-GB"/>
        </w:rPr>
      </w:pPr>
      <w:bookmarkStart w:id="53" w:name="_Toc25220646"/>
      <w:r>
        <w:rPr>
          <w:lang w:val="en-GB"/>
        </w:rPr>
        <w:t>Approach</w:t>
      </w:r>
      <w:bookmarkEnd w:id="53"/>
    </w:p>
    <w:p w14:paraId="5280A262" w14:textId="77777777" w:rsidR="00FD10BB" w:rsidRPr="005306EA" w:rsidRDefault="00FD10BB" w:rsidP="00FD10BB">
      <w:pPr>
        <w:rPr>
          <w:lang w:val="en-GB"/>
        </w:rPr>
      </w:pPr>
      <w:r>
        <w:rPr>
          <w:lang w:val="en-GB"/>
        </w:rPr>
        <w:t>I started with following the instruction about this subject and after the instruction I gathered the information I gained and used it to do some more research about it on the internet.</w:t>
      </w:r>
    </w:p>
    <w:p w14:paraId="2BE25D00" w14:textId="77777777" w:rsidR="00FD10BB" w:rsidRDefault="00FD10BB" w:rsidP="00FD10BB">
      <w:pPr>
        <w:rPr>
          <w:lang w:val="en-GB"/>
        </w:rPr>
      </w:pPr>
    </w:p>
    <w:p w14:paraId="67842381" w14:textId="729C4190" w:rsidR="002548E3" w:rsidRPr="002548E3" w:rsidRDefault="00FD10BB" w:rsidP="002548E3">
      <w:pPr>
        <w:pStyle w:val="Heading3"/>
        <w:rPr>
          <w:lang w:val="en-GB"/>
        </w:rPr>
      </w:pPr>
      <w:bookmarkStart w:id="54" w:name="_Toc25220647"/>
      <w:r>
        <w:rPr>
          <w:lang w:val="en-GB"/>
        </w:rPr>
        <w:t>Background information</w:t>
      </w:r>
      <w:bookmarkEnd w:id="54"/>
    </w:p>
    <w:p w14:paraId="49D2CE46" w14:textId="6679507F" w:rsidR="002548E3" w:rsidRDefault="002548E3" w:rsidP="00B050FC">
      <w:pPr>
        <w:rPr>
          <w:lang w:val="en-GB"/>
        </w:rPr>
      </w:pPr>
      <w:r>
        <w:rPr>
          <w:lang w:val="en-GB"/>
        </w:rPr>
        <w:t>“</w:t>
      </w:r>
      <w:r w:rsidRPr="002548E3">
        <w:rPr>
          <w:lang w:val="en-GB"/>
        </w:rPr>
        <w:t xml:space="preserve">Network sniffing and spoofing are part of phase 3 (sniffing = "Vulnerability Analysis") or phase 4 (spoofing = "Exploitation") of the standard ethical hacking </w:t>
      </w:r>
      <w:r w:rsidR="002108F3" w:rsidRPr="002548E3">
        <w:rPr>
          <w:lang w:val="en-GB"/>
        </w:rPr>
        <w:t>process</w:t>
      </w:r>
      <w:r w:rsidRPr="002548E3">
        <w:rPr>
          <w:lang w:val="en-GB"/>
        </w:rPr>
        <w:t>. Phase 4 actions might disrupt normal functionality so be warned that especially spoofing can easily lead to unresponsive networks</w:t>
      </w:r>
      <w:r>
        <w:rPr>
          <w:lang w:val="en-GB"/>
        </w:rPr>
        <w:t xml:space="preserve">” </w:t>
      </w:r>
      <w:sdt>
        <w:sdtPr>
          <w:rPr>
            <w:lang w:val="en-GB"/>
          </w:rPr>
          <w:id w:val="-1203624436"/>
          <w:citation/>
        </w:sdtPr>
        <w:sdtContent>
          <w:r>
            <w:rPr>
              <w:lang w:val="en-GB"/>
            </w:rPr>
            <w:fldChar w:fldCharType="begin"/>
          </w:r>
          <w:r>
            <w:rPr>
              <w:lang w:val="en-GB"/>
            </w:rPr>
            <w:instrText xml:space="preserve"> CITATION ref \l 2057 </w:instrText>
          </w:r>
          <w:r>
            <w:rPr>
              <w:lang w:val="en-GB"/>
            </w:rPr>
            <w:fldChar w:fldCharType="separate"/>
          </w:r>
          <w:r w:rsidR="00BF008E">
            <w:rPr>
              <w:noProof/>
              <w:lang w:val="en-GB"/>
            </w:rPr>
            <w:t>(reference-network-sniffing-and-spoofing, n.d.)</w:t>
          </w:r>
          <w:r>
            <w:rPr>
              <w:lang w:val="en-GB"/>
            </w:rPr>
            <w:fldChar w:fldCharType="end"/>
          </w:r>
        </w:sdtContent>
      </w:sdt>
    </w:p>
    <w:p w14:paraId="669BC076" w14:textId="2C4F6B44" w:rsidR="00B050FC" w:rsidRPr="00200BD1" w:rsidRDefault="002548E3" w:rsidP="00B050FC">
      <w:pPr>
        <w:rPr>
          <w:rFonts w:eastAsia="Times New Roman" w:cstheme="minorHAnsi"/>
          <w:lang w:val="en-GB" w:eastAsia="nl-NL"/>
        </w:rPr>
      </w:pPr>
      <w:r w:rsidRPr="002548E3">
        <w:rPr>
          <w:b/>
          <w:bCs/>
          <w:lang w:val="en-GB"/>
        </w:rPr>
        <w:t>Sniffing</w:t>
      </w:r>
      <w:r>
        <w:rPr>
          <w:b/>
          <w:bCs/>
          <w:lang w:val="en-GB"/>
        </w:rPr>
        <w:t xml:space="preserve"> </w:t>
      </w:r>
      <w:r w:rsidRPr="002548E3">
        <w:rPr>
          <w:lang w:val="en-GB"/>
        </w:rPr>
        <w:t>is the interception</w:t>
      </w:r>
      <w:r>
        <w:rPr>
          <w:lang w:val="en-GB"/>
        </w:rPr>
        <w:t xml:space="preserve"> of data by </w:t>
      </w:r>
      <w:r w:rsidR="00DA006E">
        <w:rPr>
          <w:lang w:val="en-GB"/>
        </w:rPr>
        <w:t xml:space="preserve">looking at network traffic. When data is transmitted across networks and the packages are not encrypted, the data can be read using a sniffer application. It’s a bit like eavesdropping between communication parties. </w:t>
      </w:r>
      <w:r w:rsidR="00D55193">
        <w:rPr>
          <w:lang w:val="en-GB"/>
        </w:rPr>
        <w:t xml:space="preserve">You can’t always sniff but if you control the network equipment you can listen to anything. </w:t>
      </w:r>
      <w:r w:rsidR="00200BD1">
        <w:rPr>
          <w:lang w:val="en-GB"/>
        </w:rPr>
        <w:t>The information gained by the process can be valuable by itself, but it can also be used to gain even more information. One of the tools I used for Sniffing is Wireshark, which can be seen in the execution section bellow.</w:t>
      </w:r>
    </w:p>
    <w:p w14:paraId="48BC27C3" w14:textId="2446D21A" w:rsidR="00B050FC" w:rsidRDefault="00200BD1" w:rsidP="00B050FC">
      <w:pPr>
        <w:rPr>
          <w:lang w:val="en-GB"/>
        </w:rPr>
      </w:pPr>
      <w:r>
        <w:rPr>
          <w:lang w:val="en-GB"/>
        </w:rPr>
        <w:t>“</w:t>
      </w:r>
      <w:r w:rsidR="00B050FC" w:rsidRPr="00B050FC">
        <w:rPr>
          <w:lang w:val="en-GB"/>
        </w:rPr>
        <w:t>In a switched network (almost every TCP/IP network nowadays) however, it is by default impossible to sniff all network traffic because the switch will only route the traffic from the sender to the destination ("LAN User" to "LAN Gateway" in below picture), and not to a malicious user connected to the same switch</w:t>
      </w:r>
      <w:r w:rsidR="000D18F3">
        <w:rPr>
          <w:lang w:val="en-GB"/>
        </w:rPr>
        <w:t xml:space="preserve">.” </w:t>
      </w:r>
      <w:sdt>
        <w:sdtPr>
          <w:rPr>
            <w:lang w:val="en-GB"/>
          </w:rPr>
          <w:id w:val="806668031"/>
          <w:citation/>
        </w:sdtPr>
        <w:sdtContent>
          <w:r w:rsidR="000D18F3">
            <w:rPr>
              <w:lang w:val="en-GB"/>
            </w:rPr>
            <w:fldChar w:fldCharType="begin"/>
          </w:r>
          <w:r w:rsidR="000D18F3">
            <w:rPr>
              <w:lang w:val="en-GB"/>
            </w:rPr>
            <w:instrText xml:space="preserve"> CITATION ref \l 2057 </w:instrText>
          </w:r>
          <w:r w:rsidR="000D18F3">
            <w:rPr>
              <w:lang w:val="en-GB"/>
            </w:rPr>
            <w:fldChar w:fldCharType="separate"/>
          </w:r>
          <w:r w:rsidR="00BF008E">
            <w:rPr>
              <w:noProof/>
              <w:lang w:val="en-GB"/>
            </w:rPr>
            <w:t>(reference-network-sniffing-and-spoofing, n.d.)</w:t>
          </w:r>
          <w:r w:rsidR="000D18F3">
            <w:rPr>
              <w:lang w:val="en-GB"/>
            </w:rPr>
            <w:fldChar w:fldCharType="end"/>
          </w:r>
        </w:sdtContent>
      </w:sdt>
    </w:p>
    <w:p w14:paraId="750E3AC3" w14:textId="1C7F517F" w:rsidR="000D18F3" w:rsidRDefault="006B2C12" w:rsidP="00B050FC">
      <w:pPr>
        <w:rPr>
          <w:lang w:val="en-GB"/>
        </w:rPr>
      </w:pPr>
      <w:r>
        <w:rPr>
          <w:b/>
          <w:bCs/>
          <w:lang w:val="en-GB"/>
        </w:rPr>
        <w:t xml:space="preserve">ARP </w:t>
      </w:r>
      <w:r w:rsidR="00D55193">
        <w:rPr>
          <w:b/>
          <w:bCs/>
          <w:lang w:val="en-GB"/>
        </w:rPr>
        <w:t xml:space="preserve">Spoofing </w:t>
      </w:r>
      <w:r w:rsidR="00D55193">
        <w:rPr>
          <w:lang w:val="en-GB"/>
        </w:rPr>
        <w:t>Is when the hacker pretends to be someone else to gain information of the victim.</w:t>
      </w:r>
      <w:r>
        <w:rPr>
          <w:lang w:val="en-GB"/>
        </w:rPr>
        <w:t xml:space="preserve"> So, this means that the hacker pretends to be the victim for the router/gateway and pretends to be the gateway/router for the victim. </w:t>
      </w:r>
      <w:sdt>
        <w:sdtPr>
          <w:rPr>
            <w:lang w:val="en-GB"/>
          </w:rPr>
          <w:id w:val="1971398801"/>
          <w:citation/>
        </w:sdtPr>
        <w:sdtContent>
          <w:r>
            <w:rPr>
              <w:lang w:val="en-GB"/>
            </w:rPr>
            <w:fldChar w:fldCharType="begin"/>
          </w:r>
          <w:r>
            <w:rPr>
              <w:lang w:val="en-GB"/>
            </w:rPr>
            <w:instrText xml:space="preserve"> CITATION Sni \l 2057 </w:instrText>
          </w:r>
          <w:r>
            <w:rPr>
              <w:lang w:val="en-GB"/>
            </w:rPr>
            <w:fldChar w:fldCharType="separate"/>
          </w:r>
          <w:r w:rsidR="00BF008E">
            <w:rPr>
              <w:noProof/>
              <w:lang w:val="en-GB"/>
            </w:rPr>
            <w:t>(SniffingSpoofingTeacherSlides, n.d.)</w:t>
          </w:r>
          <w:r>
            <w:rPr>
              <w:lang w:val="en-GB"/>
            </w:rPr>
            <w:fldChar w:fldCharType="end"/>
          </w:r>
        </w:sdtContent>
      </w:sdt>
    </w:p>
    <w:p w14:paraId="57BAD469" w14:textId="5116973F" w:rsidR="006B2C12" w:rsidRDefault="006B2C12" w:rsidP="00B050FC">
      <w:pPr>
        <w:rPr>
          <w:lang w:val="en-GB"/>
        </w:rPr>
      </w:pPr>
    </w:p>
    <w:p w14:paraId="4D761A83" w14:textId="0DA674BF" w:rsidR="002C2924" w:rsidRDefault="006B2C12" w:rsidP="000D18F3">
      <w:pPr>
        <w:rPr>
          <w:lang w:val="en-GB"/>
        </w:rPr>
      </w:pPr>
      <w:proofErr w:type="spellStart"/>
      <w:r>
        <w:rPr>
          <w:b/>
          <w:bCs/>
          <w:lang w:val="en-GB"/>
        </w:rPr>
        <w:t>SSLstripping</w:t>
      </w:r>
      <w:proofErr w:type="spellEnd"/>
      <w:r>
        <w:rPr>
          <w:b/>
          <w:bCs/>
          <w:lang w:val="en-GB"/>
        </w:rPr>
        <w:t xml:space="preserve">: </w:t>
      </w:r>
      <w:proofErr w:type="spellStart"/>
      <w:r>
        <w:rPr>
          <w:lang w:val="en-GB"/>
        </w:rPr>
        <w:t>sslstrip</w:t>
      </w:r>
      <w:proofErr w:type="spellEnd"/>
      <w:r>
        <w:rPr>
          <w:lang w:val="en-GB"/>
        </w:rPr>
        <w:t xml:space="preserve"> is a tool that hijacks HTTP traffic on a network, watches for HTTPS links and redirects and map those links into HTTP links. Making it easy for the hacker to gain information from the victim. </w:t>
      </w:r>
      <w:sdt>
        <w:sdtPr>
          <w:rPr>
            <w:lang w:val="en-GB"/>
          </w:rPr>
          <w:id w:val="1849055583"/>
          <w:citation/>
        </w:sdtPr>
        <w:sdtContent>
          <w:r>
            <w:rPr>
              <w:lang w:val="en-GB"/>
            </w:rPr>
            <w:fldChar w:fldCharType="begin"/>
          </w:r>
          <w:r>
            <w:rPr>
              <w:lang w:val="en-GB"/>
            </w:rPr>
            <w:instrText xml:space="preserve"> CITATION ssl \l 2057 </w:instrText>
          </w:r>
          <w:r>
            <w:rPr>
              <w:lang w:val="en-GB"/>
            </w:rPr>
            <w:fldChar w:fldCharType="separate"/>
          </w:r>
          <w:r w:rsidR="00BF008E">
            <w:rPr>
              <w:noProof/>
              <w:lang w:val="en-GB"/>
            </w:rPr>
            <w:t>(sslstrip, n.d.)</w:t>
          </w:r>
          <w:r>
            <w:rPr>
              <w:lang w:val="en-GB"/>
            </w:rPr>
            <w:fldChar w:fldCharType="end"/>
          </w:r>
        </w:sdtContent>
      </w:sdt>
    </w:p>
    <w:p w14:paraId="404A8466" w14:textId="05C612B4" w:rsidR="00C44E0C" w:rsidRDefault="00C44E0C" w:rsidP="000D18F3">
      <w:pPr>
        <w:rPr>
          <w:lang w:val="en-GB"/>
        </w:rPr>
      </w:pPr>
    </w:p>
    <w:p w14:paraId="1AC8281C" w14:textId="146EDD65" w:rsidR="00C44E0C" w:rsidRPr="00C44E0C" w:rsidRDefault="00C44E0C" w:rsidP="00C44E0C">
      <w:pPr>
        <w:rPr>
          <w:lang w:val="en-GB"/>
        </w:rPr>
      </w:pPr>
      <w:r>
        <w:rPr>
          <w:b/>
          <w:bCs/>
          <w:lang w:val="en-GB"/>
        </w:rPr>
        <w:t xml:space="preserve">Three-Way Handshake: </w:t>
      </w:r>
      <w:r w:rsidRPr="00C44E0C">
        <w:rPr>
          <w:lang w:val="en-GB"/>
        </w:rPr>
        <w:t>“A three-way handshake is a method used in a TCP/IP network to create a connection between a local host/client and server. It is a three-step method that requires both the client and server to exchange SYN and ACK (acknowledgment) packets before actual data communication begins.</w:t>
      </w:r>
      <w:r>
        <w:rPr>
          <w:lang w:val="en-GB"/>
        </w:rPr>
        <w:t xml:space="preserve"> </w:t>
      </w:r>
      <w:r w:rsidRPr="00C44E0C">
        <w:rPr>
          <w:lang w:val="en-GB"/>
        </w:rPr>
        <w:t>A three-way handshake is also known as a TCP handshake.</w:t>
      </w:r>
      <w:r>
        <w:rPr>
          <w:lang w:val="en-GB"/>
        </w:rPr>
        <w:t xml:space="preserve">” </w:t>
      </w:r>
      <w:sdt>
        <w:sdtPr>
          <w:rPr>
            <w:lang w:val="en-GB"/>
          </w:rPr>
          <w:id w:val="-856809183"/>
          <w:citation/>
        </w:sdtPr>
        <w:sdtContent>
          <w:r>
            <w:rPr>
              <w:lang w:val="en-GB"/>
            </w:rPr>
            <w:fldChar w:fldCharType="begin"/>
          </w:r>
          <w:r>
            <w:rPr>
              <w:lang w:val="en-GB"/>
            </w:rPr>
            <w:instrText xml:space="preserve"> CITATION thr \l 2057 </w:instrText>
          </w:r>
          <w:r>
            <w:rPr>
              <w:lang w:val="en-GB"/>
            </w:rPr>
            <w:fldChar w:fldCharType="separate"/>
          </w:r>
          <w:r w:rsidR="00BF008E">
            <w:rPr>
              <w:noProof/>
              <w:lang w:val="en-GB"/>
            </w:rPr>
            <w:t>(three way handsake, n.d.)</w:t>
          </w:r>
          <w:r>
            <w:rPr>
              <w:lang w:val="en-GB"/>
            </w:rPr>
            <w:fldChar w:fldCharType="end"/>
          </w:r>
        </w:sdtContent>
      </w:sdt>
    </w:p>
    <w:p w14:paraId="743A7FCD" w14:textId="449B1D15" w:rsidR="00FD10BB" w:rsidRDefault="00FD10BB" w:rsidP="00FD10BB">
      <w:pPr>
        <w:pStyle w:val="Heading3"/>
        <w:rPr>
          <w:lang w:val="en-GB"/>
        </w:rPr>
      </w:pPr>
      <w:bookmarkStart w:id="55" w:name="_Toc25220648"/>
      <w:r>
        <w:rPr>
          <w:lang w:val="en-GB"/>
        </w:rPr>
        <w:lastRenderedPageBreak/>
        <w:t>Execution</w:t>
      </w:r>
      <w:bookmarkEnd w:id="55"/>
    </w:p>
    <w:p w14:paraId="67AF4316" w14:textId="0E3EA19C" w:rsidR="00566B73" w:rsidRPr="00566B73" w:rsidRDefault="00566B73" w:rsidP="00923C9A">
      <w:pPr>
        <w:pStyle w:val="Heading4"/>
        <w:rPr>
          <w:lang w:val="en-GB"/>
        </w:rPr>
      </w:pPr>
      <w:r>
        <w:rPr>
          <w:lang w:val="en-GB"/>
        </w:rPr>
        <w:t>Basic Challenge</w:t>
      </w:r>
    </w:p>
    <w:p w14:paraId="5ACE2ABB" w14:textId="714ED189" w:rsidR="00FB7330" w:rsidRDefault="00FB7330" w:rsidP="00634CA7">
      <w:pPr>
        <w:rPr>
          <w:rFonts w:eastAsia="Times New Roman" w:cstheme="minorHAnsi"/>
          <w:lang w:val="en-GB" w:eastAsia="nl-NL"/>
        </w:rPr>
      </w:pPr>
      <w:r>
        <w:rPr>
          <w:noProof/>
        </w:rPr>
        <w:drawing>
          <wp:inline distT="0" distB="0" distL="0" distR="0" wp14:anchorId="1D1AB8C5" wp14:editId="3A8C4F08">
            <wp:extent cx="5760720" cy="3876675"/>
            <wp:effectExtent l="0" t="0" r="0" b="952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0300"/>
                    <a:stretch/>
                  </pic:blipFill>
                  <pic:spPr bwMode="auto">
                    <a:xfrm>
                      <a:off x="0" y="0"/>
                      <a:ext cx="5760720" cy="3876675"/>
                    </a:xfrm>
                    <a:prstGeom prst="rect">
                      <a:avLst/>
                    </a:prstGeom>
                    <a:ln>
                      <a:noFill/>
                    </a:ln>
                    <a:extLst>
                      <a:ext uri="{53640926-AAD7-44D8-BBD7-CCE9431645EC}">
                        <a14:shadowObscured xmlns:a14="http://schemas.microsoft.com/office/drawing/2010/main"/>
                      </a:ext>
                    </a:extLst>
                  </pic:spPr>
                </pic:pic>
              </a:graphicData>
            </a:graphic>
          </wp:inline>
        </w:drawing>
      </w:r>
    </w:p>
    <w:p w14:paraId="77C96D8D" w14:textId="2365344E" w:rsidR="00FB7330" w:rsidRDefault="00566B73" w:rsidP="00634CA7">
      <w:pPr>
        <w:rPr>
          <w:rFonts w:eastAsia="Times New Roman" w:cstheme="minorHAnsi"/>
          <w:lang w:val="en-GB" w:eastAsia="nl-NL"/>
        </w:rPr>
      </w:pPr>
      <w:r>
        <w:rPr>
          <w:rFonts w:eastAsia="Times New Roman" w:cstheme="minorHAnsi"/>
          <w:lang w:val="en-GB" w:eastAsia="nl-NL"/>
        </w:rPr>
        <w:t>When using Wireshark to sniff a user of DVWA with security level low. I can easily find the password and username of the victim.</w:t>
      </w:r>
    </w:p>
    <w:p w14:paraId="39BCCD57" w14:textId="6D806B9A" w:rsidR="00FB7330" w:rsidRDefault="00FB7330" w:rsidP="00634CA7">
      <w:pPr>
        <w:rPr>
          <w:rFonts w:eastAsia="Times New Roman" w:cstheme="minorHAnsi"/>
          <w:lang w:val="en-GB" w:eastAsia="nl-NL"/>
        </w:rPr>
      </w:pPr>
      <w:r>
        <w:rPr>
          <w:noProof/>
        </w:rPr>
        <w:drawing>
          <wp:inline distT="0" distB="0" distL="0" distR="0" wp14:anchorId="45923BB6" wp14:editId="57227546">
            <wp:extent cx="5760720" cy="3867150"/>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0340"/>
                    <a:stretch/>
                  </pic:blipFill>
                  <pic:spPr bwMode="auto">
                    <a:xfrm>
                      <a:off x="0" y="0"/>
                      <a:ext cx="5760720" cy="3867150"/>
                    </a:xfrm>
                    <a:prstGeom prst="rect">
                      <a:avLst/>
                    </a:prstGeom>
                    <a:ln>
                      <a:noFill/>
                    </a:ln>
                    <a:extLst>
                      <a:ext uri="{53640926-AAD7-44D8-BBD7-CCE9431645EC}">
                        <a14:shadowObscured xmlns:a14="http://schemas.microsoft.com/office/drawing/2010/main"/>
                      </a:ext>
                    </a:extLst>
                  </pic:spPr>
                </pic:pic>
              </a:graphicData>
            </a:graphic>
          </wp:inline>
        </w:drawing>
      </w:r>
    </w:p>
    <w:p w14:paraId="72ACF5EB" w14:textId="2939AA86" w:rsidR="00FB7330" w:rsidRDefault="00566B73" w:rsidP="00634CA7">
      <w:pPr>
        <w:rPr>
          <w:rFonts w:eastAsia="Times New Roman" w:cstheme="minorHAnsi"/>
          <w:lang w:val="en-GB" w:eastAsia="nl-NL"/>
        </w:rPr>
      </w:pPr>
      <w:r>
        <w:rPr>
          <w:rFonts w:eastAsia="Times New Roman" w:cstheme="minorHAnsi"/>
          <w:lang w:val="en-GB" w:eastAsia="nl-NL"/>
        </w:rPr>
        <w:lastRenderedPageBreak/>
        <w:t>But when I try to do the same with DVWA on the impossible security level I won’t find anything password related.</w:t>
      </w:r>
    </w:p>
    <w:p w14:paraId="66466C22" w14:textId="6D039D1B" w:rsidR="00FB7330" w:rsidRDefault="00FB7330" w:rsidP="00634CA7">
      <w:pPr>
        <w:rPr>
          <w:rFonts w:eastAsia="Times New Roman" w:cstheme="minorHAnsi"/>
          <w:lang w:val="en-GB" w:eastAsia="nl-NL"/>
        </w:rPr>
      </w:pPr>
      <w:r>
        <w:rPr>
          <w:noProof/>
        </w:rPr>
        <w:drawing>
          <wp:inline distT="0" distB="0" distL="0" distR="0" wp14:anchorId="3D6611D8" wp14:editId="1AFCBDA2">
            <wp:extent cx="5760720" cy="1956435"/>
            <wp:effectExtent l="0" t="0" r="0" b="5715"/>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56435"/>
                    </a:xfrm>
                    <a:prstGeom prst="rect">
                      <a:avLst/>
                    </a:prstGeom>
                  </pic:spPr>
                </pic:pic>
              </a:graphicData>
            </a:graphic>
          </wp:inline>
        </w:drawing>
      </w:r>
    </w:p>
    <w:p w14:paraId="3EAF09EC" w14:textId="68F2F91C" w:rsidR="00FB7330" w:rsidRDefault="00FB7330" w:rsidP="00634CA7">
      <w:pPr>
        <w:rPr>
          <w:rFonts w:eastAsia="Times New Roman" w:cstheme="minorHAnsi"/>
          <w:lang w:val="en-GB" w:eastAsia="nl-NL"/>
        </w:rPr>
      </w:pPr>
      <w:r>
        <w:rPr>
          <w:rFonts w:eastAsia="Times New Roman" w:cstheme="minorHAnsi"/>
          <w:lang w:val="en-GB" w:eastAsia="nl-NL"/>
        </w:rPr>
        <w:t>Using the filter to narrow down what I wanted</w:t>
      </w:r>
      <w:r w:rsidR="00C44E0C">
        <w:rPr>
          <w:rFonts w:eastAsia="Times New Roman" w:cstheme="minorHAnsi"/>
          <w:lang w:val="en-GB" w:eastAsia="nl-NL"/>
        </w:rPr>
        <w:t xml:space="preserve"> to see.</w:t>
      </w:r>
    </w:p>
    <w:p w14:paraId="4663FA91" w14:textId="37BFB227"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 xml:space="preserve">Step 1 (SYN): In the first step, client wants to establish a connection with server, so it sends a segment with </w:t>
      </w:r>
      <w:r w:rsidR="002108F3" w:rsidRPr="00C44E0C">
        <w:rPr>
          <w:rFonts w:eastAsia="Times New Roman" w:cstheme="minorHAnsi"/>
          <w:lang w:val="en-GB" w:eastAsia="nl-NL"/>
        </w:rPr>
        <w:t>SYN (</w:t>
      </w:r>
      <w:r w:rsidRPr="00C44E0C">
        <w:rPr>
          <w:rFonts w:eastAsia="Times New Roman" w:cstheme="minorHAnsi"/>
          <w:lang w:val="en-GB" w:eastAsia="nl-NL"/>
        </w:rPr>
        <w:t>Synchronize Sequence Number) which informs server that client is likely to start communication</w:t>
      </w:r>
      <w:r>
        <w:rPr>
          <w:rFonts w:eastAsia="Times New Roman" w:cstheme="minorHAnsi"/>
          <w:lang w:val="en-GB" w:eastAsia="nl-NL"/>
        </w:rPr>
        <w:t>.</w:t>
      </w:r>
    </w:p>
    <w:p w14:paraId="04905549" w14:textId="682AE406"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Step 2 (SYN</w:t>
      </w:r>
      <w:r>
        <w:rPr>
          <w:rFonts w:eastAsia="Times New Roman" w:cstheme="minorHAnsi"/>
          <w:lang w:val="en-GB" w:eastAsia="nl-NL"/>
        </w:rPr>
        <w:t>,</w:t>
      </w:r>
      <w:r w:rsidRPr="00C44E0C">
        <w:rPr>
          <w:rFonts w:eastAsia="Times New Roman" w:cstheme="minorHAnsi"/>
          <w:lang w:val="en-GB" w:eastAsia="nl-NL"/>
        </w:rPr>
        <w:t xml:space="preserve"> ACK): </w:t>
      </w:r>
      <w:r>
        <w:rPr>
          <w:rFonts w:eastAsia="Times New Roman" w:cstheme="minorHAnsi"/>
          <w:lang w:val="en-GB" w:eastAsia="nl-NL"/>
        </w:rPr>
        <w:t>The s</w:t>
      </w:r>
      <w:r w:rsidRPr="00C44E0C">
        <w:rPr>
          <w:rFonts w:eastAsia="Times New Roman" w:cstheme="minorHAnsi"/>
          <w:lang w:val="en-GB" w:eastAsia="nl-NL"/>
        </w:rPr>
        <w:t>erver responds to the client request with</w:t>
      </w:r>
      <w:r>
        <w:rPr>
          <w:rFonts w:eastAsia="Times New Roman" w:cstheme="minorHAnsi"/>
          <w:lang w:val="en-GB" w:eastAsia="nl-NL"/>
        </w:rPr>
        <w:t xml:space="preserve"> a</w:t>
      </w:r>
      <w:r w:rsidRPr="00C44E0C">
        <w:rPr>
          <w:rFonts w:eastAsia="Times New Roman" w:cstheme="minorHAnsi"/>
          <w:lang w:val="en-GB" w:eastAsia="nl-NL"/>
        </w:rPr>
        <w:t xml:space="preserve"> SYN-ACK signal. ACK </w:t>
      </w:r>
      <w:r>
        <w:rPr>
          <w:rFonts w:eastAsia="Times New Roman" w:cstheme="minorHAnsi"/>
          <w:lang w:val="en-GB" w:eastAsia="nl-NL"/>
        </w:rPr>
        <w:t>(</w:t>
      </w:r>
      <w:r w:rsidRPr="00C44E0C">
        <w:rPr>
          <w:rFonts w:eastAsia="Times New Roman" w:cstheme="minorHAnsi"/>
          <w:lang w:val="en-GB" w:eastAsia="nl-NL"/>
        </w:rPr>
        <w:t>Acknowle</w:t>
      </w:r>
      <w:r>
        <w:rPr>
          <w:rFonts w:eastAsia="Times New Roman" w:cstheme="minorHAnsi"/>
          <w:lang w:val="en-GB" w:eastAsia="nl-NL"/>
        </w:rPr>
        <w:t>d</w:t>
      </w:r>
      <w:r w:rsidRPr="00C44E0C">
        <w:rPr>
          <w:rFonts w:eastAsia="Times New Roman" w:cstheme="minorHAnsi"/>
          <w:lang w:val="en-GB" w:eastAsia="nl-NL"/>
        </w:rPr>
        <w:t>gement</w:t>
      </w:r>
      <w:r>
        <w:rPr>
          <w:rFonts w:eastAsia="Times New Roman" w:cstheme="minorHAnsi"/>
          <w:lang w:val="en-GB" w:eastAsia="nl-NL"/>
        </w:rPr>
        <w:t xml:space="preserve">) </w:t>
      </w:r>
      <w:r w:rsidRPr="00C44E0C">
        <w:rPr>
          <w:rFonts w:eastAsia="Times New Roman" w:cstheme="minorHAnsi"/>
          <w:lang w:val="en-GB" w:eastAsia="nl-NL"/>
        </w:rPr>
        <w:t>signifies the response of segment it received and SYN signifies with what sequence number it is likely to start the segments with</w:t>
      </w:r>
      <w:r>
        <w:rPr>
          <w:rFonts w:eastAsia="Times New Roman" w:cstheme="minorHAnsi"/>
          <w:lang w:val="en-GB" w:eastAsia="nl-NL"/>
        </w:rPr>
        <w:t>.</w:t>
      </w:r>
    </w:p>
    <w:p w14:paraId="7F8C0238" w14:textId="3397649E" w:rsidR="00E97164" w:rsidRDefault="00C44E0C" w:rsidP="00634CA7">
      <w:pPr>
        <w:rPr>
          <w:rFonts w:eastAsia="Times New Roman" w:cstheme="minorHAnsi"/>
          <w:lang w:val="en-GB" w:eastAsia="nl-NL"/>
        </w:rPr>
      </w:pPr>
      <w:r w:rsidRPr="00C44E0C">
        <w:rPr>
          <w:rFonts w:eastAsia="Times New Roman" w:cstheme="minorHAnsi"/>
          <w:lang w:val="en-GB" w:eastAsia="nl-NL"/>
        </w:rPr>
        <w:t xml:space="preserve">Step 3 (ACK): In the final part client acknowledges the response of </w:t>
      </w:r>
      <w:r>
        <w:rPr>
          <w:rFonts w:eastAsia="Times New Roman" w:cstheme="minorHAnsi"/>
          <w:lang w:val="en-GB" w:eastAsia="nl-NL"/>
        </w:rPr>
        <w:t xml:space="preserve">the </w:t>
      </w:r>
      <w:r w:rsidRPr="00C44E0C">
        <w:rPr>
          <w:rFonts w:eastAsia="Times New Roman" w:cstheme="minorHAnsi"/>
          <w:lang w:val="en-GB" w:eastAsia="nl-NL"/>
        </w:rPr>
        <w:t>server and they both establish a reliable connection with which they will start the actual data transfer</w:t>
      </w:r>
      <w:r>
        <w:rPr>
          <w:rFonts w:eastAsia="Times New Roman" w:cstheme="minorHAnsi"/>
          <w:lang w:val="en-GB" w:eastAsia="nl-NL"/>
        </w:rPr>
        <w:t xml:space="preserve">. </w:t>
      </w:r>
      <w:sdt>
        <w:sdtPr>
          <w:rPr>
            <w:rFonts w:eastAsia="Times New Roman" w:cstheme="minorHAnsi"/>
            <w:lang w:val="en-GB" w:eastAsia="nl-NL"/>
          </w:rPr>
          <w:id w:val="-1647661957"/>
          <w:citation/>
        </w:sdtPr>
        <w:sdtContent>
          <w:r>
            <w:rPr>
              <w:rFonts w:eastAsia="Times New Roman" w:cstheme="minorHAnsi"/>
              <w:lang w:val="en-GB" w:eastAsia="nl-NL"/>
            </w:rPr>
            <w:fldChar w:fldCharType="begin"/>
          </w:r>
          <w:r>
            <w:rPr>
              <w:rFonts w:eastAsia="Times New Roman" w:cstheme="minorHAnsi"/>
              <w:lang w:val="en-GB" w:eastAsia="nl-NL"/>
            </w:rPr>
            <w:instrText xml:space="preserve"> CITATION tcp \l 2057 </w:instrText>
          </w:r>
          <w:r>
            <w:rPr>
              <w:rFonts w:eastAsia="Times New Roman" w:cstheme="minorHAnsi"/>
              <w:lang w:val="en-GB" w:eastAsia="nl-NL"/>
            </w:rPr>
            <w:fldChar w:fldCharType="separate"/>
          </w:r>
          <w:r w:rsidR="00BF008E" w:rsidRPr="00BF008E">
            <w:rPr>
              <w:rFonts w:eastAsia="Times New Roman" w:cstheme="minorHAnsi"/>
              <w:noProof/>
              <w:lang w:val="en-GB" w:eastAsia="nl-NL"/>
            </w:rPr>
            <w:t>(tcp 3 way handsake process, n.d.)</w:t>
          </w:r>
          <w:r>
            <w:rPr>
              <w:rFonts w:eastAsia="Times New Roman" w:cstheme="minorHAnsi"/>
              <w:lang w:val="en-GB" w:eastAsia="nl-NL"/>
            </w:rPr>
            <w:fldChar w:fldCharType="end"/>
          </w:r>
        </w:sdtContent>
      </w:sdt>
    </w:p>
    <w:p w14:paraId="399414CF" w14:textId="77777777" w:rsidR="00C336A2" w:rsidRDefault="00C336A2" w:rsidP="00634CA7">
      <w:pPr>
        <w:rPr>
          <w:rFonts w:eastAsia="Times New Roman" w:cstheme="minorHAnsi"/>
          <w:lang w:val="en-GB" w:eastAsia="nl-NL"/>
        </w:rPr>
      </w:pPr>
      <w:bookmarkStart w:id="56" w:name="_GoBack"/>
      <w:bookmarkEnd w:id="56"/>
    </w:p>
    <w:p w14:paraId="4B8BCCD2" w14:textId="072CFEE5" w:rsidR="00E97164" w:rsidRDefault="00594655" w:rsidP="00634CA7">
      <w:pPr>
        <w:rPr>
          <w:rFonts w:eastAsia="Times New Roman" w:cstheme="minorHAnsi"/>
          <w:lang w:val="en-GB" w:eastAsia="nl-NL"/>
        </w:rPr>
      </w:pPr>
      <w:r>
        <w:rPr>
          <w:rFonts w:eastAsia="Times New Roman" w:cstheme="minorHAnsi"/>
          <w:lang w:val="en-GB" w:eastAsia="nl-NL"/>
        </w:rPr>
        <w:t>Next,</w:t>
      </w:r>
      <w:r w:rsidR="00E97164">
        <w:rPr>
          <w:rFonts w:eastAsia="Times New Roman" w:cstheme="minorHAnsi"/>
          <w:lang w:val="en-GB" w:eastAsia="nl-NL"/>
        </w:rPr>
        <w:t xml:space="preserve"> I tried </w:t>
      </w:r>
      <w:r w:rsidR="00923C9A">
        <w:rPr>
          <w:rFonts w:eastAsia="Times New Roman" w:cstheme="minorHAnsi"/>
          <w:lang w:val="en-GB" w:eastAsia="nl-NL"/>
        </w:rPr>
        <w:t>sniffing</w:t>
      </w:r>
      <w:r w:rsidR="00E97164">
        <w:rPr>
          <w:rFonts w:eastAsia="Times New Roman" w:cstheme="minorHAnsi"/>
          <w:lang w:val="en-GB" w:eastAsia="nl-NL"/>
        </w:rPr>
        <w:t xml:space="preserve"> with Ettercap. </w:t>
      </w:r>
      <w:r>
        <w:rPr>
          <w:rFonts w:eastAsia="Times New Roman" w:cstheme="minorHAnsi"/>
          <w:lang w:val="en-GB" w:eastAsia="nl-NL"/>
        </w:rPr>
        <w:t>First,</w:t>
      </w:r>
      <w:r w:rsidR="00E97164">
        <w:rPr>
          <w:rFonts w:eastAsia="Times New Roman" w:cstheme="minorHAnsi"/>
          <w:lang w:val="en-GB" w:eastAsia="nl-NL"/>
        </w:rPr>
        <w:t xml:space="preserve"> I added the 2 IP addresses. </w:t>
      </w:r>
    </w:p>
    <w:p w14:paraId="2545503F" w14:textId="44AC9E9F" w:rsidR="00CA7376" w:rsidRDefault="00DB1830" w:rsidP="00634CA7">
      <w:pPr>
        <w:rPr>
          <w:rFonts w:eastAsia="Times New Roman" w:cstheme="minorHAnsi"/>
          <w:lang w:val="en-GB" w:eastAsia="nl-NL"/>
        </w:rPr>
      </w:pPr>
      <w:r>
        <w:rPr>
          <w:noProof/>
        </w:rPr>
        <w:drawing>
          <wp:inline distT="0" distB="0" distL="0" distR="0" wp14:anchorId="777B7F4B" wp14:editId="1D650E51">
            <wp:extent cx="3067050" cy="2163366"/>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6465" cy="2177061"/>
                    </a:xfrm>
                    <a:prstGeom prst="rect">
                      <a:avLst/>
                    </a:prstGeom>
                  </pic:spPr>
                </pic:pic>
              </a:graphicData>
            </a:graphic>
          </wp:inline>
        </w:drawing>
      </w:r>
    </w:p>
    <w:p w14:paraId="30A4A0CB" w14:textId="77777777" w:rsidR="00C336A2" w:rsidRDefault="00C336A2" w:rsidP="00634CA7">
      <w:pPr>
        <w:rPr>
          <w:rFonts w:eastAsia="Times New Roman" w:cstheme="minorHAnsi"/>
          <w:lang w:val="en-GB" w:eastAsia="nl-NL"/>
        </w:rPr>
      </w:pPr>
    </w:p>
    <w:p w14:paraId="7DB248BE" w14:textId="77777777" w:rsidR="00C336A2" w:rsidRDefault="00C336A2">
      <w:pPr>
        <w:rPr>
          <w:rFonts w:eastAsia="Times New Roman" w:cstheme="minorHAnsi"/>
          <w:lang w:val="en-GB" w:eastAsia="nl-NL"/>
        </w:rPr>
      </w:pPr>
      <w:r>
        <w:rPr>
          <w:rFonts w:eastAsia="Times New Roman" w:cstheme="minorHAnsi"/>
          <w:lang w:val="en-GB" w:eastAsia="nl-NL"/>
        </w:rPr>
        <w:br w:type="page"/>
      </w:r>
    </w:p>
    <w:p w14:paraId="2D4E23B6" w14:textId="36B94C56" w:rsidR="00E97164" w:rsidRDefault="00E97164" w:rsidP="00634CA7">
      <w:pPr>
        <w:rPr>
          <w:rFonts w:eastAsia="Times New Roman" w:cstheme="minorHAnsi"/>
          <w:lang w:val="en-GB" w:eastAsia="nl-NL"/>
        </w:rPr>
      </w:pPr>
      <w:r>
        <w:rPr>
          <w:rFonts w:eastAsia="Times New Roman" w:cstheme="minorHAnsi"/>
          <w:lang w:val="en-GB" w:eastAsia="nl-NL"/>
        </w:rPr>
        <w:lastRenderedPageBreak/>
        <w:t>After</w:t>
      </w:r>
      <w:r w:rsidR="009748C2">
        <w:rPr>
          <w:rFonts w:eastAsia="Times New Roman" w:cstheme="minorHAnsi"/>
          <w:lang w:val="en-GB" w:eastAsia="nl-NL"/>
        </w:rPr>
        <w:t xml:space="preserve"> that I</w:t>
      </w:r>
      <w:r>
        <w:rPr>
          <w:rFonts w:eastAsia="Times New Roman" w:cstheme="minorHAnsi"/>
          <w:lang w:val="en-GB" w:eastAsia="nl-NL"/>
        </w:rPr>
        <w:t xml:space="preserve"> started the sniffing.</w:t>
      </w:r>
    </w:p>
    <w:p w14:paraId="1F294EB7" w14:textId="77777777" w:rsidR="00BE025F" w:rsidRDefault="00FD20E7" w:rsidP="00634CA7">
      <w:pPr>
        <w:rPr>
          <w:rFonts w:eastAsia="Times New Roman" w:cstheme="minorHAnsi"/>
          <w:lang w:val="en-GB" w:eastAsia="nl-NL"/>
        </w:rPr>
      </w:pPr>
      <w:r>
        <w:rPr>
          <w:noProof/>
        </w:rPr>
        <w:drawing>
          <wp:inline distT="0" distB="0" distL="0" distR="0" wp14:anchorId="32E02CF5" wp14:editId="0BDB22FD">
            <wp:extent cx="4838700" cy="3099392"/>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7276" cy="3124102"/>
                    </a:xfrm>
                    <a:prstGeom prst="rect">
                      <a:avLst/>
                    </a:prstGeom>
                  </pic:spPr>
                </pic:pic>
              </a:graphicData>
            </a:graphic>
          </wp:inline>
        </w:drawing>
      </w:r>
    </w:p>
    <w:p w14:paraId="00078B2D" w14:textId="297596DC" w:rsidR="00997521" w:rsidRDefault="00E97164" w:rsidP="00634CA7">
      <w:pPr>
        <w:rPr>
          <w:rFonts w:eastAsia="Times New Roman" w:cstheme="minorHAnsi"/>
          <w:lang w:val="en-GB" w:eastAsia="nl-NL"/>
        </w:rPr>
      </w:pPr>
      <w:r>
        <w:rPr>
          <w:rFonts w:eastAsia="Times New Roman" w:cstheme="minorHAnsi"/>
          <w:lang w:val="en-GB" w:eastAsia="nl-NL"/>
        </w:rPr>
        <w:t>Using 2 laptops, I used 1 of them as the target and the other to sniff. I tried to sniff the login and in the image above you can see the result of it. As you can see, I got the password and the username with this.</w:t>
      </w:r>
    </w:p>
    <w:p w14:paraId="2DF86437" w14:textId="2D294CF3" w:rsidR="00E44284" w:rsidRDefault="00E44284" w:rsidP="00634CA7">
      <w:pPr>
        <w:rPr>
          <w:rFonts w:eastAsia="Times New Roman" w:cstheme="minorHAnsi"/>
          <w:lang w:val="en-GB" w:eastAsia="nl-NL"/>
        </w:rPr>
      </w:pPr>
    </w:p>
    <w:p w14:paraId="2E0B510B" w14:textId="0330CFFE" w:rsidR="00E44284" w:rsidRDefault="00E44284" w:rsidP="00634CA7">
      <w:pPr>
        <w:rPr>
          <w:rFonts w:eastAsia="Times New Roman" w:cstheme="minorHAnsi"/>
          <w:lang w:val="en-GB" w:eastAsia="nl-NL"/>
        </w:rPr>
      </w:pPr>
    </w:p>
    <w:p w14:paraId="7430EB6E" w14:textId="77777777" w:rsidR="00E97164" w:rsidRDefault="00E97164">
      <w:pPr>
        <w:rPr>
          <w:rFonts w:eastAsia="Times New Roman" w:cstheme="minorHAnsi"/>
          <w:lang w:val="en-GB" w:eastAsia="nl-NL"/>
        </w:rPr>
      </w:pPr>
      <w:r>
        <w:rPr>
          <w:rFonts w:eastAsia="Times New Roman" w:cstheme="minorHAnsi"/>
          <w:lang w:val="en-GB" w:eastAsia="nl-NL"/>
        </w:rPr>
        <w:br w:type="page"/>
      </w:r>
    </w:p>
    <w:p w14:paraId="02A7F135" w14:textId="67FEE47E" w:rsidR="00E44284" w:rsidRDefault="00E44284" w:rsidP="00634CA7">
      <w:pPr>
        <w:rPr>
          <w:rFonts w:eastAsia="Times New Roman" w:cstheme="minorHAnsi"/>
          <w:lang w:val="en-GB" w:eastAsia="nl-NL"/>
        </w:rPr>
      </w:pPr>
      <w:r>
        <w:rPr>
          <w:rFonts w:eastAsia="Times New Roman" w:cstheme="minorHAnsi"/>
          <w:lang w:val="en-GB" w:eastAsia="nl-NL"/>
        </w:rPr>
        <w:lastRenderedPageBreak/>
        <w:t xml:space="preserve">After this I </w:t>
      </w:r>
      <w:r w:rsidR="00155A76">
        <w:rPr>
          <w:rFonts w:eastAsia="Times New Roman" w:cstheme="minorHAnsi"/>
          <w:lang w:val="en-GB" w:eastAsia="nl-NL"/>
        </w:rPr>
        <w:t xml:space="preserve">tried </w:t>
      </w:r>
      <w:proofErr w:type="spellStart"/>
      <w:r w:rsidR="00155A76">
        <w:rPr>
          <w:rFonts w:eastAsia="Times New Roman" w:cstheme="minorHAnsi"/>
          <w:lang w:val="en-GB" w:eastAsia="nl-NL"/>
        </w:rPr>
        <w:t>arpspoof</w:t>
      </w:r>
      <w:proofErr w:type="spellEnd"/>
      <w:r w:rsidR="00155A76">
        <w:rPr>
          <w:rFonts w:eastAsia="Times New Roman" w:cstheme="minorHAnsi"/>
          <w:lang w:val="en-GB" w:eastAsia="nl-NL"/>
        </w:rPr>
        <w:t>.</w:t>
      </w:r>
    </w:p>
    <w:p w14:paraId="1FB7FDA7" w14:textId="0ECD6CF2" w:rsidR="00997521" w:rsidRDefault="00997521" w:rsidP="00634CA7">
      <w:pPr>
        <w:rPr>
          <w:rFonts w:eastAsia="Times New Roman" w:cstheme="minorHAnsi"/>
          <w:lang w:val="en-GB" w:eastAsia="nl-NL"/>
        </w:rPr>
      </w:pPr>
      <w:r>
        <w:rPr>
          <w:noProof/>
        </w:rPr>
        <w:drawing>
          <wp:inline distT="0" distB="0" distL="0" distR="0" wp14:anchorId="0B5709EC" wp14:editId="1AB1AAEB">
            <wp:extent cx="5760720" cy="19761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76120"/>
                    </a:xfrm>
                    <a:prstGeom prst="rect">
                      <a:avLst/>
                    </a:prstGeom>
                  </pic:spPr>
                </pic:pic>
              </a:graphicData>
            </a:graphic>
          </wp:inline>
        </w:drawing>
      </w:r>
    </w:p>
    <w:p w14:paraId="04482486" w14:textId="453F035E" w:rsidR="00997521" w:rsidRDefault="00997521" w:rsidP="00634CA7">
      <w:pPr>
        <w:rPr>
          <w:rFonts w:eastAsia="Times New Roman" w:cstheme="minorHAnsi"/>
          <w:lang w:val="en-GB" w:eastAsia="nl-NL"/>
        </w:rPr>
      </w:pPr>
      <w:r>
        <w:rPr>
          <w:noProof/>
        </w:rPr>
        <w:drawing>
          <wp:inline distT="0" distB="0" distL="0" distR="0" wp14:anchorId="222E0295" wp14:editId="2B5EF682">
            <wp:extent cx="5760720" cy="18656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65630"/>
                    </a:xfrm>
                    <a:prstGeom prst="rect">
                      <a:avLst/>
                    </a:prstGeom>
                  </pic:spPr>
                </pic:pic>
              </a:graphicData>
            </a:graphic>
          </wp:inline>
        </w:drawing>
      </w:r>
    </w:p>
    <w:p w14:paraId="1D711620" w14:textId="78E03E92" w:rsidR="00E44284" w:rsidRDefault="00E44284" w:rsidP="00634CA7">
      <w:pPr>
        <w:rPr>
          <w:rFonts w:eastAsia="Times New Roman" w:cstheme="minorHAnsi"/>
          <w:lang w:val="en-GB" w:eastAsia="nl-NL"/>
        </w:rPr>
      </w:pPr>
      <w:r>
        <w:rPr>
          <w:rFonts w:eastAsia="Times New Roman" w:cstheme="minorHAnsi"/>
          <w:lang w:val="en-GB" w:eastAsia="nl-NL"/>
        </w:rPr>
        <w:t xml:space="preserve">Using the instruction and this tutorial. </w:t>
      </w:r>
      <w:r w:rsidR="006310E8">
        <w:fldChar w:fldCharType="begin"/>
      </w:r>
      <w:r w:rsidR="006310E8" w:rsidRPr="00547C2F">
        <w:rPr>
          <w:lang w:val="en-GB"/>
        </w:rPr>
        <w:instrText xml:space="preserve"> HYPERLINK "https://www.youtube.com/watch?v=RTXAUJ2yqCg" </w:instrText>
      </w:r>
      <w:r w:rsidR="006310E8">
        <w:fldChar w:fldCharType="separate"/>
      </w:r>
      <w:r w:rsidRPr="00EC1675">
        <w:rPr>
          <w:rStyle w:val="Hyperlink"/>
          <w:rFonts w:eastAsia="Times New Roman" w:cstheme="minorHAnsi"/>
          <w:lang w:val="en-GB" w:eastAsia="nl-NL"/>
        </w:rPr>
        <w:t>https://www.youtube.com/watch?v=RTXAUJ2yqCg</w:t>
      </w:r>
      <w:r w:rsidR="006310E8">
        <w:rPr>
          <w:rStyle w:val="Hyperlink"/>
          <w:rFonts w:eastAsia="Times New Roman" w:cstheme="minorHAnsi"/>
          <w:lang w:val="en-GB" w:eastAsia="nl-NL"/>
        </w:rPr>
        <w:fldChar w:fldCharType="end"/>
      </w:r>
      <w:r>
        <w:rPr>
          <w:rFonts w:eastAsia="Times New Roman" w:cstheme="minorHAnsi"/>
          <w:lang w:val="en-GB" w:eastAsia="nl-NL"/>
        </w:rPr>
        <w:t xml:space="preserve"> I used the command above.</w:t>
      </w:r>
    </w:p>
    <w:p w14:paraId="2B4899A3" w14:textId="0EDFFF8B" w:rsidR="00997521" w:rsidRDefault="00997521" w:rsidP="00634CA7">
      <w:pPr>
        <w:rPr>
          <w:rFonts w:eastAsia="Times New Roman" w:cstheme="minorHAnsi"/>
          <w:lang w:val="en-GB" w:eastAsia="nl-NL"/>
        </w:rPr>
      </w:pPr>
      <w:r>
        <w:rPr>
          <w:noProof/>
        </w:rPr>
        <w:drawing>
          <wp:inline distT="0" distB="0" distL="0" distR="0" wp14:anchorId="4471BE21" wp14:editId="3F1BD136">
            <wp:extent cx="5760720" cy="1085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0995"/>
                    <a:stretch/>
                  </pic:blipFill>
                  <pic:spPr bwMode="auto">
                    <a:xfrm>
                      <a:off x="0" y="0"/>
                      <a:ext cx="5760720" cy="1085850"/>
                    </a:xfrm>
                    <a:prstGeom prst="rect">
                      <a:avLst/>
                    </a:prstGeom>
                    <a:ln>
                      <a:noFill/>
                    </a:ln>
                    <a:extLst>
                      <a:ext uri="{53640926-AAD7-44D8-BBD7-CCE9431645EC}">
                        <a14:shadowObscured xmlns:a14="http://schemas.microsoft.com/office/drawing/2010/main"/>
                      </a:ext>
                    </a:extLst>
                  </pic:spPr>
                </pic:pic>
              </a:graphicData>
            </a:graphic>
          </wp:inline>
        </w:drawing>
      </w:r>
    </w:p>
    <w:p w14:paraId="425B2CC5" w14:textId="40398FD7" w:rsidR="00FD10BB" w:rsidRPr="00CA7376" w:rsidRDefault="00E44284" w:rsidP="00634CA7">
      <w:pPr>
        <w:rPr>
          <w:rFonts w:eastAsia="Times New Roman" w:cstheme="minorHAnsi"/>
          <w:lang w:val="en-GB" w:eastAsia="nl-NL"/>
        </w:rPr>
      </w:pPr>
      <w:r>
        <w:rPr>
          <w:rFonts w:eastAsia="Times New Roman" w:cstheme="minorHAnsi"/>
          <w:lang w:val="en-GB" w:eastAsia="nl-NL"/>
        </w:rPr>
        <w:t>Now y</w:t>
      </w:r>
      <w:r w:rsidR="00FD10BB">
        <w:rPr>
          <w:rFonts w:eastAsia="Times New Roman" w:cstheme="minorHAnsi"/>
          <w:lang w:val="en-GB" w:eastAsia="nl-NL"/>
        </w:rPr>
        <w:t xml:space="preserve">ou see the Spurious retransmission </w:t>
      </w:r>
      <w:r>
        <w:rPr>
          <w:rFonts w:eastAsia="Times New Roman" w:cstheme="minorHAnsi"/>
          <w:lang w:val="en-GB" w:eastAsia="nl-NL"/>
        </w:rPr>
        <w:t>in Wireshark</w:t>
      </w:r>
      <w:r w:rsidR="00E97164">
        <w:rPr>
          <w:rFonts w:eastAsia="Times New Roman" w:cstheme="minorHAnsi"/>
          <w:lang w:val="en-GB" w:eastAsia="nl-NL"/>
        </w:rPr>
        <w:t>.</w:t>
      </w:r>
    </w:p>
    <w:p w14:paraId="5360DA11" w14:textId="3FF40C95" w:rsidR="002C2924" w:rsidRDefault="002C2924" w:rsidP="00634CA7">
      <w:pPr>
        <w:rPr>
          <w:lang w:val="en-GB"/>
        </w:rPr>
      </w:pPr>
    </w:p>
    <w:p w14:paraId="64BDC197" w14:textId="77777777" w:rsidR="00FD10BB" w:rsidRDefault="00FD10BB" w:rsidP="00FD10BB">
      <w:pPr>
        <w:pStyle w:val="Heading3"/>
        <w:rPr>
          <w:lang w:val="en-GB"/>
        </w:rPr>
      </w:pPr>
      <w:bookmarkStart w:id="57" w:name="_Toc25220649"/>
      <w:r>
        <w:rPr>
          <w:lang w:val="en-GB"/>
        </w:rPr>
        <w:t>Afterthoughts</w:t>
      </w:r>
      <w:bookmarkEnd w:id="57"/>
    </w:p>
    <w:p w14:paraId="5EB8A21C" w14:textId="2A49BC01" w:rsidR="00FD10BB" w:rsidRDefault="00594655" w:rsidP="00FD10BB">
      <w:pPr>
        <w:rPr>
          <w:lang w:val="en-GB"/>
        </w:rPr>
      </w:pPr>
      <w:r>
        <w:rPr>
          <w:lang w:val="en-GB"/>
        </w:rPr>
        <w:t xml:space="preserve">This was one of the harder subjects for me since it took me some time to get everything working on the same network. But in the </w:t>
      </w:r>
      <w:r w:rsidR="00BE025F">
        <w:rPr>
          <w:lang w:val="en-GB"/>
        </w:rPr>
        <w:t>end,</w:t>
      </w:r>
      <w:r>
        <w:rPr>
          <w:lang w:val="en-GB"/>
        </w:rPr>
        <w:t xml:space="preserve"> I think I learned a lot by doing a lot of research on how to sniff and spoof.</w:t>
      </w:r>
    </w:p>
    <w:p w14:paraId="10937AC3" w14:textId="04D93B06" w:rsidR="00FD10BB" w:rsidRDefault="00FD10BB" w:rsidP="00634CA7">
      <w:pPr>
        <w:rPr>
          <w:lang w:val="en-GB"/>
        </w:rPr>
      </w:pPr>
    </w:p>
    <w:p w14:paraId="1CBA00CA" w14:textId="77777777" w:rsidR="00FD10BB" w:rsidRPr="00370A6B" w:rsidRDefault="00FD10BB" w:rsidP="00634CA7">
      <w:pPr>
        <w:rPr>
          <w:lang w:val="en-GB"/>
        </w:rPr>
      </w:pPr>
    </w:p>
    <w:p w14:paraId="4E2D3F85" w14:textId="58E288ED" w:rsidR="0034794A" w:rsidRDefault="00143DB1" w:rsidP="0034794A">
      <w:pPr>
        <w:pStyle w:val="Heading2"/>
        <w:rPr>
          <w:lang w:val="en-GB"/>
        </w:rPr>
      </w:pPr>
      <w:bookmarkStart w:id="58" w:name="_Toc25220650"/>
      <w:r w:rsidRPr="00370A6B">
        <w:rPr>
          <w:lang w:val="en-GB"/>
        </w:rPr>
        <w:lastRenderedPageBreak/>
        <w:t>SQL Injection</w:t>
      </w:r>
      <w:bookmarkEnd w:id="58"/>
    </w:p>
    <w:p w14:paraId="2D02EC44" w14:textId="6DC93F1A" w:rsidR="0034794A" w:rsidRDefault="0034794A" w:rsidP="0034794A">
      <w:pPr>
        <w:pStyle w:val="Heading3"/>
        <w:rPr>
          <w:lang w:val="en-GB"/>
        </w:rPr>
      </w:pPr>
      <w:bookmarkStart w:id="59" w:name="_Toc25220651"/>
      <w:r w:rsidRPr="002C45F0">
        <w:rPr>
          <w:lang w:val="en-GB"/>
        </w:rPr>
        <w:t>Relevance</w:t>
      </w:r>
      <w:bookmarkEnd w:id="59"/>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bookmarkStart w:id="60" w:name="_Toc25220652"/>
      <w:r>
        <w:rPr>
          <w:lang w:val="en-GB"/>
        </w:rPr>
        <w:t>Starting point</w:t>
      </w:r>
      <w:bookmarkEnd w:id="60"/>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Heading3"/>
        <w:rPr>
          <w:lang w:val="en-GB"/>
        </w:rPr>
      </w:pPr>
      <w:bookmarkStart w:id="61" w:name="_Toc25220653"/>
      <w:r>
        <w:rPr>
          <w:lang w:val="en-GB"/>
        </w:rPr>
        <w:t>Approach</w:t>
      </w:r>
      <w:bookmarkEnd w:id="61"/>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bookmarkStart w:id="62" w:name="_Toc25220654"/>
      <w:r>
        <w:rPr>
          <w:lang w:val="en-GB"/>
        </w:rPr>
        <w:t>Background information</w:t>
      </w:r>
      <w:bookmarkEnd w:id="62"/>
    </w:p>
    <w:p w14:paraId="30523549" w14:textId="01C2B9C1" w:rsidR="0034794A" w:rsidRDefault="00331F9E" w:rsidP="0034794A">
      <w:pPr>
        <w:rPr>
          <w:lang w:val="en-GB"/>
        </w:rPr>
      </w:pPr>
      <w:r>
        <w:rPr>
          <w:lang w:val="en-GB"/>
        </w:rPr>
        <w:t xml:space="preserve">SQL is a language in which you talk to databases. </w:t>
      </w:r>
      <w:r w:rsidR="00A814E2">
        <w:rPr>
          <w:lang w:val="en-GB"/>
        </w:rPr>
        <w:t>Websites need to be hooked up to databases, when you talk to a database you can for example get SELECT *FROM USERS WHERE Username = “Tim”</w:t>
      </w:r>
    </w:p>
    <w:p w14:paraId="13BE6F45" w14:textId="478D6ED2" w:rsidR="00A814E2" w:rsidRDefault="00A814E2" w:rsidP="0034794A">
      <w:pPr>
        <w:rPr>
          <w:lang w:val="en-GB"/>
        </w:rPr>
      </w:pPr>
      <w:r>
        <w:rPr>
          <w:lang w:val="en-GB"/>
        </w:rPr>
        <w:t xml:space="preserve">When a user would type in Tim” the query would be SELECT * FROM USERS WHERE Username = “Tim”” and it would send back an error.  When a hacker would for example use this query SELECT * FROM Users WHERE Username = Tim”; DROP ALL DATABASES than the database would run this command. This means </w:t>
      </w:r>
    </w:p>
    <w:p w14:paraId="0A96AE7F" w14:textId="4E4DCBA2" w:rsidR="00A814E2" w:rsidRDefault="00A814E2" w:rsidP="0034794A">
      <w:pPr>
        <w:rPr>
          <w:lang w:val="en-GB"/>
        </w:rPr>
      </w:pPr>
      <w:r>
        <w:rPr>
          <w:lang w:val="en-GB"/>
        </w:rPr>
        <w:t xml:space="preserve">This can be prevented! for example every time there is an </w:t>
      </w:r>
      <w:r w:rsidR="002108F3">
        <w:rPr>
          <w:lang w:val="en-GB"/>
        </w:rPr>
        <w:t>“it</w:t>
      </w:r>
      <w:r>
        <w:rPr>
          <w:lang w:val="en-GB"/>
        </w:rPr>
        <w:t xml:space="preserve"> would automatically set a / for it, so than it would be = Tim/” and there are other ways to do this of course.</w:t>
      </w:r>
      <w:r w:rsidR="00597970">
        <w:rPr>
          <w:lang w:val="en-GB"/>
        </w:rPr>
        <w:t xml:space="preserve"> </w:t>
      </w:r>
    </w:p>
    <w:p w14:paraId="100A06FE" w14:textId="1BEE72F7" w:rsidR="00A814E2" w:rsidRDefault="00A814E2" w:rsidP="0034794A">
      <w:pPr>
        <w:rPr>
          <w:lang w:val="en-GB"/>
        </w:rPr>
      </w:pPr>
      <w:r>
        <w:rPr>
          <w:lang w:val="en-GB"/>
        </w:rPr>
        <w:t xml:space="preserve">But when someone has this kind of access to your database </w:t>
      </w:r>
      <w:r w:rsidR="00597970">
        <w:rPr>
          <w:lang w:val="en-GB"/>
        </w:rPr>
        <w:t>then they can get every single password in the database.</w:t>
      </w:r>
    </w:p>
    <w:p w14:paraId="0308CD77" w14:textId="03BEF3C6" w:rsidR="00331F9E" w:rsidRDefault="00331F9E" w:rsidP="0034794A">
      <w:pPr>
        <w:rPr>
          <w:lang w:val="en-GB"/>
        </w:rPr>
      </w:pPr>
    </w:p>
    <w:p w14:paraId="4F9AA67B" w14:textId="77777777" w:rsidR="00331F9E" w:rsidRDefault="00331F9E" w:rsidP="0034794A">
      <w:pPr>
        <w:rPr>
          <w:lang w:val="en-GB"/>
        </w:rPr>
      </w:pPr>
    </w:p>
    <w:p w14:paraId="65D1AB94" w14:textId="37B02A34" w:rsidR="0034794A" w:rsidRPr="0034794A" w:rsidRDefault="0034794A" w:rsidP="0034794A">
      <w:pPr>
        <w:pStyle w:val="Heading3"/>
        <w:rPr>
          <w:lang w:val="en-GB"/>
        </w:rPr>
      </w:pPr>
      <w:bookmarkStart w:id="63" w:name="_Toc25220655"/>
      <w:r>
        <w:rPr>
          <w:lang w:val="en-GB"/>
        </w:rPr>
        <w:t>Execution</w:t>
      </w:r>
      <w:bookmarkEnd w:id="63"/>
    </w:p>
    <w:p w14:paraId="18EDF55D" w14:textId="6DD5A79A" w:rsidR="00331F9E" w:rsidRDefault="008F27DE" w:rsidP="008F27DE">
      <w:pPr>
        <w:rPr>
          <w:rFonts w:cstheme="minorHAnsi"/>
          <w:b/>
          <w:bCs/>
          <w:lang w:val="en-GB"/>
        </w:rPr>
      </w:pPr>
      <w:r w:rsidRPr="00B66195">
        <w:rPr>
          <w:rFonts w:cstheme="minorHAnsi"/>
          <w:b/>
          <w:bCs/>
          <w:lang w:val="en-GB"/>
        </w:rPr>
        <w:t>DVWA challenge</w:t>
      </w:r>
    </w:p>
    <w:p w14:paraId="44E1D46C" w14:textId="605BAEF4" w:rsidR="00331F9E" w:rsidRPr="00B66195" w:rsidRDefault="00331F9E" w:rsidP="00331F9E">
      <w:pPr>
        <w:spacing w:after="0" w:line="240" w:lineRule="auto"/>
        <w:rPr>
          <w:rFonts w:eastAsia="Times New Roman" w:cstheme="minorHAnsi"/>
          <w:lang w:val="en-GB" w:eastAsia="nl-NL"/>
        </w:rPr>
      </w:pPr>
      <w:r>
        <w:rPr>
          <w:rFonts w:cstheme="minorHAnsi"/>
          <w:lang w:val="en-GB"/>
        </w:rPr>
        <w:t xml:space="preserve">Using the knowledge I gained from the instruction and this YouTube video </w:t>
      </w:r>
      <w:r w:rsidR="006310E8">
        <w:fldChar w:fldCharType="begin"/>
      </w:r>
      <w:r w:rsidR="006310E8" w:rsidRPr="00547C2F">
        <w:rPr>
          <w:lang w:val="en-GB"/>
        </w:rPr>
        <w:instrText xml:space="preserve"> HYPERLINK "https://www.youtube.com/watch?v=GLvrieLufTA" </w:instrText>
      </w:r>
      <w:r w:rsidR="006310E8">
        <w:fldChar w:fldCharType="separate"/>
      </w:r>
      <w:r w:rsidRPr="00B66195">
        <w:rPr>
          <w:rStyle w:val="Hyperlink"/>
          <w:rFonts w:eastAsia="Times New Roman" w:cstheme="minorHAnsi"/>
          <w:lang w:val="en-GB" w:eastAsia="nl-NL"/>
        </w:rPr>
        <w:t>https://www.youtube.com/watch?v=GLvrieLufTA</w:t>
      </w:r>
      <w:r w:rsidR="006310E8">
        <w:rPr>
          <w:rStyle w:val="Hyperlink"/>
          <w:rFonts w:eastAsia="Times New Roman" w:cstheme="minorHAnsi"/>
          <w:lang w:val="en-GB" w:eastAsia="nl-NL"/>
        </w:rPr>
        <w:fldChar w:fldCharType="end"/>
      </w:r>
      <w:r w:rsidRPr="00B66195">
        <w:rPr>
          <w:rFonts w:eastAsia="Times New Roman" w:cstheme="minorHAnsi"/>
          <w:lang w:val="en-GB" w:eastAsia="nl-NL"/>
        </w:rPr>
        <w:t xml:space="preserve"> </w:t>
      </w:r>
    </w:p>
    <w:p w14:paraId="3779B369" w14:textId="0B391338" w:rsidR="008F27DE" w:rsidRPr="00B66195" w:rsidRDefault="00331F9E" w:rsidP="003F6413">
      <w:pPr>
        <w:rPr>
          <w:rFonts w:cstheme="minorHAnsi"/>
          <w:lang w:val="en-GB"/>
        </w:rPr>
      </w:pPr>
      <w:r w:rsidRPr="00B66195">
        <w:rPr>
          <w:rFonts w:cstheme="minorHAnsi"/>
          <w:noProof/>
        </w:rPr>
        <w:drawing>
          <wp:anchor distT="0" distB="0" distL="114300" distR="114300" simplePos="0" relativeHeight="251661312" behindDoc="0" locked="0" layoutInCell="1" allowOverlap="1" wp14:anchorId="4CFCE3C4" wp14:editId="67D5824D">
            <wp:simplePos x="0" y="0"/>
            <wp:positionH relativeFrom="margin">
              <wp:posOffset>-635</wp:posOffset>
            </wp:positionH>
            <wp:positionV relativeFrom="paragraph">
              <wp:posOffset>122555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3F24BCBF" w:rsidR="008F27DE" w:rsidRPr="00B66195" w:rsidRDefault="008F27DE" w:rsidP="003F6413">
      <w:pPr>
        <w:rPr>
          <w:rFonts w:cstheme="minorHAnsi"/>
          <w:lang w:val="en-GB"/>
        </w:rPr>
      </w:pPr>
      <w:r w:rsidRPr="00B66195">
        <w:rPr>
          <w:rFonts w:cstheme="minorHAnsi"/>
          <w:lang w:val="en-GB"/>
        </w:rPr>
        <w:t xml:space="preserve">After following the </w:t>
      </w:r>
      <w:r w:rsidR="002108F3" w:rsidRPr="00B66195">
        <w:rPr>
          <w:rFonts w:cstheme="minorHAnsi"/>
          <w:lang w:val="en-GB"/>
        </w:rPr>
        <w:t>instruction,</w:t>
      </w:r>
      <w:r w:rsidRPr="00B66195">
        <w:rPr>
          <w:rFonts w:cstheme="minorHAnsi"/>
          <w:lang w:val="en-GB"/>
        </w:rPr>
        <w:t xml:space="preserve"> I got this clause. This will change the WHERE …. IS … </w:t>
      </w:r>
      <w:r w:rsidR="002108F3" w:rsidRPr="00B66195">
        <w:rPr>
          <w:rFonts w:cstheme="minorHAnsi"/>
          <w:lang w:val="en-GB"/>
        </w:rPr>
        <w:t>with’</w:t>
      </w:r>
      <w:r w:rsidRPr="00B66195">
        <w:rPr>
          <w:rFonts w:cstheme="minorHAnsi"/>
          <w:lang w:val="en-GB"/>
        </w:rPr>
        <w:t xml:space="preserve">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24791F9D" w:rsidR="00946C91" w:rsidRPr="00B66195" w:rsidRDefault="00331F9E">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C7515DD">
            <wp:simplePos x="0" y="0"/>
            <wp:positionH relativeFrom="column">
              <wp:posOffset>-663575</wp:posOffset>
            </wp:positionH>
            <wp:positionV relativeFrom="paragraph">
              <wp:posOffset>220980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p>
    <w:p w14:paraId="1F49069A" w14:textId="6BA49871" w:rsidR="00DB051A" w:rsidRPr="00B66195" w:rsidRDefault="0084641A">
      <w:pPr>
        <w:rPr>
          <w:rFonts w:eastAsia="Times New Roman" w:cstheme="minorHAnsi"/>
          <w:lang w:val="en-GB" w:eastAsia="nl-NL"/>
        </w:rPr>
      </w:pPr>
      <w:r w:rsidRPr="00B66195">
        <w:rPr>
          <w:rFonts w:cstheme="minorHAnsi"/>
          <w:lang w:val="en-GB"/>
        </w:rPr>
        <w:t xml:space="preserve"> </w:t>
      </w:r>
      <w:r w:rsidRPr="00B66195">
        <w:rPr>
          <w:rFonts w:eastAsia="Times New Roman" w:cstheme="minorHAnsi"/>
          <w:lang w:val="en-GB" w:eastAsia="nl-NL"/>
        </w:rPr>
        <w:t xml:space="preserve">The UNION operator is used to combine the results of two or more SELECT statements. </w:t>
      </w:r>
    </w:p>
    <w:p w14:paraId="53A1696D" w14:textId="33FDF02E" w:rsidR="00DB051A" w:rsidRPr="00B66195" w:rsidRDefault="002108F3" w:rsidP="00634CA7">
      <w:pPr>
        <w:spacing w:after="0" w:line="240" w:lineRule="auto"/>
        <w:rPr>
          <w:rFonts w:eastAsia="Times New Roman" w:cstheme="minorHAnsi"/>
          <w:lang w:val="en-GB" w:eastAsia="nl-NL"/>
        </w:rPr>
      </w:pPr>
      <w:r w:rsidRPr="00B66195">
        <w:rPr>
          <w:rFonts w:eastAsia="Times New Roman" w:cstheme="minorHAnsi"/>
          <w:lang w:val="en-GB" w:eastAsia="nl-NL"/>
        </w:rPr>
        <w:t>So,</w:t>
      </w:r>
      <w:r w:rsidR="0084641A" w:rsidRPr="00B66195">
        <w:rPr>
          <w:rFonts w:eastAsia="Times New Roman" w:cstheme="minorHAnsi"/>
          <w:lang w:val="en-GB" w:eastAsia="nl-NL"/>
        </w:rPr>
        <w:t xml:space="preserve"> when adding select </w:t>
      </w:r>
      <w:r w:rsidRPr="00B66195">
        <w:rPr>
          <w:rFonts w:eastAsia="Times New Roman" w:cstheme="minorHAnsi"/>
          <w:lang w:val="en-GB" w:eastAsia="nl-NL"/>
        </w:rPr>
        <w:t>database(</w:t>
      </w:r>
      <w:r w:rsidR="0084641A" w:rsidRPr="00B66195">
        <w:rPr>
          <w:rFonts w:eastAsia="Times New Roman" w:cstheme="minorHAnsi"/>
          <w:lang w:val="en-GB" w:eastAsia="nl-NL"/>
        </w:rPr>
        <w:t>),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0084641A"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79ED2D9">
            <wp:simplePos x="0" y="0"/>
            <wp:positionH relativeFrom="margin">
              <wp:posOffset>57785</wp:posOffset>
            </wp:positionH>
            <wp:positionV relativeFrom="paragraph">
              <wp:posOffset>35560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xml:space="preserve">, </w:t>
      </w:r>
      <w:proofErr w:type="spellStart"/>
      <w:r w:rsidRPr="00434DFD">
        <w:rPr>
          <w:rFonts w:eastAsia="Times New Roman" w:cstheme="minorHAnsi"/>
          <w:lang w:val="en-GB" w:eastAsia="nl-NL"/>
        </w:rPr>
        <w:t>table_name</w:t>
      </w:r>
      <w:proofErr w:type="spellEnd"/>
      <w:r w:rsidRPr="00434DFD">
        <w:rPr>
          <w:rFonts w:eastAsia="Times New Roman" w:cstheme="minorHAnsi"/>
          <w:lang w:val="en-GB" w:eastAsia="nl-NL"/>
        </w:rPr>
        <w:t xml:space="preserve"> from </w:t>
      </w:r>
      <w:proofErr w:type="spellStart"/>
      <w:r w:rsidRPr="00434DFD">
        <w:rPr>
          <w:rFonts w:eastAsia="Times New Roman" w:cstheme="minorHAnsi"/>
          <w:lang w:val="en-GB" w:eastAsia="nl-NL"/>
        </w:rPr>
        <w:t>information_schema.tables</w:t>
      </w:r>
      <w:proofErr w:type="spellEnd"/>
      <w:r w:rsidRPr="00434DFD">
        <w:rPr>
          <w:rFonts w:eastAsia="Times New Roman" w:cstheme="minorHAnsi"/>
          <w:lang w:val="en-GB" w:eastAsia="nl-NL"/>
        </w:rPr>
        <w:t>#</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w:t>
      </w:r>
      <w:proofErr w:type="spellStart"/>
      <w:r w:rsidRPr="00B66195">
        <w:rPr>
          <w:rFonts w:eastAsia="Times New Roman" w:cstheme="minorHAnsi"/>
          <w:lang w:val="en-GB" w:eastAsia="nl-NL"/>
        </w:rPr>
        <w:t>table_name</w:t>
      </w:r>
      <w:proofErr w:type="spellEnd"/>
      <w:r w:rsidRPr="00B66195">
        <w:rPr>
          <w:rFonts w:eastAsia="Times New Roman" w:cstheme="minorHAnsi"/>
          <w:lang w:val="en-GB" w:eastAsia="nl-NL"/>
        </w:rPr>
        <w:t xml:space="preserve"> from </w:t>
      </w:r>
      <w:proofErr w:type="spellStart"/>
      <w:r w:rsidRPr="00B66195">
        <w:rPr>
          <w:rFonts w:eastAsia="Times New Roman" w:cstheme="minorHAnsi"/>
          <w:lang w:val="en-GB" w:eastAsia="nl-NL"/>
        </w:rPr>
        <w:t>information_schema.tables</w:t>
      </w:r>
      <w:proofErr w:type="spellEnd"/>
      <w:r w:rsidRPr="00B66195">
        <w:rPr>
          <w:rFonts w:eastAsia="Times New Roman" w:cstheme="minorHAnsi"/>
          <w:lang w:val="en-GB" w:eastAsia="nl-NL"/>
        </w:rPr>
        <w:t>.</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6310E8" w:rsidP="00634CA7">
      <w:pPr>
        <w:spacing w:after="0" w:line="240" w:lineRule="auto"/>
        <w:rPr>
          <w:rFonts w:eastAsia="Times New Roman" w:cstheme="minorHAnsi"/>
          <w:lang w:val="en-GB" w:eastAsia="nl-NL"/>
        </w:rPr>
      </w:pPr>
      <w:r>
        <w:fldChar w:fldCharType="begin"/>
      </w:r>
      <w:r w:rsidRPr="00547C2F">
        <w:rPr>
          <w:lang w:val="en-GB"/>
        </w:rPr>
        <w:instrText xml:space="preserve"> HYPERLINK "https://cryptii.com/pipes/text-decimal" </w:instrText>
      </w:r>
      <w:r>
        <w:fldChar w:fldCharType="separate"/>
      </w:r>
      <w:r w:rsidR="00AB6C5F" w:rsidRPr="00B66195">
        <w:rPr>
          <w:rStyle w:val="Hyperlink"/>
          <w:rFonts w:eastAsia="Times New Roman" w:cstheme="minorHAnsi"/>
          <w:lang w:val="en-GB" w:eastAsia="nl-NL"/>
        </w:rPr>
        <w:t>https://cryptii.com/pipes/text-decimal</w:t>
      </w:r>
      <w:r>
        <w:rPr>
          <w:rStyle w:val="Hyperlink"/>
          <w:rFonts w:eastAsia="Times New Roman" w:cstheme="minorHAnsi"/>
          <w:lang w:val="en-GB" w:eastAsia="nl-NL"/>
        </w:rPr>
        <w:fldChar w:fldCharType="end"/>
      </w:r>
      <w:r w:rsidR="00AB6C5F" w:rsidRPr="00B66195">
        <w:rPr>
          <w:rFonts w:eastAsia="Times New Roman" w:cstheme="minorHAnsi"/>
          <w:lang w:val="en-GB" w:eastAsia="nl-NL"/>
        </w:rPr>
        <w:t xml:space="preserve"> </w:t>
      </w:r>
    </w:p>
    <w:p w14:paraId="45FD02D4" w14:textId="630B950A"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 xml:space="preserve">1' union select 1,column_name from </w:t>
      </w:r>
      <w:proofErr w:type="spellStart"/>
      <w:r w:rsidRPr="00DA2374">
        <w:rPr>
          <w:rFonts w:eastAsia="Times New Roman" w:cstheme="minorHAnsi"/>
          <w:lang w:val="en-GB" w:eastAsia="nl-NL"/>
        </w:rPr>
        <w:t>information_schema.columns</w:t>
      </w:r>
      <w:proofErr w:type="spellEnd"/>
      <w:r w:rsidRPr="00DA2374">
        <w:rPr>
          <w:rFonts w:eastAsia="Times New Roman" w:cstheme="minorHAnsi"/>
          <w:lang w:val="en-GB" w:eastAsia="nl-NL"/>
        </w:rPr>
        <w:t xml:space="preserve"> where</w:t>
      </w:r>
      <w:r w:rsidR="00AB6C5F" w:rsidRPr="00B66195">
        <w:rPr>
          <w:rFonts w:eastAsia="Times New Roman" w:cstheme="minorHAnsi"/>
          <w:lang w:val="en-GB" w:eastAsia="nl-NL"/>
        </w:rPr>
        <w:t xml:space="preserve"> </w:t>
      </w:r>
      <w:proofErr w:type="spellStart"/>
      <w:r w:rsidR="00AB6C5F" w:rsidRPr="00DA2374">
        <w:rPr>
          <w:rFonts w:eastAsia="Times New Roman" w:cstheme="minorHAnsi"/>
          <w:lang w:val="en-GB" w:eastAsia="nl-NL"/>
        </w:rPr>
        <w:t>table_name</w:t>
      </w:r>
      <w:proofErr w:type="spellEnd"/>
      <w:r w:rsidR="00AB6C5F" w:rsidRPr="00DA2374">
        <w:rPr>
          <w:rFonts w:eastAsia="Times New Roman" w:cstheme="minorHAnsi"/>
          <w:lang w:val="en-GB" w:eastAsia="nl-NL"/>
        </w:rPr>
        <w:t>=char(117,115,101,114,115)#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0069050D"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w:t>
      </w:r>
      <w:r w:rsidR="002108F3" w:rsidRPr="00B66195">
        <w:rPr>
          <w:rFonts w:eastAsia="Times New Roman" w:cstheme="minorHAnsi"/>
          <w:lang w:val="en-GB" w:eastAsia="nl-NL"/>
        </w:rPr>
        <w:t>in each</w:t>
      </w:r>
      <w:r w:rsidRPr="00B66195">
        <w:rPr>
          <w:rFonts w:eastAsia="Times New Roman" w:cstheme="minorHAnsi"/>
          <w:lang w:val="en-GB" w:eastAsia="nl-NL"/>
        </w:rPr>
        <w:t xml:space="preserve">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xml:space="preserve">' union select </w:t>
      </w:r>
      <w:proofErr w:type="spellStart"/>
      <w:r w:rsidRPr="00A8479F">
        <w:rPr>
          <w:rFonts w:eastAsia="Times New Roman" w:cstheme="minorHAnsi"/>
          <w:lang w:val="en-GB" w:eastAsia="nl-NL"/>
        </w:rPr>
        <w:t>user,password</w:t>
      </w:r>
      <w:proofErr w:type="spellEnd"/>
      <w:r w:rsidRPr="00A8479F">
        <w:rPr>
          <w:rFonts w:eastAsia="Times New Roman" w:cstheme="minorHAnsi"/>
          <w:lang w:val="en-GB" w:eastAsia="nl-NL"/>
        </w:rPr>
        <w:t xml:space="preserve">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08380"/>
                    </a:xfrm>
                    <a:prstGeom prst="rect">
                      <a:avLst/>
                    </a:prstGeom>
                  </pic:spPr>
                </pic:pic>
              </a:graphicData>
            </a:graphic>
          </wp:inline>
        </w:drawing>
      </w:r>
    </w:p>
    <w:p w14:paraId="078EAB27" w14:textId="5AC447BF" w:rsidR="00DB051A"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r w:rsidR="006310E8">
        <w:fldChar w:fldCharType="begin"/>
      </w:r>
      <w:r w:rsidR="006310E8" w:rsidRPr="00547C2F">
        <w:rPr>
          <w:lang w:val="en-GB"/>
        </w:rPr>
        <w:instrText xml:space="preserve"> HYPERLINK "https://crackstation.net/" </w:instrText>
      </w:r>
      <w:r w:rsidR="006310E8">
        <w:fldChar w:fldCharType="separate"/>
      </w:r>
      <w:r w:rsidRPr="00B66195">
        <w:rPr>
          <w:rStyle w:val="Hyperlink"/>
          <w:rFonts w:eastAsia="Times New Roman" w:cstheme="minorHAnsi"/>
          <w:lang w:val="en-GB" w:eastAsia="nl-NL"/>
        </w:rPr>
        <w:t>https://crackstation.net/</w:t>
      </w:r>
      <w:r w:rsidR="006310E8">
        <w:rPr>
          <w:rStyle w:val="Hyperlink"/>
          <w:rFonts w:eastAsia="Times New Roman" w:cstheme="minorHAnsi"/>
          <w:lang w:val="en-GB" w:eastAsia="nl-NL"/>
        </w:rPr>
        <w:fldChar w:fldCharType="end"/>
      </w:r>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bookmarkStart w:id="64" w:name="_Toc25220656"/>
      <w:r w:rsidRPr="00B66195">
        <w:rPr>
          <w:rFonts w:asciiTheme="minorHAnsi" w:hAnsiTheme="minorHAnsi" w:cstheme="minorHAnsi"/>
          <w:sz w:val="22"/>
          <w:szCs w:val="22"/>
          <w:lang w:val="en-GB"/>
        </w:rPr>
        <w:t>Afterthoughts</w:t>
      </w:r>
      <w:bookmarkEnd w:id="64"/>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3AEFF786" w14:textId="77777777" w:rsidR="0079642F" w:rsidRDefault="0079642F">
      <w:pPr>
        <w:rPr>
          <w:rFonts w:asciiTheme="majorHAnsi" w:eastAsiaTheme="majorEastAsia" w:hAnsiTheme="majorHAnsi" w:cstheme="majorBidi"/>
          <w:color w:val="2F5496" w:themeColor="accent1" w:themeShade="BF"/>
          <w:sz w:val="26"/>
          <w:szCs w:val="26"/>
          <w:lang w:val="en-GB"/>
        </w:rPr>
      </w:pPr>
      <w:r>
        <w:rPr>
          <w:lang w:val="en-GB"/>
        </w:rPr>
        <w:br w:type="page"/>
      </w:r>
    </w:p>
    <w:p w14:paraId="7EC61090" w14:textId="27F9F31A" w:rsidR="00143DB1" w:rsidRDefault="00143DB1" w:rsidP="00634CA7">
      <w:pPr>
        <w:pStyle w:val="Heading2"/>
        <w:rPr>
          <w:lang w:val="en-GB"/>
        </w:rPr>
      </w:pPr>
      <w:bookmarkStart w:id="65" w:name="_Toc25220657"/>
      <w:r w:rsidRPr="00370A6B">
        <w:rPr>
          <w:lang w:val="en-GB"/>
        </w:rPr>
        <w:lastRenderedPageBreak/>
        <w:t>XSS</w:t>
      </w:r>
      <w:bookmarkEnd w:id="65"/>
    </w:p>
    <w:p w14:paraId="5CE45CF2" w14:textId="77777777" w:rsidR="00806FD0" w:rsidRDefault="00806FD0" w:rsidP="00806FD0">
      <w:pPr>
        <w:pStyle w:val="Heading3"/>
        <w:rPr>
          <w:lang w:val="en-GB"/>
        </w:rPr>
      </w:pPr>
      <w:bookmarkStart w:id="66" w:name="_Toc25220658"/>
      <w:r w:rsidRPr="002C45F0">
        <w:rPr>
          <w:lang w:val="en-GB"/>
        </w:rPr>
        <w:t>Relevance</w:t>
      </w:r>
      <w:bookmarkEnd w:id="66"/>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Heading3"/>
        <w:rPr>
          <w:lang w:val="en-GB"/>
        </w:rPr>
      </w:pPr>
      <w:bookmarkStart w:id="67" w:name="_Toc25220659"/>
      <w:r>
        <w:rPr>
          <w:lang w:val="en-GB"/>
        </w:rPr>
        <w:t>Starting point</w:t>
      </w:r>
      <w:bookmarkEnd w:id="67"/>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Heading3"/>
        <w:rPr>
          <w:lang w:val="en-GB"/>
        </w:rPr>
      </w:pPr>
      <w:bookmarkStart w:id="68" w:name="_Toc25220660"/>
      <w:r>
        <w:rPr>
          <w:lang w:val="en-GB"/>
        </w:rPr>
        <w:t>Approach</w:t>
      </w:r>
      <w:bookmarkEnd w:id="68"/>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Heading3"/>
        <w:rPr>
          <w:lang w:val="en-GB"/>
        </w:rPr>
      </w:pPr>
      <w:bookmarkStart w:id="69" w:name="_Toc25220661"/>
      <w:r>
        <w:rPr>
          <w:lang w:val="en-GB"/>
        </w:rPr>
        <w:t>Background information</w:t>
      </w:r>
      <w:bookmarkEnd w:id="69"/>
    </w:p>
    <w:p w14:paraId="4ED14B9E" w14:textId="18095DF8"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sidR="00BF008E">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6310E8" w:rsidP="00806FD0">
      <w:pPr>
        <w:rPr>
          <w:lang w:val="en-GB"/>
        </w:rPr>
      </w:pPr>
      <w:r>
        <w:fldChar w:fldCharType="begin"/>
      </w:r>
      <w:r w:rsidRPr="00547C2F">
        <w:rPr>
          <w:lang w:val="en-GB"/>
        </w:rPr>
        <w:instrText xml:space="preserve"> HYPERLINK "https://www.youtube.com/watch?v=L5l9lSnNMxg" </w:instrText>
      </w:r>
      <w:r>
        <w:fldChar w:fldCharType="separate"/>
      </w:r>
      <w:r w:rsidR="003B2D28" w:rsidRPr="00AA5647">
        <w:rPr>
          <w:rStyle w:val="Hyperlink"/>
          <w:lang w:val="en-GB"/>
        </w:rPr>
        <w:t>https://www.youtube.com/watch?v=L5l9lSnNMxg</w:t>
      </w:r>
      <w:r>
        <w:rPr>
          <w:rStyle w:val="Hyperlink"/>
          <w:lang w:val="en-GB"/>
        </w:rPr>
        <w:fldChar w:fldCharType="end"/>
      </w:r>
    </w:p>
    <w:p w14:paraId="5A24624C" w14:textId="77777777" w:rsidR="003B2D28" w:rsidRPr="0040162C" w:rsidRDefault="003B2D28" w:rsidP="00806FD0">
      <w:pPr>
        <w:rPr>
          <w:lang w:val="en-GB"/>
        </w:rPr>
      </w:pPr>
    </w:p>
    <w:p w14:paraId="0679E093" w14:textId="77777777" w:rsidR="00806FD0" w:rsidRPr="0034794A" w:rsidRDefault="00806FD0" w:rsidP="00806FD0">
      <w:pPr>
        <w:pStyle w:val="Heading3"/>
        <w:rPr>
          <w:lang w:val="en-GB"/>
        </w:rPr>
      </w:pPr>
      <w:bookmarkStart w:id="70" w:name="_Toc25220662"/>
      <w:r>
        <w:rPr>
          <w:lang w:val="en-GB"/>
        </w:rPr>
        <w:t>Execution</w:t>
      </w:r>
      <w:bookmarkEnd w:id="70"/>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6310E8" w:rsidP="00DD1DDD">
      <w:pPr>
        <w:rPr>
          <w:lang w:val="en-GB"/>
        </w:rPr>
      </w:pPr>
      <w:r>
        <w:fldChar w:fldCharType="begin"/>
      </w:r>
      <w:r w:rsidRPr="00547C2F">
        <w:rPr>
          <w:lang w:val="en-GB"/>
        </w:rPr>
        <w:instrText xml:space="preserve"> HYPERLINK "https://www.owasp.org/index.php/Cross-site_Scripting_(XSS)" </w:instrText>
      </w:r>
      <w:r>
        <w:fldChar w:fldCharType="separate"/>
      </w:r>
      <w:r w:rsidR="00413454" w:rsidRPr="00806FD0">
        <w:rPr>
          <w:rStyle w:val="Hyperlink"/>
          <w:lang w:val="en-GB"/>
        </w:rPr>
        <w:t>https://www.owasp.org/index.php/Cross-site_Scripting_(XSS)</w:t>
      </w:r>
      <w:r>
        <w:rPr>
          <w:rStyle w:val="Hyperlink"/>
          <w:lang w:val="en-GB"/>
        </w:rPr>
        <w:fldChar w:fldCharType="end"/>
      </w:r>
    </w:p>
    <w:p w14:paraId="51DBB2EA" w14:textId="1216DEDB" w:rsidR="00413454" w:rsidRPr="00F81BED" w:rsidRDefault="006310E8" w:rsidP="00DD1DDD">
      <w:pPr>
        <w:rPr>
          <w:lang w:val="en-GB"/>
        </w:rPr>
      </w:pPr>
      <w:r>
        <w:fldChar w:fldCharType="begin"/>
      </w:r>
      <w:r w:rsidRPr="00547C2F">
        <w:rPr>
          <w:lang w:val="en-GB"/>
        </w:rPr>
        <w:instrText xml:space="preserve"> HYPERLINK "https://www.owasp.org/index.php/Testing_for_Cross_site_scripting" </w:instrText>
      </w:r>
      <w:r>
        <w:fldChar w:fldCharType="separate"/>
      </w:r>
      <w:r w:rsidR="00806FD0" w:rsidRPr="00F81BED">
        <w:rPr>
          <w:rStyle w:val="Hyperlink"/>
          <w:lang w:val="en-GB"/>
        </w:rPr>
        <w:t>https://www.owasp.org/index.php/Testing_for_Cross_site_scripting</w:t>
      </w:r>
      <w:r>
        <w:rPr>
          <w:rStyle w:val="Hyperlink"/>
          <w:lang w:val="en-GB"/>
        </w:rPr>
        <w:fldChar w:fldCharType="end"/>
      </w:r>
    </w:p>
    <w:p w14:paraId="52192246" w14:textId="4379FDB8" w:rsidR="00CD077E" w:rsidRDefault="001D50C1" w:rsidP="00DD1DDD">
      <w:r>
        <w:rPr>
          <w:noProof/>
        </w:rPr>
        <w:lastRenderedPageBreak/>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3344" cy="3415898"/>
                    </a:xfrm>
                    <a:prstGeom prst="rect">
                      <a:avLst/>
                    </a:prstGeom>
                  </pic:spPr>
                </pic:pic>
              </a:graphicData>
            </a:graphic>
          </wp:inline>
        </w:drawing>
      </w:r>
    </w:p>
    <w:p w14:paraId="6DAEC6CC" w14:textId="76CAFAD4"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2108F3">
        <w:rPr>
          <w:lang w:val="en-GB"/>
        </w:rPr>
        <w:t>;(“after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1810" cy="3780195"/>
                    </a:xfrm>
                    <a:prstGeom prst="rect">
                      <a:avLst/>
                    </a:prstGeom>
                  </pic:spPr>
                </pic:pic>
              </a:graphicData>
            </a:graphic>
          </wp:inline>
        </w:drawing>
      </w:r>
    </w:p>
    <w:p w14:paraId="27908013" w14:textId="0E550B7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 xml:space="preserve">with finding the answer. This challenge places an \ before </w:t>
      </w:r>
      <w:r w:rsidR="002108F3" w:rsidRPr="009F7F1E">
        <w:rPr>
          <w:rFonts w:cstheme="minorHAnsi"/>
          <w:lang w:val="en-GB"/>
        </w:rPr>
        <w:t>every</w:t>
      </w:r>
      <w:r w:rsidR="002108F3">
        <w:rPr>
          <w:rFonts w:cstheme="minorHAnsi"/>
          <w:lang w:val="en-GB"/>
        </w:rPr>
        <w:t>”</w:t>
      </w:r>
      <w:r w:rsidR="00586A0B" w:rsidRPr="009F7F1E">
        <w:rPr>
          <w:rFonts w:cstheme="minorHAnsi"/>
          <w:lang w:val="en-GB"/>
        </w:rPr>
        <w:t xml:space="preserve"> making it harder to not get </w:t>
      </w:r>
      <w:r w:rsidR="002108F3" w:rsidRPr="009F7F1E">
        <w:rPr>
          <w:rFonts w:cstheme="minorHAnsi"/>
          <w:lang w:val="en-GB"/>
        </w:rPr>
        <w:t>an</w:t>
      </w:r>
      <w:r w:rsidR="00586A0B" w:rsidRPr="009F7F1E">
        <w:rPr>
          <w:rFonts w:cstheme="minorHAnsi"/>
          <w:lang w:val="en-GB"/>
        </w:rPr>
        <w:t xml:space="preserve">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lastRenderedPageBreak/>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r w:rsidR="006310E8">
        <w:fldChar w:fldCharType="begin"/>
      </w:r>
      <w:r w:rsidR="006310E8" w:rsidRPr="00547C2F">
        <w:rPr>
          <w:lang w:val="en-GB"/>
        </w:rPr>
        <w:instrText xml:space="preserve"> HYPERLINK "https://cheatsheetseries.owasp.org/cheatsheets/Cross_Site_Scripting_Prevention_Cheat_Sheet.html" </w:instrText>
      </w:r>
      <w:r w:rsidR="006310E8">
        <w:fldChar w:fldCharType="separate"/>
      </w:r>
      <w:r w:rsidRPr="00F81BED">
        <w:rPr>
          <w:rStyle w:val="Hyperlink"/>
          <w:rFonts w:eastAsia="Times New Roman" w:cstheme="minorHAnsi"/>
          <w:lang w:eastAsia="nl-NL"/>
        </w:rPr>
        <w:t>https://cheatsheetseries.owasp.org/cheatsheets/Cross_Site_Scripting_Prevention_Cheat_Sheet.html</w:t>
      </w:r>
      <w:r w:rsidR="006310E8">
        <w:rPr>
          <w:rStyle w:val="Hyperlink"/>
          <w:rFonts w:eastAsia="Times New Roman" w:cstheme="minorHAnsi"/>
          <w:lang w:eastAsia="nl-NL"/>
        </w:rPr>
        <w:fldChar w:fldCharType="end"/>
      </w:r>
      <w:r w:rsidRPr="00F81BED">
        <w:rPr>
          <w:rFonts w:eastAsia="Times New Roman" w:cstheme="minorHAnsi"/>
          <w:lang w:eastAsia="nl-NL"/>
        </w:rPr>
        <w:t xml:space="preserve"> </w:t>
      </w:r>
    </w:p>
    <w:p w14:paraId="31636BC8" w14:textId="28252636"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w:t>
      </w:r>
      <w:r w:rsidR="002108F3">
        <w:rPr>
          <w:rFonts w:eastAsia="Times New Roman" w:cstheme="minorHAnsi"/>
          <w:lang w:val="en-GB" w:eastAsia="nl-NL"/>
        </w:rPr>
        <w:t>easier</w:t>
      </w:r>
      <w:r>
        <w:rPr>
          <w:rFonts w:eastAsia="Times New Roman" w:cstheme="minorHAnsi"/>
          <w:lang w:val="en-GB" w:eastAsia="nl-NL"/>
        </w:rPr>
        <w:t xml:space="preserve">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631DF4" wp14:editId="4897E0B2">
            <wp:extent cx="4168140" cy="2622087"/>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2816" cy="2637610"/>
                    </a:xfrm>
                    <a:prstGeom prst="rect">
                      <a:avLst/>
                    </a:prstGeom>
                  </pic:spPr>
                </pic:pic>
              </a:graphicData>
            </a:graphic>
          </wp:inline>
        </w:drawing>
      </w:r>
      <w:r w:rsidRPr="009F7F1E">
        <w:rPr>
          <w:rFonts w:cstheme="minorHAnsi"/>
          <w:noProof/>
        </w:rPr>
        <w:drawing>
          <wp:inline distT="0" distB="0" distL="0" distR="0" wp14:anchorId="5764E372" wp14:editId="517D47EB">
            <wp:extent cx="4160520" cy="2408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1613" cy="2426626"/>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9415" cy="3204751"/>
                    </a:xfrm>
                    <a:prstGeom prst="rect">
                      <a:avLst/>
                    </a:prstGeom>
                  </pic:spPr>
                </pic:pic>
              </a:graphicData>
            </a:graphic>
          </wp:inline>
        </w:drawing>
      </w:r>
    </w:p>
    <w:p w14:paraId="6E5DAFB9" w14:textId="66B18B8D"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r w:rsidR="000A2959">
        <w:rPr>
          <w:rFonts w:eastAsia="Times New Roman" w:cstheme="minorHAnsi"/>
          <w:lang w:val="en-GB" w:eastAsia="nl-NL"/>
        </w:rPr>
        <w:t>were</w:t>
      </w:r>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Heading3"/>
        <w:rPr>
          <w:rFonts w:asciiTheme="minorHAnsi" w:hAnsiTheme="minorHAnsi" w:cstheme="minorHAnsi"/>
          <w:sz w:val="22"/>
          <w:szCs w:val="22"/>
          <w:lang w:val="en-GB"/>
        </w:rPr>
      </w:pPr>
      <w:bookmarkStart w:id="71" w:name="_Toc25220663"/>
      <w:r w:rsidRPr="00B66195">
        <w:rPr>
          <w:rFonts w:asciiTheme="minorHAnsi" w:hAnsiTheme="minorHAnsi" w:cstheme="minorHAnsi"/>
          <w:sz w:val="22"/>
          <w:szCs w:val="22"/>
          <w:lang w:val="en-GB"/>
        </w:rPr>
        <w:t>Afterthoughts</w:t>
      </w:r>
      <w:bookmarkEnd w:id="71"/>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133CEE3C" w14:textId="77777777" w:rsidR="0079642F" w:rsidRDefault="0079642F">
      <w:pPr>
        <w:rPr>
          <w:rFonts w:asciiTheme="majorHAnsi" w:eastAsiaTheme="majorEastAsia" w:hAnsiTheme="majorHAnsi" w:cstheme="majorBidi"/>
          <w:color w:val="2F5496" w:themeColor="accent1" w:themeShade="BF"/>
          <w:sz w:val="26"/>
          <w:szCs w:val="26"/>
          <w:lang w:val="en-GB"/>
        </w:rPr>
      </w:pPr>
      <w:r>
        <w:rPr>
          <w:lang w:val="en-GB"/>
        </w:rPr>
        <w:br w:type="page"/>
      </w:r>
    </w:p>
    <w:p w14:paraId="797E7E8C" w14:textId="4E3CF2D7" w:rsidR="00143DB1" w:rsidRDefault="00143DB1" w:rsidP="00634CA7">
      <w:pPr>
        <w:pStyle w:val="Heading2"/>
        <w:rPr>
          <w:lang w:val="en-GB"/>
        </w:rPr>
      </w:pPr>
      <w:bookmarkStart w:id="72" w:name="_Toc25220664"/>
      <w:r w:rsidRPr="00370A6B">
        <w:rPr>
          <w:lang w:val="en-GB"/>
        </w:rPr>
        <w:lastRenderedPageBreak/>
        <w:t>CSRF</w:t>
      </w:r>
      <w:bookmarkEnd w:id="72"/>
    </w:p>
    <w:p w14:paraId="4D1551EB" w14:textId="77777777" w:rsidR="003B2D28" w:rsidRDefault="003B2D28" w:rsidP="003B2D28">
      <w:pPr>
        <w:pStyle w:val="Heading3"/>
        <w:rPr>
          <w:lang w:val="en-GB"/>
        </w:rPr>
      </w:pPr>
      <w:bookmarkStart w:id="73" w:name="_Toc25220665"/>
      <w:r w:rsidRPr="002C45F0">
        <w:rPr>
          <w:lang w:val="en-GB"/>
        </w:rPr>
        <w:t>Relevance</w:t>
      </w:r>
      <w:bookmarkEnd w:id="73"/>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Heading3"/>
        <w:rPr>
          <w:lang w:val="en-GB"/>
        </w:rPr>
      </w:pPr>
      <w:bookmarkStart w:id="74" w:name="_Toc25220666"/>
      <w:r>
        <w:rPr>
          <w:lang w:val="en-GB"/>
        </w:rPr>
        <w:t>Starting point</w:t>
      </w:r>
      <w:bookmarkEnd w:id="74"/>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Heading3"/>
        <w:rPr>
          <w:lang w:val="en-GB"/>
        </w:rPr>
      </w:pPr>
      <w:bookmarkStart w:id="75" w:name="_Toc25220667"/>
      <w:r>
        <w:rPr>
          <w:lang w:val="en-GB"/>
        </w:rPr>
        <w:t>Approach</w:t>
      </w:r>
      <w:bookmarkEnd w:id="75"/>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Heading3"/>
        <w:rPr>
          <w:lang w:val="en-GB"/>
        </w:rPr>
      </w:pPr>
      <w:bookmarkStart w:id="76" w:name="_Toc25220668"/>
      <w:r>
        <w:rPr>
          <w:lang w:val="en-GB"/>
        </w:rPr>
        <w:t>Background information</w:t>
      </w:r>
      <w:bookmarkEnd w:id="76"/>
    </w:p>
    <w:p w14:paraId="7DF5D4FF" w14:textId="24F7463E" w:rsidR="004B4822" w:rsidRDefault="004B4822" w:rsidP="003B2D28">
      <w:pPr>
        <w:rPr>
          <w:lang w:val="en-GB"/>
        </w:rPr>
      </w:pPr>
      <w:r>
        <w:rPr>
          <w:lang w:val="en-GB"/>
        </w:rPr>
        <w:t xml:space="preserve">First I watched this YouTube video: </w:t>
      </w:r>
      <w:r w:rsidR="006310E8">
        <w:fldChar w:fldCharType="begin"/>
      </w:r>
      <w:r w:rsidR="006310E8" w:rsidRPr="00547C2F">
        <w:rPr>
          <w:lang w:val="en-GB"/>
        </w:rPr>
        <w:instrText xml:space="preserve"> HYPERLINK "https://www.youtube.com/watch?v=vRBihr41JTo" </w:instrText>
      </w:r>
      <w:r w:rsidR="006310E8">
        <w:fldChar w:fldCharType="separate"/>
      </w:r>
      <w:r w:rsidRPr="00AA5647">
        <w:rPr>
          <w:rStyle w:val="Hyperlink"/>
          <w:lang w:val="en-GB"/>
        </w:rPr>
        <w:t>https://www.youtube.com/watch?v=vRBihr41JTo</w:t>
      </w:r>
      <w:r w:rsidR="006310E8">
        <w:rPr>
          <w:rStyle w:val="Hyperlink"/>
          <w:lang w:val="en-GB"/>
        </w:rPr>
        <w:fldChar w:fldCharType="end"/>
      </w:r>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Heading3"/>
        <w:rPr>
          <w:lang w:val="en-GB"/>
        </w:rPr>
      </w:pPr>
      <w:bookmarkStart w:id="77" w:name="_Toc25220669"/>
      <w:r>
        <w:rPr>
          <w:lang w:val="en-GB"/>
        </w:rPr>
        <w:t>Execution</w:t>
      </w:r>
      <w:bookmarkEnd w:id="77"/>
    </w:p>
    <w:p w14:paraId="20F27B84" w14:textId="476E59AF" w:rsidR="00EC622D" w:rsidRPr="0013583F" w:rsidRDefault="003B2D28" w:rsidP="00586A0B">
      <w:pPr>
        <w:rPr>
          <w:b/>
          <w:bCs/>
          <w:lang w:val="en-GB"/>
        </w:rPr>
      </w:pPr>
      <w:r>
        <w:rPr>
          <w:b/>
          <w:bCs/>
          <w:lang w:val="en-GB"/>
        </w:rPr>
        <w:t>Basic challenge:</w:t>
      </w:r>
    </w:p>
    <w:p w14:paraId="47B2A30D" w14:textId="74553530" w:rsidR="0013583F" w:rsidRDefault="00897CE3" w:rsidP="0013583F">
      <w:pPr>
        <w:rPr>
          <w:lang w:val="en-GB"/>
        </w:rPr>
      </w:pPr>
      <w:r>
        <w:rPr>
          <w:lang w:val="en-GB"/>
        </w:rPr>
        <w:t>S</w:t>
      </w:r>
      <w:r w:rsidR="0013583F">
        <w:rPr>
          <w:lang w:val="en-GB"/>
        </w:rPr>
        <w:t>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drawing>
          <wp:inline distT="0" distB="0" distL="0" distR="0" wp14:anchorId="342EB3AA" wp14:editId="1010556D">
            <wp:extent cx="3992880" cy="2892549"/>
            <wp:effectExtent l="0" t="0" r="7620" b="317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3715" cy="2900398"/>
                    </a:xfrm>
                    <a:prstGeom prst="rect">
                      <a:avLst/>
                    </a:prstGeom>
                  </pic:spPr>
                </pic:pic>
              </a:graphicData>
            </a:graphic>
          </wp:inline>
        </w:drawing>
      </w:r>
    </w:p>
    <w:p w14:paraId="5A7FECD5" w14:textId="77777777" w:rsidR="0079642F" w:rsidRDefault="0079642F" w:rsidP="0013583F">
      <w:pPr>
        <w:rPr>
          <w:b/>
          <w:bCs/>
          <w:lang w:val="en-GB"/>
        </w:rPr>
      </w:pPr>
    </w:p>
    <w:p w14:paraId="4D46EB2B" w14:textId="5DA9E9EC" w:rsidR="00A52F0A" w:rsidRPr="00A52F0A" w:rsidRDefault="00A52F0A" w:rsidP="0013583F">
      <w:pPr>
        <w:rPr>
          <w:b/>
          <w:bCs/>
          <w:lang w:val="en-GB"/>
        </w:rPr>
      </w:pPr>
      <w:r>
        <w:rPr>
          <w:b/>
          <w:bCs/>
          <w:lang w:val="en-GB"/>
        </w:rPr>
        <w:lastRenderedPageBreak/>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66D8C36B">
            <wp:extent cx="4567671" cy="1701800"/>
            <wp:effectExtent l="0" t="0" r="4445"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4243" cy="1704249"/>
                    </a:xfrm>
                    <a:prstGeom prst="rect">
                      <a:avLst/>
                    </a:prstGeom>
                  </pic:spPr>
                </pic:pic>
              </a:graphicData>
            </a:graphic>
          </wp:inline>
        </w:drawing>
      </w:r>
    </w:p>
    <w:p w14:paraId="72354FCB" w14:textId="33BFF4EE" w:rsidR="00075A56" w:rsidRDefault="008308EE" w:rsidP="00586A0B">
      <w:pPr>
        <w:rPr>
          <w:lang w:val="en-GB"/>
        </w:rPr>
      </w:pPr>
      <w:r>
        <w:rPr>
          <w:lang w:val="en-GB"/>
        </w:rPr>
        <w:t>I needed something to start with</w:t>
      </w:r>
      <w:r w:rsidR="004B2E8D">
        <w:rPr>
          <w:lang w:val="en-GB"/>
        </w:rPr>
        <w:t>,</w:t>
      </w:r>
      <w:r w:rsidR="00075A56">
        <w:rPr>
          <w:lang w:val="en-GB"/>
        </w:rPr>
        <w:t xml:space="preserve"> I had no idea about what to do. I eventually used these sources </w:t>
      </w:r>
      <w:r w:rsidR="006310E8">
        <w:fldChar w:fldCharType="begin"/>
      </w:r>
      <w:r w:rsidR="006310E8" w:rsidRPr="00547C2F">
        <w:rPr>
          <w:lang w:val="en-GB"/>
        </w:rPr>
        <w:instrText xml:space="preserve"> HYPERLINK "https://www.hackingarticles.in/csrf-attack-in-dvwa/" </w:instrText>
      </w:r>
      <w:r w:rsidR="006310E8">
        <w:fldChar w:fldCharType="separate"/>
      </w:r>
      <w:r w:rsidR="00075A56" w:rsidRPr="00AA5647">
        <w:rPr>
          <w:rStyle w:val="Hyperlink"/>
          <w:lang w:val="en-GB"/>
        </w:rPr>
        <w:t>https://www.hackingarticles.in/csrf-attack-in-dvwa/</w:t>
      </w:r>
      <w:r w:rsidR="006310E8">
        <w:rPr>
          <w:rStyle w:val="Hyperlink"/>
          <w:lang w:val="en-GB"/>
        </w:rPr>
        <w:fldChar w:fldCharType="end"/>
      </w:r>
    </w:p>
    <w:p w14:paraId="2F8EA31B" w14:textId="7780890F" w:rsidR="00075A56" w:rsidRDefault="006310E8" w:rsidP="00586A0B">
      <w:pPr>
        <w:rPr>
          <w:lang w:val="en-GB"/>
        </w:rPr>
      </w:pPr>
      <w:r>
        <w:fldChar w:fldCharType="begin"/>
      </w:r>
      <w:r w:rsidRPr="00547C2F">
        <w:rPr>
          <w:lang w:val="en-GB"/>
        </w:rPr>
        <w:instrText xml:space="preserve"> HYPERLINK "https://medium.com/@dannybeton/dvwa-csrf-tutorial-medium-security-e14724ceee8a" </w:instrText>
      </w:r>
      <w:r>
        <w:fldChar w:fldCharType="separate"/>
      </w:r>
      <w:r w:rsidR="00075A56" w:rsidRPr="00AA5647">
        <w:rPr>
          <w:rStyle w:val="Hyperlink"/>
          <w:lang w:val="en-GB"/>
        </w:rPr>
        <w:t>https://medium.c</w:t>
      </w:r>
      <w:r w:rsidR="00075A56" w:rsidRPr="00AA5647">
        <w:rPr>
          <w:rStyle w:val="Hyperlink"/>
          <w:lang w:val="en-GB"/>
        </w:rPr>
        <w:t>om/@dannybeton/dvwa-csrf-tutorial-medium-security-e14724ceee8a</w:t>
      </w:r>
      <w:r>
        <w:rPr>
          <w:rStyle w:val="Hyperlink"/>
          <w:lang w:val="en-GB"/>
        </w:rPr>
        <w:fldChar w:fldCharType="end"/>
      </w:r>
    </w:p>
    <w:p w14:paraId="5454E040" w14:textId="4751D03A" w:rsidR="00075A56" w:rsidRDefault="006310E8" w:rsidP="00586A0B">
      <w:pPr>
        <w:rPr>
          <w:lang w:val="en-GB"/>
        </w:rPr>
      </w:pPr>
      <w:r>
        <w:fldChar w:fldCharType="begin"/>
      </w:r>
      <w:r w:rsidRPr="00547C2F">
        <w:rPr>
          <w:lang w:val="en-GB"/>
        </w:rPr>
        <w:instrText xml:space="preserve"> HYPERLINK "https://www.youtube.com/watch?v=zXPHlDmSkwc" </w:instrText>
      </w:r>
      <w:r>
        <w:fldChar w:fldCharType="separate"/>
      </w:r>
      <w:r w:rsidR="00075A56" w:rsidRPr="00AA5647">
        <w:rPr>
          <w:rStyle w:val="Hyperlink"/>
          <w:lang w:val="en-GB"/>
        </w:rPr>
        <w:t>https://www.you</w:t>
      </w:r>
      <w:r w:rsidR="00075A56" w:rsidRPr="00AA5647">
        <w:rPr>
          <w:rStyle w:val="Hyperlink"/>
          <w:lang w:val="en-GB"/>
        </w:rPr>
        <w:t>tube.com/watch?v=zXPHlDmSkwc</w:t>
      </w:r>
      <w:r>
        <w:rPr>
          <w:rStyle w:val="Hyperlink"/>
          <w:lang w:val="en-GB"/>
        </w:rPr>
        <w:fldChar w:fldCharType="end"/>
      </w:r>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485C07FC">
            <wp:extent cx="4572000" cy="2129770"/>
            <wp:effectExtent l="0" t="0" r="0" b="444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9587" cy="2133304"/>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lastRenderedPageBreak/>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9984" cy="2008911"/>
                    </a:xfrm>
                    <a:prstGeom prst="rect">
                      <a:avLst/>
                    </a:prstGeom>
                  </pic:spPr>
                </pic:pic>
              </a:graphicData>
            </a:graphic>
          </wp:inline>
        </w:drawing>
      </w:r>
    </w:p>
    <w:p w14:paraId="351AD9AF" w14:textId="73BF93AA" w:rsidR="005B134A" w:rsidRDefault="005B134A" w:rsidP="00586A0B">
      <w:pPr>
        <w:rPr>
          <w:lang w:val="en-GB"/>
        </w:rPr>
      </w:pPr>
      <w:r>
        <w:rPr>
          <w:lang w:val="en-GB"/>
        </w:rPr>
        <w:t>The last thing I need to add is the target location inside this form. For this I will be adding my localhost/dvwa</w:t>
      </w:r>
      <w:r w:rsidR="002108F3">
        <w:rPr>
          <w:lang w:val="en-GB"/>
        </w:rPr>
        <w:t>….</w:t>
      </w:r>
      <w:r>
        <w:rPr>
          <w:lang w:val="en-GB"/>
        </w:rPr>
        <w:t xml:space="preserve"> URL. By doing this the target location will be that page. Once the user clicks on change, it than redirects to localhost/dvwa…. And change the password.</w:t>
      </w:r>
      <w:r w:rsidR="00897CE3">
        <w:rPr>
          <w:lang w:val="en-GB"/>
        </w:rPr>
        <w:t xml:space="preserve"> In the image above it doesn’t look appealing to fill in a new password. But if I would create a fake forum website that needs a password and a password check when “registering” than </w:t>
      </w:r>
      <w:r w:rsidR="00F43E0A">
        <w:rPr>
          <w:lang w:val="en-GB"/>
        </w:rPr>
        <w:t>the user would click on it faster.</w:t>
      </w:r>
      <w:r w:rsidR="001941D7">
        <w:rPr>
          <w:lang w:val="en-GB"/>
        </w:rPr>
        <w:t xml:space="preserve"> Or I could even recreate the DVWA website so he would think he is on the legit</w:t>
      </w:r>
      <w:r w:rsidR="00B07C23">
        <w:rPr>
          <w:lang w:val="en-GB"/>
        </w:rPr>
        <w:t xml:space="preserve"> DVWA page.</w:t>
      </w:r>
    </w:p>
    <w:p w14:paraId="3B6CA7E1" w14:textId="77777777" w:rsidR="00897CE3"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9807" cy="2921110"/>
                    </a:xfrm>
                    <a:prstGeom prst="rect">
                      <a:avLst/>
                    </a:prstGeom>
                  </pic:spPr>
                </pic:pic>
              </a:graphicData>
            </a:graphic>
          </wp:inline>
        </w:drawing>
      </w:r>
    </w:p>
    <w:p w14:paraId="06F8B1F0" w14:textId="2A74D6A2" w:rsidR="00F54EE0" w:rsidRDefault="00897CE3" w:rsidP="00586A0B">
      <w:pPr>
        <w:rPr>
          <w:lang w:val="en-GB"/>
        </w:rPr>
      </w:pPr>
      <w:r>
        <w:rPr>
          <w:lang w:val="en-GB"/>
        </w:rPr>
        <w:lastRenderedPageBreak/>
        <w:t xml:space="preserve">This will only work when a user is already logged in or when the </w:t>
      </w:r>
      <w:r w:rsidR="00A70DAB">
        <w:rPr>
          <w:lang w:val="en-GB"/>
        </w:rPr>
        <w:t>user’s</w:t>
      </w:r>
      <w:r>
        <w:rPr>
          <w:lang w:val="en-GB"/>
        </w:rPr>
        <w:t xml:space="preserve"> cookies help the user to automatically log in when he wants to brows the dvwa website.</w:t>
      </w:r>
    </w:p>
    <w:p w14:paraId="2CB39D8E" w14:textId="77777777" w:rsidR="00075A56" w:rsidRPr="00A52F0A" w:rsidRDefault="00075A56" w:rsidP="00586A0B">
      <w:pPr>
        <w:rPr>
          <w:lang w:val="en-GB"/>
        </w:rPr>
      </w:pPr>
    </w:p>
    <w:p w14:paraId="1B2B2762" w14:textId="77777777" w:rsidR="0013583F" w:rsidRPr="00B66195" w:rsidRDefault="0013583F" w:rsidP="0013583F">
      <w:pPr>
        <w:pStyle w:val="Heading3"/>
        <w:rPr>
          <w:rFonts w:asciiTheme="minorHAnsi" w:hAnsiTheme="minorHAnsi" w:cstheme="minorHAnsi"/>
          <w:sz w:val="22"/>
          <w:szCs w:val="22"/>
          <w:lang w:val="en-GB"/>
        </w:rPr>
      </w:pPr>
      <w:bookmarkStart w:id="78" w:name="_Toc25220670"/>
      <w:r w:rsidRPr="00B66195">
        <w:rPr>
          <w:rFonts w:asciiTheme="minorHAnsi" w:hAnsiTheme="minorHAnsi" w:cstheme="minorHAnsi"/>
          <w:sz w:val="22"/>
          <w:szCs w:val="22"/>
          <w:lang w:val="en-GB"/>
        </w:rPr>
        <w:t>Afterthoughts</w:t>
      </w:r>
      <w:bookmarkEnd w:id="78"/>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06D06F06" w14:textId="77777777" w:rsidR="001941D7" w:rsidRDefault="001941D7">
      <w:pPr>
        <w:rPr>
          <w:rFonts w:asciiTheme="majorHAnsi" w:eastAsiaTheme="majorEastAsia" w:hAnsiTheme="majorHAnsi" w:cstheme="majorBidi"/>
          <w:color w:val="2F5496" w:themeColor="accent1" w:themeShade="BF"/>
          <w:sz w:val="26"/>
          <w:szCs w:val="26"/>
          <w:lang w:val="en-GB"/>
        </w:rPr>
      </w:pPr>
      <w:r>
        <w:rPr>
          <w:lang w:val="en-GB"/>
        </w:rPr>
        <w:br w:type="page"/>
      </w:r>
    </w:p>
    <w:p w14:paraId="694CA78E" w14:textId="123498A3" w:rsidR="00143DB1" w:rsidRDefault="00143DB1" w:rsidP="00634CA7">
      <w:pPr>
        <w:pStyle w:val="Heading2"/>
        <w:rPr>
          <w:lang w:val="en-GB"/>
        </w:rPr>
      </w:pPr>
      <w:bookmarkStart w:id="79" w:name="_Toc25220671"/>
      <w:r w:rsidRPr="00370A6B">
        <w:rPr>
          <w:lang w:val="en-GB"/>
        </w:rPr>
        <w:lastRenderedPageBreak/>
        <w:t>Path Traversal, File inclusion and Command Injection</w:t>
      </w:r>
      <w:bookmarkEnd w:id="79"/>
      <w:r w:rsidRPr="00370A6B">
        <w:rPr>
          <w:lang w:val="en-GB"/>
        </w:rPr>
        <w:t xml:space="preserve"> </w:t>
      </w:r>
    </w:p>
    <w:p w14:paraId="0282C4CC" w14:textId="77777777" w:rsidR="008358E6" w:rsidRDefault="008358E6" w:rsidP="008358E6">
      <w:pPr>
        <w:pStyle w:val="Heading3"/>
        <w:rPr>
          <w:lang w:val="en-GB"/>
        </w:rPr>
      </w:pPr>
      <w:bookmarkStart w:id="80" w:name="_Toc25220672"/>
      <w:r w:rsidRPr="002C45F0">
        <w:rPr>
          <w:lang w:val="en-GB"/>
        </w:rPr>
        <w:t>Relevance</w:t>
      </w:r>
      <w:bookmarkEnd w:id="80"/>
    </w:p>
    <w:p w14:paraId="2670760C" w14:textId="347DF6B1" w:rsidR="008358E6" w:rsidRDefault="008478B7" w:rsidP="00F43E0A">
      <w:pPr>
        <w:rPr>
          <w:lang w:val="en-GB"/>
        </w:rPr>
      </w:pPr>
      <w:r>
        <w:rPr>
          <w:lang w:val="en-GB"/>
        </w:rPr>
        <w:t xml:space="preserve">These 3 subjects are mostly used when the user </w:t>
      </w:r>
      <w:r w:rsidR="002108F3">
        <w:rPr>
          <w:lang w:val="en-GB"/>
        </w:rPr>
        <w:t>can</w:t>
      </w:r>
      <w:r>
        <w:rPr>
          <w:lang w:val="en-GB"/>
        </w:rPr>
        <w:t xml:space="preserve"> fill in text in a text box or when the paths are not protected. This can be used by hackers to gain more knowledge about the website, and potentially find more vulnerabilities.</w:t>
      </w:r>
    </w:p>
    <w:p w14:paraId="19E3801F" w14:textId="77777777" w:rsidR="008358E6" w:rsidRPr="008358E6" w:rsidRDefault="008358E6" w:rsidP="008358E6">
      <w:pPr>
        <w:rPr>
          <w:lang w:val="en-GB"/>
        </w:rPr>
      </w:pPr>
    </w:p>
    <w:p w14:paraId="436D6B53" w14:textId="77777777" w:rsidR="008358E6" w:rsidRDefault="008358E6" w:rsidP="008358E6">
      <w:pPr>
        <w:pStyle w:val="Heading3"/>
        <w:rPr>
          <w:lang w:val="en-GB"/>
        </w:rPr>
      </w:pPr>
      <w:bookmarkStart w:id="81" w:name="_Toc25220673"/>
      <w:r>
        <w:rPr>
          <w:lang w:val="en-GB"/>
        </w:rPr>
        <w:t>Starting point</w:t>
      </w:r>
      <w:bookmarkEnd w:id="81"/>
    </w:p>
    <w:p w14:paraId="4F79FBBE" w14:textId="5651033A" w:rsidR="008358E6" w:rsidRDefault="00B25C06" w:rsidP="00B25C06">
      <w:pPr>
        <w:rPr>
          <w:lang w:val="en-GB"/>
        </w:rPr>
      </w:pPr>
      <w:r>
        <w:rPr>
          <w:lang w:val="en-GB"/>
        </w:rPr>
        <w:t>I knew nothing about this subject before I started this.</w:t>
      </w:r>
    </w:p>
    <w:p w14:paraId="03219F9B" w14:textId="77777777" w:rsidR="00B25C06" w:rsidRPr="00B25C06" w:rsidRDefault="00B25C06" w:rsidP="00B25C06">
      <w:pPr>
        <w:rPr>
          <w:lang w:val="en-GB"/>
        </w:rPr>
      </w:pPr>
    </w:p>
    <w:p w14:paraId="3F26AC38" w14:textId="47B6EB9F" w:rsidR="008358E6" w:rsidRDefault="008358E6" w:rsidP="008358E6">
      <w:pPr>
        <w:pStyle w:val="Heading3"/>
        <w:rPr>
          <w:lang w:val="en-GB"/>
        </w:rPr>
      </w:pPr>
      <w:bookmarkStart w:id="82" w:name="_Toc25220674"/>
      <w:r>
        <w:rPr>
          <w:lang w:val="en-GB"/>
        </w:rPr>
        <w:t>Approach</w:t>
      </w:r>
      <w:bookmarkEnd w:id="82"/>
    </w:p>
    <w:p w14:paraId="54F91263" w14:textId="21C2A14C" w:rsidR="008358E6" w:rsidRDefault="00B25C06" w:rsidP="00B25C06">
      <w:pPr>
        <w:rPr>
          <w:lang w:val="en-GB"/>
        </w:rPr>
      </w:pPr>
      <w:r>
        <w:rPr>
          <w:lang w:val="en-GB"/>
        </w:rPr>
        <w:t>I started with following the instruction about this subject and after the instruction I gathered the information I gained and used it to do the basic challenge.</w:t>
      </w:r>
    </w:p>
    <w:p w14:paraId="779BCA71" w14:textId="77777777" w:rsidR="00B25C06" w:rsidRPr="00B25C06" w:rsidRDefault="00B25C06" w:rsidP="00B25C06">
      <w:pPr>
        <w:rPr>
          <w:lang w:val="en-GB"/>
        </w:rPr>
      </w:pPr>
    </w:p>
    <w:p w14:paraId="1FE00749" w14:textId="15BB7EB8" w:rsidR="008358E6" w:rsidRDefault="008358E6" w:rsidP="008358E6">
      <w:pPr>
        <w:pStyle w:val="Heading3"/>
        <w:rPr>
          <w:lang w:val="en-GB"/>
        </w:rPr>
      </w:pPr>
      <w:bookmarkStart w:id="83" w:name="_Toc25220675"/>
      <w:r>
        <w:rPr>
          <w:lang w:val="en-GB"/>
        </w:rPr>
        <w:t>Background information</w:t>
      </w:r>
      <w:bookmarkEnd w:id="83"/>
    </w:p>
    <w:p w14:paraId="2D1FF8C0" w14:textId="704F0267" w:rsidR="008169E4" w:rsidRDefault="008169E4" w:rsidP="00C870DC">
      <w:pPr>
        <w:rPr>
          <w:lang w:val="en-GB"/>
        </w:rPr>
      </w:pPr>
      <w:r>
        <w:rPr>
          <w:b/>
          <w:bCs/>
          <w:lang w:val="en-GB"/>
        </w:rPr>
        <w:t>File inclusion: “</w:t>
      </w:r>
      <w:r w:rsidRPr="008169E4">
        <w:rPr>
          <w:lang w:val="en-GB"/>
        </w:rPr>
        <w:t>A file inclusion vulnerability is a type of web vulnerability that is most commonly found to affect web applications that rely on a scripting run time. This issue is caused when an application builds a path to executable code using an attacker-controlled variable in a way that allows the attacker to control which file is executed at run time.</w:t>
      </w:r>
      <w:r>
        <w:rPr>
          <w:lang w:val="en-GB"/>
        </w:rPr>
        <w:t>”</w:t>
      </w:r>
      <w:r w:rsidR="00D90875">
        <w:rPr>
          <w:lang w:val="en-GB"/>
        </w:rPr>
        <w:t xml:space="preserve"> </w:t>
      </w:r>
      <w:sdt>
        <w:sdtPr>
          <w:rPr>
            <w:lang w:val="en-GB"/>
          </w:rPr>
          <w:id w:val="1139697112"/>
          <w:citation/>
        </w:sdtPr>
        <w:sdtContent>
          <w:r w:rsidR="00D90875">
            <w:rPr>
              <w:lang w:val="en-GB"/>
            </w:rPr>
            <w:fldChar w:fldCharType="begin"/>
          </w:r>
          <w:r w:rsidR="00D90875">
            <w:rPr>
              <w:lang w:val="en-GB"/>
            </w:rPr>
            <w:instrText xml:space="preserve"> CITATION Fil19 \l 2057 </w:instrText>
          </w:r>
          <w:r w:rsidR="00D90875">
            <w:rPr>
              <w:lang w:val="en-GB"/>
            </w:rPr>
            <w:fldChar w:fldCharType="separate"/>
          </w:r>
          <w:r w:rsidR="00BF008E">
            <w:rPr>
              <w:noProof/>
              <w:lang w:val="en-GB"/>
            </w:rPr>
            <w:t>(File inclusion vulnerability, 2019)</w:t>
          </w:r>
          <w:r w:rsidR="00D90875">
            <w:rPr>
              <w:lang w:val="en-GB"/>
            </w:rPr>
            <w:fldChar w:fldCharType="end"/>
          </w:r>
        </w:sdtContent>
      </w:sdt>
    </w:p>
    <w:p w14:paraId="71666CCE" w14:textId="25D849A4" w:rsidR="00D90875" w:rsidRDefault="00D90875" w:rsidP="00D90875">
      <w:pPr>
        <w:rPr>
          <w:lang w:val="en-GB"/>
        </w:rPr>
      </w:pPr>
      <w:r>
        <w:rPr>
          <w:b/>
          <w:bCs/>
          <w:lang w:val="en-GB"/>
        </w:rPr>
        <w:t>Path traversal: “</w:t>
      </w:r>
      <w:r w:rsidRPr="00D90875">
        <w:rPr>
          <w:lang w:val="en-GB"/>
        </w:rPr>
        <w:t>A path traversal attack (also known as directory traversal) aims to access files and directories that are stored outside the web root folder. By manipulating variables that reference files with “dot-dot-slash (../)” sequences and its variations or by using absolute file paths, it may be possible to access arbitrary files and directories stored on file system including application source code or configuration and critical system files.</w:t>
      </w:r>
      <w:r>
        <w:rPr>
          <w:lang w:val="en-GB"/>
        </w:rPr>
        <w:t xml:space="preserve">” </w:t>
      </w:r>
      <w:sdt>
        <w:sdtPr>
          <w:rPr>
            <w:lang w:val="en-GB"/>
          </w:rPr>
          <w:id w:val="-287819010"/>
          <w:citation/>
        </w:sdtPr>
        <w:sdtContent>
          <w:r>
            <w:rPr>
              <w:lang w:val="en-GB"/>
            </w:rPr>
            <w:fldChar w:fldCharType="begin"/>
          </w:r>
          <w:r>
            <w:rPr>
              <w:lang w:val="en-GB"/>
            </w:rPr>
            <w:instrText xml:space="preserve"> CITATION Pat15 \l 2057 </w:instrText>
          </w:r>
          <w:r>
            <w:rPr>
              <w:lang w:val="en-GB"/>
            </w:rPr>
            <w:fldChar w:fldCharType="separate"/>
          </w:r>
          <w:r w:rsidR="00BF008E">
            <w:rPr>
              <w:noProof/>
              <w:lang w:val="en-GB"/>
            </w:rPr>
            <w:t>(Path Traversal, 2015)</w:t>
          </w:r>
          <w:r>
            <w:rPr>
              <w:lang w:val="en-GB"/>
            </w:rPr>
            <w:fldChar w:fldCharType="end"/>
          </w:r>
        </w:sdtContent>
      </w:sdt>
    </w:p>
    <w:p w14:paraId="5F21D0C4" w14:textId="05AD9215" w:rsidR="00D90875" w:rsidRPr="00D90875" w:rsidRDefault="00D90875" w:rsidP="00D90875">
      <w:pPr>
        <w:rPr>
          <w:lang w:val="en-GB"/>
        </w:rPr>
      </w:pPr>
      <w:r>
        <w:rPr>
          <w:b/>
          <w:bCs/>
          <w:lang w:val="en-GB"/>
        </w:rPr>
        <w:t xml:space="preserve">Command injection: </w:t>
      </w:r>
      <w:r>
        <w:rPr>
          <w:lang w:val="en-GB"/>
        </w:rPr>
        <w:t>“</w:t>
      </w:r>
      <w:r w:rsidRPr="00D90875">
        <w:rPr>
          <w:lang w:val="en-GB"/>
        </w:rPr>
        <w:t>Command injection is an attack in which the goal is execution of arbitrary commands on the host operating system via a vulnerable application. Command injection attacks are possible when an application passes unsafe user supplied data (forms, cookies, HTTP headers etc.) to a system shell. In this attack, the attacker-supplied operating system commands are usually executed with the privileges of the vulnerable application. Command injection attacks are possible largely due to insufficient input validation.</w:t>
      </w:r>
      <w:r>
        <w:rPr>
          <w:lang w:val="en-GB"/>
        </w:rPr>
        <w:t xml:space="preserve">” </w:t>
      </w:r>
      <w:sdt>
        <w:sdtPr>
          <w:rPr>
            <w:lang w:val="en-GB"/>
          </w:rPr>
          <w:id w:val="-389264647"/>
          <w:citation/>
        </w:sdtPr>
        <w:sdtContent>
          <w:r>
            <w:rPr>
              <w:lang w:val="en-GB"/>
            </w:rPr>
            <w:fldChar w:fldCharType="begin"/>
          </w:r>
          <w:r>
            <w:rPr>
              <w:lang w:val="en-GB"/>
            </w:rPr>
            <w:instrText xml:space="preserve"> CITATION Com18 \l 2057 </w:instrText>
          </w:r>
          <w:r>
            <w:rPr>
              <w:lang w:val="en-GB"/>
            </w:rPr>
            <w:fldChar w:fldCharType="separate"/>
          </w:r>
          <w:r w:rsidR="00BF008E">
            <w:rPr>
              <w:noProof/>
              <w:lang w:val="en-GB"/>
            </w:rPr>
            <w:t>(Command Injection, 2018)</w:t>
          </w:r>
          <w:r>
            <w:rPr>
              <w:lang w:val="en-GB"/>
            </w:rPr>
            <w:fldChar w:fldCharType="end"/>
          </w:r>
        </w:sdtContent>
      </w:sdt>
    </w:p>
    <w:p w14:paraId="6601B689" w14:textId="49F65686" w:rsidR="00D0360D" w:rsidRDefault="00D0360D" w:rsidP="00C870DC">
      <w:pPr>
        <w:rPr>
          <w:lang w:val="en-GB"/>
        </w:rPr>
      </w:pPr>
    </w:p>
    <w:p w14:paraId="10EC133E" w14:textId="77777777" w:rsidR="00D90875" w:rsidRDefault="00D90875">
      <w:pPr>
        <w:rPr>
          <w:rFonts w:asciiTheme="majorHAnsi" w:eastAsiaTheme="majorEastAsia" w:hAnsiTheme="majorHAnsi" w:cstheme="majorBidi"/>
          <w:color w:val="1F3763" w:themeColor="accent1" w:themeShade="7F"/>
          <w:sz w:val="24"/>
          <w:szCs w:val="24"/>
          <w:lang w:val="en-GB"/>
        </w:rPr>
      </w:pPr>
      <w:r>
        <w:rPr>
          <w:lang w:val="en-GB"/>
        </w:rPr>
        <w:br w:type="page"/>
      </w:r>
    </w:p>
    <w:p w14:paraId="1B065142" w14:textId="4E11836F" w:rsidR="00856420" w:rsidRDefault="00A31E50" w:rsidP="00A31E50">
      <w:pPr>
        <w:pStyle w:val="Heading3"/>
        <w:rPr>
          <w:lang w:val="en-GB"/>
        </w:rPr>
      </w:pPr>
      <w:bookmarkStart w:id="84" w:name="_Toc25220676"/>
      <w:r>
        <w:rPr>
          <w:lang w:val="en-GB"/>
        </w:rPr>
        <w:lastRenderedPageBreak/>
        <w:t>Execution</w:t>
      </w:r>
      <w:bookmarkEnd w:id="84"/>
    </w:p>
    <w:p w14:paraId="1E7C9C6F" w14:textId="7F3280D6" w:rsidR="00856420" w:rsidRDefault="00856420" w:rsidP="00C870DC">
      <w:pPr>
        <w:rPr>
          <w:b/>
          <w:bCs/>
          <w:lang w:val="en-GB"/>
        </w:rPr>
      </w:pPr>
      <w:r>
        <w:rPr>
          <w:b/>
          <w:bCs/>
          <w:lang w:val="en-GB"/>
        </w:rPr>
        <w:t>Command injection</w:t>
      </w:r>
    </w:p>
    <w:p w14:paraId="4F858A00" w14:textId="4E41B849" w:rsidR="007309B1" w:rsidRPr="007309B1" w:rsidRDefault="007309B1" w:rsidP="00C870DC">
      <w:pPr>
        <w:rPr>
          <w:lang w:val="en-GB"/>
        </w:rPr>
      </w:pPr>
      <w:r>
        <w:rPr>
          <w:lang w:val="en-GB"/>
        </w:rPr>
        <w:t xml:space="preserve">Were SQL injection could use </w:t>
      </w:r>
      <w:r w:rsidR="00350BEC">
        <w:rPr>
          <w:lang w:val="en-GB"/>
        </w:rPr>
        <w:t>‘</w:t>
      </w:r>
      <w:r w:rsidR="008468E7">
        <w:rPr>
          <w:lang w:val="en-GB"/>
        </w:rPr>
        <w:t xml:space="preserve"> </w:t>
      </w:r>
      <w:r>
        <w:rPr>
          <w:lang w:val="en-GB"/>
        </w:rPr>
        <w:t xml:space="preserve">to inject the </w:t>
      </w:r>
      <w:r w:rsidRPr="00204D32">
        <w:rPr>
          <w:b/>
          <w:bCs/>
          <w:lang w:val="en-GB"/>
        </w:rPr>
        <w:t xml:space="preserve">easy </w:t>
      </w:r>
      <w:r w:rsidR="002108F3" w:rsidRPr="00204D32">
        <w:rPr>
          <w:b/>
          <w:bCs/>
          <w:lang w:val="en-GB"/>
        </w:rPr>
        <w:t>level</w:t>
      </w:r>
      <w:r>
        <w:rPr>
          <w:lang w:val="en-GB"/>
        </w:rPr>
        <w:t xml:space="preserve"> of command injection </w:t>
      </w:r>
      <w:r w:rsidR="008468E7">
        <w:rPr>
          <w:lang w:val="en-GB"/>
        </w:rPr>
        <w:t xml:space="preserve">can </w:t>
      </w:r>
      <w:r>
        <w:rPr>
          <w:lang w:val="en-GB"/>
        </w:rPr>
        <w:t xml:space="preserve">use </w:t>
      </w:r>
      <w:r w:rsidR="00204D32">
        <w:rPr>
          <w:lang w:val="en-GB"/>
        </w:rPr>
        <w:t xml:space="preserve">| and ; and </w:t>
      </w:r>
      <w:r>
        <w:rPr>
          <w:lang w:val="en-GB"/>
        </w:rPr>
        <w:t xml:space="preserve"> </w:t>
      </w:r>
      <w:r w:rsidR="00204D32">
        <w:rPr>
          <w:lang w:val="en-GB"/>
        </w:rPr>
        <w:t xml:space="preserve">&amp;&amp; </w:t>
      </w:r>
      <w:r>
        <w:rPr>
          <w:lang w:val="en-GB"/>
        </w:rPr>
        <w:t>for injection</w:t>
      </w:r>
      <w:r w:rsidR="00C637AC">
        <w:rPr>
          <w:lang w:val="en-GB"/>
        </w:rPr>
        <w:t>s</w:t>
      </w:r>
      <w:r>
        <w:rPr>
          <w:lang w:val="en-GB"/>
        </w:rPr>
        <w:t>.</w:t>
      </w:r>
      <w:r w:rsidR="00204D32">
        <w:rPr>
          <w:lang w:val="en-GB"/>
        </w:rPr>
        <w:t xml:space="preserve"> </w:t>
      </w:r>
      <w:sdt>
        <w:sdtPr>
          <w:rPr>
            <w:lang w:val="en-GB"/>
          </w:rPr>
          <w:id w:val="912509212"/>
          <w:citation/>
        </w:sdtPr>
        <w:sdtContent>
          <w:r w:rsidR="00204D32">
            <w:rPr>
              <w:lang w:val="en-GB"/>
            </w:rPr>
            <w:fldChar w:fldCharType="begin"/>
          </w:r>
          <w:r w:rsidR="00204D32">
            <w:rPr>
              <w:lang w:val="en-GB"/>
            </w:rPr>
            <w:instrText xml:space="preserve"> CITATION You18 \l 2057 </w:instrText>
          </w:r>
          <w:r w:rsidR="00204D32">
            <w:rPr>
              <w:lang w:val="en-GB"/>
            </w:rPr>
            <w:fldChar w:fldCharType="separate"/>
          </w:r>
          <w:r w:rsidR="00BF008E">
            <w:rPr>
              <w:noProof/>
              <w:lang w:val="en-GB"/>
            </w:rPr>
            <w:t>(Young, 2018)</w:t>
          </w:r>
          <w:r w:rsidR="00204D32">
            <w:rPr>
              <w:lang w:val="en-GB"/>
            </w:rPr>
            <w:fldChar w:fldCharType="end"/>
          </w:r>
        </w:sdtContent>
      </w:sdt>
      <w:r w:rsidR="00204D32">
        <w:rPr>
          <w:lang w:val="en-GB"/>
        </w:rPr>
        <w:t xml:space="preserve"> Using this knowledge I was able to </w:t>
      </w:r>
    </w:p>
    <w:p w14:paraId="2933BB84" w14:textId="638C417B" w:rsidR="0089027A" w:rsidRDefault="0089027A" w:rsidP="00C870DC">
      <w:pPr>
        <w:rPr>
          <w:lang w:val="en-GB"/>
        </w:rPr>
      </w:pPr>
      <w:r>
        <w:rPr>
          <w:noProof/>
        </w:rPr>
        <w:drawing>
          <wp:inline distT="0" distB="0" distL="0" distR="0" wp14:anchorId="7B417135" wp14:editId="63CCBBDC">
            <wp:extent cx="4210050" cy="159361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2944" cy="1594714"/>
                    </a:xfrm>
                    <a:prstGeom prst="rect">
                      <a:avLst/>
                    </a:prstGeom>
                  </pic:spPr>
                </pic:pic>
              </a:graphicData>
            </a:graphic>
          </wp:inline>
        </w:drawing>
      </w:r>
    </w:p>
    <w:p w14:paraId="16B90166" w14:textId="218B8F4C" w:rsidR="00204D32" w:rsidRDefault="00204D32" w:rsidP="00C870DC">
      <w:pPr>
        <w:rPr>
          <w:lang w:val="en-GB"/>
        </w:rPr>
      </w:pPr>
      <w:r>
        <w:rPr>
          <w:noProof/>
        </w:rPr>
        <w:drawing>
          <wp:inline distT="0" distB="0" distL="0" distR="0" wp14:anchorId="6F3483BF" wp14:editId="2862F024">
            <wp:extent cx="4171950" cy="176774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7831" cy="1774473"/>
                    </a:xfrm>
                    <a:prstGeom prst="rect">
                      <a:avLst/>
                    </a:prstGeom>
                  </pic:spPr>
                </pic:pic>
              </a:graphicData>
            </a:graphic>
          </wp:inline>
        </w:drawing>
      </w:r>
    </w:p>
    <w:p w14:paraId="020528E2" w14:textId="6CD02E8F" w:rsidR="00204D32" w:rsidRDefault="00204D32" w:rsidP="00C870DC">
      <w:pPr>
        <w:rPr>
          <w:lang w:val="en-GB"/>
        </w:rPr>
      </w:pPr>
      <w:r>
        <w:rPr>
          <w:noProof/>
        </w:rPr>
        <w:drawing>
          <wp:inline distT="0" distB="0" distL="0" distR="0" wp14:anchorId="46FCE38B" wp14:editId="43FEE81A">
            <wp:extent cx="4127500" cy="170477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3798" cy="1711510"/>
                    </a:xfrm>
                    <a:prstGeom prst="rect">
                      <a:avLst/>
                    </a:prstGeom>
                  </pic:spPr>
                </pic:pic>
              </a:graphicData>
            </a:graphic>
          </wp:inline>
        </w:drawing>
      </w:r>
    </w:p>
    <w:p w14:paraId="09971DA3" w14:textId="140AD5DD" w:rsidR="00204D32" w:rsidRDefault="00204D32" w:rsidP="00C870DC">
      <w:pPr>
        <w:rPr>
          <w:lang w:val="en-GB"/>
        </w:rPr>
      </w:pPr>
      <w:r>
        <w:rPr>
          <w:noProof/>
        </w:rPr>
        <w:lastRenderedPageBreak/>
        <w:drawing>
          <wp:inline distT="0" distB="0" distL="0" distR="0" wp14:anchorId="39F959BD" wp14:editId="1E6DF0CA">
            <wp:extent cx="3741077" cy="35369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4394" cy="3540086"/>
                    </a:xfrm>
                    <a:prstGeom prst="rect">
                      <a:avLst/>
                    </a:prstGeom>
                  </pic:spPr>
                </pic:pic>
              </a:graphicData>
            </a:graphic>
          </wp:inline>
        </w:drawing>
      </w:r>
    </w:p>
    <w:p w14:paraId="7EBB3A07" w14:textId="4D669B5B" w:rsidR="00254D7A" w:rsidRDefault="00254D7A" w:rsidP="00C870DC">
      <w:pPr>
        <w:rPr>
          <w:lang w:val="en-GB"/>
        </w:rPr>
      </w:pPr>
      <w:r>
        <w:rPr>
          <w:lang w:val="en-GB"/>
        </w:rPr>
        <w:t>So using this I was able to find a decent amount of information with just a couple of commands.</w:t>
      </w:r>
    </w:p>
    <w:p w14:paraId="36B37951" w14:textId="77777777" w:rsidR="0020415C" w:rsidRDefault="0020415C" w:rsidP="00C870DC">
      <w:pPr>
        <w:rPr>
          <w:b/>
          <w:bCs/>
          <w:lang w:val="en-GB"/>
        </w:rPr>
      </w:pPr>
    </w:p>
    <w:p w14:paraId="338A501B" w14:textId="7E0C3E00" w:rsidR="00856420" w:rsidRDefault="00856420" w:rsidP="00C870DC">
      <w:pPr>
        <w:rPr>
          <w:b/>
          <w:bCs/>
          <w:lang w:val="en-GB"/>
        </w:rPr>
      </w:pPr>
      <w:r w:rsidRPr="00255211">
        <w:rPr>
          <w:b/>
          <w:bCs/>
          <w:lang w:val="en-GB"/>
        </w:rPr>
        <w:t xml:space="preserve">File </w:t>
      </w:r>
      <w:r w:rsidR="004E1A89">
        <w:rPr>
          <w:b/>
          <w:bCs/>
          <w:lang w:val="en-GB"/>
        </w:rPr>
        <w:t>inclusion</w:t>
      </w:r>
    </w:p>
    <w:p w14:paraId="1D02371A" w14:textId="77E0631C" w:rsidR="00856420" w:rsidRDefault="00983B9A" w:rsidP="00C870DC">
      <w:pPr>
        <w:rPr>
          <w:lang w:val="en-GB"/>
        </w:rPr>
      </w:pPr>
      <w:r>
        <w:rPr>
          <w:lang w:val="en-GB"/>
        </w:rPr>
        <w:t xml:space="preserve">Using the instruction I was able to change the ULR </w:t>
      </w:r>
      <w:r w:rsidR="004E1A89">
        <w:rPr>
          <w:lang w:val="en-GB"/>
        </w:rPr>
        <w:t xml:space="preserve">to this. </w:t>
      </w:r>
      <w:r w:rsidR="006310E8">
        <w:fldChar w:fldCharType="begin"/>
      </w:r>
      <w:r w:rsidR="006310E8" w:rsidRPr="00547C2F">
        <w:rPr>
          <w:lang w:val="en-GB"/>
        </w:rPr>
        <w:instrText xml:space="preserve"> HYPERLINK "http://localhost/dvwa/vulnerabilities/fi/?page=https://google.com" </w:instrText>
      </w:r>
      <w:r w:rsidR="006310E8">
        <w:fldChar w:fldCharType="separate"/>
      </w:r>
      <w:r w:rsidR="004E1A89" w:rsidRPr="00BA6187">
        <w:rPr>
          <w:rStyle w:val="Hyperlink"/>
          <w:lang w:val="en-GB"/>
        </w:rPr>
        <w:t>http://localhost/dvwa/vulnerabilities/fi/?page=https://google.com</w:t>
      </w:r>
      <w:r w:rsidR="006310E8">
        <w:rPr>
          <w:rStyle w:val="Hyperlink"/>
          <w:lang w:val="en-GB"/>
        </w:rPr>
        <w:fldChar w:fldCharType="end"/>
      </w:r>
    </w:p>
    <w:p w14:paraId="3282664E" w14:textId="250E3A6E" w:rsidR="004E1A89" w:rsidRDefault="004E1A89" w:rsidP="00C870DC">
      <w:pPr>
        <w:rPr>
          <w:lang w:val="en-GB"/>
        </w:rPr>
      </w:pPr>
      <w:r>
        <w:rPr>
          <w:lang w:val="en-GB"/>
        </w:rPr>
        <w:t>The page will be shown as the image bellow.</w:t>
      </w:r>
    </w:p>
    <w:p w14:paraId="6892B729" w14:textId="2364911F" w:rsidR="00856420" w:rsidRDefault="00937C23" w:rsidP="00C870DC">
      <w:pPr>
        <w:rPr>
          <w:lang w:val="en-GB"/>
        </w:rPr>
      </w:pPr>
      <w:r w:rsidRPr="00937C23">
        <w:rPr>
          <w:noProof/>
        </w:rPr>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53334F1E" w14:textId="76472FD1" w:rsidR="00E36C7B" w:rsidRDefault="004E1A89" w:rsidP="00C870DC">
      <w:pPr>
        <w:rPr>
          <w:lang w:val="en-GB"/>
        </w:rPr>
      </w:pPr>
      <w:r>
        <w:rPr>
          <w:lang w:val="en-GB"/>
        </w:rPr>
        <w:lastRenderedPageBreak/>
        <w:t>Now this can be</w:t>
      </w:r>
      <w:r w:rsidR="00E36C7B">
        <w:rPr>
          <w:lang w:val="en-GB"/>
        </w:rPr>
        <w:t xml:space="preserve"> used in a </w:t>
      </w:r>
      <w:r w:rsidR="002108F3">
        <w:rPr>
          <w:lang w:val="en-GB"/>
        </w:rPr>
        <w:t>phishing</w:t>
      </w:r>
      <w:r w:rsidR="00E36C7B">
        <w:rPr>
          <w:lang w:val="en-GB"/>
        </w:rPr>
        <w:t xml:space="preserve"> mail for example. This would be a link to the dvwa website, and without knowing a hacker could send the users to another site with evil intend. </w:t>
      </w:r>
      <w:r w:rsidR="00D92C66">
        <w:rPr>
          <w:lang w:val="en-GB"/>
        </w:rPr>
        <w:t>This means that the hacker could create his own DVWA looking website and send the users to his instead of the legit DVWA site. Then when a user would login or change passwords the hacker would easily get the password and username of the user.</w:t>
      </w:r>
    </w:p>
    <w:p w14:paraId="24024E80" w14:textId="480F94F9" w:rsidR="00983B9A" w:rsidRDefault="00983B9A" w:rsidP="00C870DC">
      <w:pPr>
        <w:rPr>
          <w:lang w:val="en-GB"/>
        </w:rPr>
      </w:pPr>
      <w:r>
        <w:rPr>
          <w:lang w:val="en-GB"/>
        </w:rPr>
        <w:t>I also have to possibility to do some other things to get kind of the same result as the command injection. Using this URL</w:t>
      </w:r>
    </w:p>
    <w:p w14:paraId="726F1CF8" w14:textId="43803DF7" w:rsidR="00E36C7B" w:rsidRDefault="006310E8" w:rsidP="00E36C7B">
      <w:pPr>
        <w:rPr>
          <w:lang w:val="en-GB"/>
        </w:rPr>
      </w:pPr>
      <w:r>
        <w:fldChar w:fldCharType="begin"/>
      </w:r>
      <w:r w:rsidRPr="00547C2F">
        <w:rPr>
          <w:lang w:val="en-GB"/>
        </w:rPr>
        <w:instrText xml:space="preserve"> HYPERLINK "http://localhost/dvwa/vulnerabilities/fi/?page=/etc/passwd" </w:instrText>
      </w:r>
      <w:r>
        <w:fldChar w:fldCharType="separate"/>
      </w:r>
      <w:r w:rsidR="00E36C7B" w:rsidRPr="008839CF">
        <w:rPr>
          <w:rStyle w:val="Hyperlink"/>
          <w:lang w:val="en-GB"/>
        </w:rPr>
        <w:t>http://localhost/dvwa/vulnerabilities/fi/?page=/etc/passwd</w:t>
      </w:r>
      <w:r>
        <w:rPr>
          <w:rStyle w:val="Hyperlink"/>
          <w:lang w:val="en-GB"/>
        </w:rPr>
        <w:fldChar w:fldCharType="end"/>
      </w:r>
    </w:p>
    <w:p w14:paraId="64201CE3" w14:textId="73C683DE" w:rsidR="004E1A89" w:rsidRDefault="00E36C7B" w:rsidP="00C870DC">
      <w:pPr>
        <w:rPr>
          <w:lang w:val="en-GB"/>
        </w:rPr>
      </w:pPr>
      <w:r w:rsidRPr="00937C23">
        <w:rPr>
          <w:noProof/>
        </w:rPr>
        <w:drawing>
          <wp:inline distT="0" distB="0" distL="0" distR="0" wp14:anchorId="1217EE45" wp14:editId="07856075">
            <wp:extent cx="5760720" cy="18456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426" r="1322" b="32817"/>
                    <a:stretch/>
                  </pic:blipFill>
                  <pic:spPr bwMode="auto">
                    <a:xfrm>
                      <a:off x="0" y="0"/>
                      <a:ext cx="5760720" cy="1845616"/>
                    </a:xfrm>
                    <a:prstGeom prst="rect">
                      <a:avLst/>
                    </a:prstGeom>
                    <a:ln>
                      <a:noFill/>
                    </a:ln>
                    <a:extLst>
                      <a:ext uri="{53640926-AAD7-44D8-BBD7-CCE9431645EC}">
                        <a14:shadowObscured xmlns:a14="http://schemas.microsoft.com/office/drawing/2010/main"/>
                      </a:ext>
                    </a:extLst>
                  </pic:spPr>
                </pic:pic>
              </a:graphicData>
            </a:graphic>
          </wp:inline>
        </w:drawing>
      </w:r>
    </w:p>
    <w:p w14:paraId="5CE4B195" w14:textId="72AB0227" w:rsidR="0020415C" w:rsidRPr="00D90875" w:rsidRDefault="00D92C66" w:rsidP="00983B9A">
      <w:pPr>
        <w:rPr>
          <w:lang w:val="en-GB"/>
        </w:rPr>
      </w:pPr>
      <w:r>
        <w:rPr>
          <w:lang w:val="en-GB"/>
        </w:rPr>
        <w:t>This gives me almost the same result as the command injection did so it does help with showing that it works.</w:t>
      </w:r>
      <w:r w:rsidR="00983B9A">
        <w:rPr>
          <w:lang w:val="en-GB"/>
        </w:rPr>
        <w:t xml:space="preserve"> This gives me a lot of information that can be used for further hacking methods.</w:t>
      </w:r>
    </w:p>
    <w:p w14:paraId="3908156C" w14:textId="7B614017"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26CE1919" w14:textId="2CCF74A5" w:rsidR="00856420" w:rsidRDefault="00675228" w:rsidP="00E36C7B">
      <w:pPr>
        <w:rPr>
          <w:lang w:val="en-GB"/>
        </w:rPr>
      </w:pPr>
      <w:r>
        <w:rPr>
          <w:lang w:val="en-GB"/>
        </w:rPr>
        <w:t>With the knowledge I gained form the instruction, by u</w:t>
      </w:r>
      <w:r w:rsidR="00E36C7B">
        <w:rPr>
          <w:lang w:val="en-GB"/>
        </w:rPr>
        <w:t xml:space="preserve">sing </w:t>
      </w:r>
      <w:proofErr w:type="spellStart"/>
      <w:r w:rsidR="00E36C7B">
        <w:rPr>
          <w:lang w:val="en-GB"/>
        </w:rPr>
        <w:t>dirb</w:t>
      </w:r>
      <w:proofErr w:type="spellEnd"/>
      <w:r w:rsidR="00E36C7B">
        <w:rPr>
          <w:lang w:val="en-GB"/>
        </w:rPr>
        <w:t xml:space="preserve"> I can scan the content of the dvwa website.</w:t>
      </w:r>
    </w:p>
    <w:p w14:paraId="4F9A7614" w14:textId="32F25730" w:rsidR="00856420" w:rsidRDefault="00871548" w:rsidP="00C870DC">
      <w:pPr>
        <w:rPr>
          <w:lang w:val="en-GB"/>
        </w:rPr>
      </w:pPr>
      <w:r>
        <w:rPr>
          <w:noProof/>
        </w:rPr>
        <w:lastRenderedPageBreak/>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339715"/>
                    </a:xfrm>
                    <a:prstGeom prst="rect">
                      <a:avLst/>
                    </a:prstGeom>
                  </pic:spPr>
                </pic:pic>
              </a:graphicData>
            </a:graphic>
          </wp:inline>
        </w:drawing>
      </w:r>
    </w:p>
    <w:p w14:paraId="16079831" w14:textId="3EADC333" w:rsidR="00E36C7B" w:rsidRDefault="00E36C7B" w:rsidP="00C870DC">
      <w:pPr>
        <w:rPr>
          <w:lang w:val="en-GB"/>
        </w:rPr>
      </w:pPr>
      <w:r>
        <w:rPr>
          <w:lang w:val="en-GB"/>
        </w:rPr>
        <w:t>In this scan you can see that dvwa has a path called /dvwa/con</w:t>
      </w:r>
      <w:r w:rsidR="002108F3">
        <w:rPr>
          <w:lang w:val="en-GB"/>
        </w:rPr>
        <w:t>fig</w:t>
      </w:r>
      <w:r>
        <w:rPr>
          <w:lang w:val="en-GB"/>
        </w:rPr>
        <w:t xml:space="preserve">/ this could contain information for </w:t>
      </w:r>
      <w:r w:rsidR="00E52216">
        <w:rPr>
          <w:lang w:val="en-GB"/>
        </w:rPr>
        <w:t>hackers</w:t>
      </w:r>
      <w:r>
        <w:rPr>
          <w:lang w:val="en-GB"/>
        </w:rPr>
        <w:t xml:space="preserve"> to </w:t>
      </w:r>
      <w:r w:rsidR="00E52216">
        <w:rPr>
          <w:lang w:val="en-GB"/>
        </w:rPr>
        <w:t>use.</w:t>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 xml:space="preserve">When opening </w:t>
      </w:r>
      <w:proofErr w:type="spellStart"/>
      <w:r>
        <w:rPr>
          <w:lang w:val="en-GB"/>
        </w:rPr>
        <w:t>config.inc.php.dist</w:t>
      </w:r>
      <w:proofErr w:type="spellEnd"/>
    </w:p>
    <w:p w14:paraId="4BECADBD" w14:textId="733F9B25" w:rsidR="00871548" w:rsidRDefault="00871548" w:rsidP="00C870DC">
      <w:pPr>
        <w:rPr>
          <w:lang w:val="en-GB"/>
        </w:rPr>
      </w:pPr>
      <w:r>
        <w:rPr>
          <w:noProof/>
        </w:rPr>
        <w:drawing>
          <wp:inline distT="0" distB="0" distL="0" distR="0" wp14:anchorId="07B90FC9" wp14:editId="55117AB3">
            <wp:extent cx="4236720" cy="37365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253" cy="3740549"/>
                    </a:xfrm>
                    <a:prstGeom prst="rect">
                      <a:avLst/>
                    </a:prstGeom>
                  </pic:spPr>
                </pic:pic>
              </a:graphicData>
            </a:graphic>
          </wp:inline>
        </w:drawing>
      </w:r>
    </w:p>
    <w:p w14:paraId="6A2FE176" w14:textId="3BA33786" w:rsidR="00E52216" w:rsidRDefault="00E52216" w:rsidP="00C870DC">
      <w:pPr>
        <w:rPr>
          <w:lang w:val="en-GB"/>
        </w:rPr>
      </w:pPr>
      <w:r>
        <w:rPr>
          <w:lang w:val="en-GB"/>
        </w:rPr>
        <w:t>With this a lot of information is shown about the website.</w:t>
      </w:r>
      <w:r w:rsidR="006907C9">
        <w:rPr>
          <w:lang w:val="en-GB"/>
        </w:rPr>
        <w:t xml:space="preserve"> For example you can see the user and the password.</w:t>
      </w:r>
    </w:p>
    <w:p w14:paraId="2251D60B" w14:textId="77777777" w:rsidR="00E52216" w:rsidRPr="00B66195" w:rsidRDefault="00E52216" w:rsidP="00E52216">
      <w:pPr>
        <w:pStyle w:val="Heading3"/>
        <w:rPr>
          <w:rFonts w:asciiTheme="minorHAnsi" w:hAnsiTheme="minorHAnsi" w:cstheme="minorHAnsi"/>
          <w:sz w:val="22"/>
          <w:szCs w:val="22"/>
          <w:lang w:val="en-GB"/>
        </w:rPr>
      </w:pPr>
      <w:bookmarkStart w:id="85" w:name="_Toc25220677"/>
      <w:r w:rsidRPr="00B66195">
        <w:rPr>
          <w:rFonts w:asciiTheme="minorHAnsi" w:hAnsiTheme="minorHAnsi" w:cstheme="minorHAnsi"/>
          <w:sz w:val="22"/>
          <w:szCs w:val="22"/>
          <w:lang w:val="en-GB"/>
        </w:rPr>
        <w:t>Afterthoughts</w:t>
      </w:r>
      <w:bookmarkEnd w:id="85"/>
    </w:p>
    <w:p w14:paraId="78FF4969" w14:textId="2637E93B" w:rsidR="00634CA7" w:rsidRPr="00370A6B" w:rsidRDefault="00E52216" w:rsidP="00634CA7">
      <w:pPr>
        <w:rPr>
          <w:lang w:val="en-GB"/>
        </w:rPr>
      </w:pPr>
      <w:r>
        <w:rPr>
          <w:lang w:val="en-GB"/>
        </w:rPr>
        <w:t>This subject was a bit hard for me, I wasn’t sure about what to do but the instruction really helped me gain the knowledge I needed to find vulnerabilities.</w:t>
      </w:r>
    </w:p>
    <w:p w14:paraId="266B0F01" w14:textId="77777777" w:rsidR="0089386C" w:rsidRDefault="00143DB1" w:rsidP="0089386C">
      <w:pPr>
        <w:pStyle w:val="Heading2"/>
        <w:rPr>
          <w:lang w:val="en-GB"/>
        </w:rPr>
      </w:pPr>
      <w:bookmarkStart w:id="86" w:name="_Toc25220678"/>
      <w:bookmarkStart w:id="87" w:name="PasswordCracking"/>
      <w:r w:rsidRPr="00370A6B">
        <w:rPr>
          <w:lang w:val="en-GB"/>
        </w:rPr>
        <w:lastRenderedPageBreak/>
        <w:t>Password Cracking (system and network)</w:t>
      </w:r>
      <w:bookmarkEnd w:id="86"/>
    </w:p>
    <w:p w14:paraId="29E25249" w14:textId="6582AC32" w:rsidR="0089386C" w:rsidRDefault="0089386C" w:rsidP="0089386C">
      <w:pPr>
        <w:pStyle w:val="Heading3"/>
        <w:rPr>
          <w:lang w:val="en-GB"/>
        </w:rPr>
      </w:pPr>
      <w:bookmarkStart w:id="88" w:name="_Toc25220679"/>
      <w:bookmarkEnd w:id="87"/>
      <w:r w:rsidRPr="002C45F0">
        <w:rPr>
          <w:lang w:val="en-GB"/>
        </w:rPr>
        <w:t>Relevance</w:t>
      </w:r>
      <w:bookmarkEnd w:id="88"/>
    </w:p>
    <w:p w14:paraId="5314E5A9" w14:textId="4835639B" w:rsidR="00A260B0" w:rsidRPr="00A260B0" w:rsidRDefault="00A260B0" w:rsidP="0020415C">
      <w:pPr>
        <w:rPr>
          <w:lang w:val="en-GB"/>
        </w:rPr>
      </w:pPr>
      <w:r>
        <w:rPr>
          <w:lang w:val="en-GB"/>
        </w:rPr>
        <w:t xml:space="preserve">Password cracking is a common approach when repeatedly trying to guess the password and to check them against </w:t>
      </w:r>
      <w:r w:rsidR="002108F3">
        <w:rPr>
          <w:lang w:val="en-GB"/>
        </w:rPr>
        <w:t>a</w:t>
      </w:r>
      <w:r>
        <w:rPr>
          <w:lang w:val="en-GB"/>
        </w:rPr>
        <w:t xml:space="preserve"> hash of the password. This is used when trying to access a system you don’t have the authorisation for.</w:t>
      </w:r>
    </w:p>
    <w:p w14:paraId="25A1171F" w14:textId="6B95D719" w:rsidR="0089386C" w:rsidRDefault="0089386C" w:rsidP="00A260B0">
      <w:pPr>
        <w:pStyle w:val="Heading3"/>
        <w:rPr>
          <w:lang w:val="en-GB"/>
        </w:rPr>
      </w:pPr>
      <w:bookmarkStart w:id="89" w:name="_Toc25220680"/>
      <w:r>
        <w:rPr>
          <w:lang w:val="en-GB"/>
        </w:rPr>
        <w:t>Starting point</w:t>
      </w:r>
      <w:bookmarkEnd w:id="89"/>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Heading3"/>
        <w:rPr>
          <w:lang w:val="en-GB"/>
        </w:rPr>
      </w:pPr>
      <w:bookmarkStart w:id="90" w:name="_Toc25220681"/>
      <w:r>
        <w:rPr>
          <w:lang w:val="en-GB"/>
        </w:rPr>
        <w:t>Approach</w:t>
      </w:r>
      <w:bookmarkEnd w:id="90"/>
    </w:p>
    <w:p w14:paraId="5297F5B8" w14:textId="49FB493C" w:rsidR="0089386C"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2ABA7D32" w14:textId="77777777" w:rsidR="0089386C" w:rsidRDefault="0089386C" w:rsidP="0089386C">
      <w:pPr>
        <w:pStyle w:val="Heading3"/>
        <w:rPr>
          <w:lang w:val="en-GB"/>
        </w:rPr>
      </w:pPr>
      <w:bookmarkStart w:id="91" w:name="_Toc25220682"/>
      <w:r>
        <w:rPr>
          <w:lang w:val="en-GB"/>
        </w:rPr>
        <w:t>Background information</w:t>
      </w:r>
      <w:bookmarkEnd w:id="91"/>
    </w:p>
    <w:p w14:paraId="2FA8FBA7" w14:textId="2CE057E2" w:rsidR="009E0FF0" w:rsidRPr="002959C0" w:rsidRDefault="002959C0" w:rsidP="00331EF3">
      <w:pPr>
        <w:rPr>
          <w:lang w:val="en-GB"/>
        </w:rPr>
      </w:pPr>
      <w:r>
        <w:rPr>
          <w:lang w:val="en-GB"/>
        </w:rPr>
        <w:t>When you find the hashed passwords or when you can’t find any passwords you can use password cracking to get into user and/or admin accounts. When a hacker finally gets access to the accounts than it will be easier for him to find other vulnerabilities.</w:t>
      </w:r>
    </w:p>
    <w:p w14:paraId="1AD67868" w14:textId="05EFEC75" w:rsidR="00634CA7" w:rsidRDefault="0089386C" w:rsidP="00444652">
      <w:pPr>
        <w:pStyle w:val="Heading3"/>
        <w:rPr>
          <w:lang w:val="en-GB"/>
        </w:rPr>
      </w:pPr>
      <w:bookmarkStart w:id="92" w:name="_Toc25220683"/>
      <w:r>
        <w:rPr>
          <w:lang w:val="en-GB"/>
        </w:rPr>
        <w:t>Execution</w:t>
      </w:r>
      <w:bookmarkEnd w:id="92"/>
    </w:p>
    <w:p w14:paraId="70C07C06" w14:textId="32D0D895" w:rsidR="00F47054" w:rsidRDefault="008D3EA4" w:rsidP="00444652">
      <w:pPr>
        <w:rPr>
          <w:lang w:val="en-GB"/>
        </w:rPr>
      </w:pPr>
      <w:r>
        <w:rPr>
          <w:lang w:val="en-GB"/>
        </w:rPr>
        <w:t xml:space="preserve">Using the </w:t>
      </w:r>
      <w:r w:rsidR="002108F3">
        <w:rPr>
          <w:lang w:val="en-GB"/>
        </w:rPr>
        <w:t>passwords</w:t>
      </w:r>
      <w:r>
        <w:rPr>
          <w:lang w:val="en-GB"/>
        </w:rPr>
        <w:t xml:space="preserve">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r w:rsidR="006310E8">
        <w:fldChar w:fldCharType="begin"/>
      </w:r>
      <w:r w:rsidR="006310E8" w:rsidRPr="00547C2F">
        <w:rPr>
          <w:lang w:val="en-GB"/>
        </w:rPr>
        <w:instrText xml:space="preserve"> HYPERLINK "http://www.computersecuritystudent.com/SECURITY_TOOLS/DVWA/DVWAv107/lesson6/" </w:instrText>
      </w:r>
      <w:r w:rsidR="006310E8">
        <w:fldChar w:fldCharType="separate"/>
      </w:r>
      <w:r w:rsidRPr="008839CF">
        <w:rPr>
          <w:rStyle w:val="Hyperlink"/>
          <w:lang w:val="en-GB"/>
        </w:rPr>
        <w:t>http://www.computersecuritystudent.com/SECURITY_TOOLS/DVWA/DVWAv107/lesson6/</w:t>
      </w:r>
      <w:r w:rsidR="006310E8">
        <w:rPr>
          <w:rStyle w:val="Hyperlink"/>
          <w:lang w:val="en-GB"/>
        </w:rPr>
        <w:fldChar w:fldCharType="end"/>
      </w:r>
      <w:r>
        <w:rPr>
          <w:lang w:val="en-GB"/>
        </w:rPr>
        <w:t xml:space="preserve"> </w:t>
      </w:r>
    </w:p>
    <w:p w14:paraId="1CFD0A95" w14:textId="4AA7AA19" w:rsidR="00A260B0" w:rsidRPr="00A260B0" w:rsidRDefault="002108F3" w:rsidP="009A1ECC">
      <w:pPr>
        <w:rPr>
          <w:lang w:val="en-GB"/>
        </w:rPr>
      </w:pPr>
      <w:r>
        <w:rPr>
          <w:lang w:val="en-GB"/>
        </w:rPr>
        <w:t>First,</w:t>
      </w:r>
      <w:r w:rsidR="00A260B0">
        <w:rPr>
          <w:lang w:val="en-GB"/>
        </w:rPr>
        <w:t xml:space="preserve"> I created a txt file with the </w:t>
      </w:r>
      <w:r>
        <w:rPr>
          <w:lang w:val="en-GB"/>
        </w:rPr>
        <w:t>hashed</w:t>
      </w:r>
      <w:r w:rsidR="00A260B0">
        <w:rPr>
          <w:lang w:val="en-GB"/>
        </w:rPr>
        <w:t xml:space="preserve">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9425" cy="847725"/>
                    </a:xfrm>
                    <a:prstGeom prst="rect">
                      <a:avLst/>
                    </a:prstGeom>
                  </pic:spPr>
                </pic:pic>
              </a:graphicData>
            </a:graphic>
          </wp:inline>
        </w:drawing>
      </w:r>
    </w:p>
    <w:p w14:paraId="502A9F52" w14:textId="765CD4D5" w:rsidR="00A260B0" w:rsidRPr="00A260B0" w:rsidRDefault="00A260B0" w:rsidP="009A1ECC">
      <w:pPr>
        <w:rPr>
          <w:lang w:val="en-GB"/>
        </w:rPr>
      </w:pPr>
      <w:r>
        <w:rPr>
          <w:lang w:val="en-GB"/>
        </w:rPr>
        <w:t xml:space="preserve">Then I used john the ripper with MD5 </w:t>
      </w:r>
      <w:r w:rsidR="002108F3">
        <w:rPr>
          <w:lang w:val="en-GB"/>
        </w:rPr>
        <w:t>formatting</w:t>
      </w:r>
      <w:r>
        <w:rPr>
          <w:lang w:val="en-GB"/>
        </w:rPr>
        <w:t xml:space="preserve"> (since that’s the hash) on the txt file</w:t>
      </w:r>
    </w:p>
    <w:p w14:paraId="1B6E3F7B" w14:textId="30169162" w:rsidR="00EA34E0" w:rsidRDefault="00EA34E0" w:rsidP="009A1ECC">
      <w:pPr>
        <w:rPr>
          <w:b/>
          <w:bCs/>
          <w:lang w:val="en-GB"/>
        </w:rPr>
      </w:pPr>
      <w:r>
        <w:rPr>
          <w:noProof/>
        </w:rPr>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lastRenderedPageBreak/>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r w:rsidR="006310E8">
        <w:fldChar w:fldCharType="begin"/>
      </w:r>
      <w:r w:rsidR="006310E8" w:rsidRPr="00547C2F">
        <w:rPr>
          <w:lang w:val="en-GB"/>
        </w:rPr>
        <w:instrText xml:space="preserve"> HYPERLINK "https://crackstation.net/" </w:instrText>
      </w:r>
      <w:r w:rsidR="006310E8">
        <w:fldChar w:fldCharType="separate"/>
      </w:r>
      <w:r w:rsidRPr="00B66195">
        <w:rPr>
          <w:rStyle w:val="Hyperlink"/>
          <w:rFonts w:eastAsia="Times New Roman" w:cstheme="minorHAnsi"/>
          <w:lang w:val="en-GB" w:eastAsia="nl-NL"/>
        </w:rPr>
        <w:t>https://crackstation.net/</w:t>
      </w:r>
      <w:r w:rsidR="006310E8">
        <w:rPr>
          <w:rStyle w:val="Hyperlink"/>
          <w:rFonts w:eastAsia="Times New Roman" w:cstheme="minorHAnsi"/>
          <w:lang w:val="en-GB" w:eastAsia="nl-NL"/>
        </w:rPr>
        <w:fldChar w:fldCharType="end"/>
      </w:r>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375B1B8A" w:rsidR="008358E6" w:rsidRDefault="008358E6" w:rsidP="009A1ECC">
      <w:pPr>
        <w:rPr>
          <w:b/>
          <w:bCs/>
          <w:lang w:val="en-GB"/>
        </w:rPr>
      </w:pPr>
    </w:p>
    <w:p w14:paraId="3D3C4CF8" w14:textId="4C02ABA4" w:rsidR="00BE0F6B" w:rsidRDefault="00331F9E" w:rsidP="009A1ECC">
      <w:pPr>
        <w:rPr>
          <w:b/>
          <w:bCs/>
          <w:lang w:val="en-GB"/>
        </w:rPr>
      </w:pPr>
      <w:r>
        <w:rPr>
          <w:b/>
          <w:bCs/>
          <w:lang w:val="en-GB"/>
        </w:rPr>
        <w:t>Brute force</w:t>
      </w:r>
    </w:p>
    <w:p w14:paraId="54E149A7" w14:textId="4856B960" w:rsidR="00C11447" w:rsidRPr="00BE0F6B" w:rsidRDefault="002959C0" w:rsidP="00C11447">
      <w:pPr>
        <w:rPr>
          <w:lang w:val="en-GB"/>
        </w:rPr>
      </w:pPr>
      <w:r>
        <w:rPr>
          <w:lang w:val="en-GB"/>
        </w:rPr>
        <w:t xml:space="preserve">I also wanted to try </w:t>
      </w:r>
      <w:r w:rsidR="00331F9E">
        <w:rPr>
          <w:lang w:val="en-GB"/>
        </w:rPr>
        <w:t>brute force</w:t>
      </w:r>
      <w:r>
        <w:rPr>
          <w:lang w:val="en-GB"/>
        </w:rPr>
        <w:t xml:space="preserve"> on the DVWA website. Using the knowledge I gained from the instruction</w:t>
      </w:r>
      <w:r w:rsidR="00C11447">
        <w:rPr>
          <w:lang w:val="en-GB"/>
        </w:rPr>
        <w:t xml:space="preserve"> and from </w:t>
      </w:r>
      <w:r w:rsidR="006310E8">
        <w:fldChar w:fldCharType="begin"/>
      </w:r>
      <w:r w:rsidR="006310E8" w:rsidRPr="00547C2F">
        <w:rPr>
          <w:lang w:val="en-GB"/>
        </w:rPr>
        <w:instrText xml:space="preserve"> HYPERLINK "https://securitytutorials.co.uk/brute-forcing-web-logins-with-dvwa/" </w:instrText>
      </w:r>
      <w:r w:rsidR="006310E8">
        <w:fldChar w:fldCharType="separate"/>
      </w:r>
      <w:r w:rsidR="00C11447" w:rsidRPr="00BE0F6B">
        <w:rPr>
          <w:rStyle w:val="Hyperlink"/>
          <w:lang w:val="en-GB"/>
        </w:rPr>
        <w:t>https://securitytutorials.co.uk/brute-forcing-web-logins-with-dvwa/</w:t>
      </w:r>
      <w:r w:rsidR="006310E8">
        <w:rPr>
          <w:rStyle w:val="Hyperlink"/>
          <w:lang w:val="en-GB"/>
        </w:rPr>
        <w:fldChar w:fldCharType="end"/>
      </w:r>
      <w:r w:rsidR="00C11447" w:rsidRPr="00BE0F6B">
        <w:rPr>
          <w:lang w:val="en-GB"/>
        </w:rPr>
        <w:t xml:space="preserve"> </w:t>
      </w:r>
    </w:p>
    <w:p w14:paraId="2EBE6437" w14:textId="7BC43C81" w:rsidR="002959C0" w:rsidRPr="002959C0" w:rsidRDefault="002108F3" w:rsidP="009A1ECC">
      <w:pPr>
        <w:rPr>
          <w:lang w:val="en-GB"/>
        </w:rPr>
      </w:pPr>
      <w:r>
        <w:rPr>
          <w:lang w:val="en-GB"/>
        </w:rPr>
        <w:t>First,</w:t>
      </w:r>
      <w:r w:rsidR="00C11447">
        <w:rPr>
          <w:lang w:val="en-GB"/>
        </w:rPr>
        <w:t xml:space="preserve"> </w:t>
      </w:r>
      <w:r w:rsidR="002959C0">
        <w:rPr>
          <w:lang w:val="en-GB"/>
        </w:rPr>
        <w:t>I created a txt file with passwords.</w:t>
      </w:r>
    </w:p>
    <w:p w14:paraId="136924E6" w14:textId="60185C91" w:rsidR="00E325E0" w:rsidRDefault="002959C0" w:rsidP="009A1ECC">
      <w:pPr>
        <w:rPr>
          <w:b/>
          <w:bCs/>
          <w:lang w:val="en-GB"/>
        </w:rPr>
      </w:pPr>
      <w:r>
        <w:rPr>
          <w:noProof/>
        </w:rPr>
        <w:drawing>
          <wp:inline distT="0" distB="0" distL="0" distR="0" wp14:anchorId="21A40C6E" wp14:editId="5045D291">
            <wp:extent cx="3360420" cy="1230010"/>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72288" cy="1234354"/>
                    </a:xfrm>
                    <a:prstGeom prst="rect">
                      <a:avLst/>
                    </a:prstGeom>
                  </pic:spPr>
                </pic:pic>
              </a:graphicData>
            </a:graphic>
          </wp:inline>
        </w:drawing>
      </w:r>
      <w:r>
        <w:rPr>
          <w:noProof/>
        </w:rPr>
        <w:drawing>
          <wp:inline distT="0" distB="0" distL="0" distR="0" wp14:anchorId="629BDC2F" wp14:editId="6AD75D92">
            <wp:extent cx="2910840" cy="3020660"/>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r="50794" b="9230"/>
                    <a:stretch/>
                  </pic:blipFill>
                  <pic:spPr bwMode="auto">
                    <a:xfrm>
                      <a:off x="0" y="0"/>
                      <a:ext cx="2917877" cy="30279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B6E11" wp14:editId="01610A1B">
            <wp:extent cx="2825516" cy="302449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53042" b="10641"/>
                    <a:stretch/>
                  </pic:blipFill>
                  <pic:spPr bwMode="auto">
                    <a:xfrm>
                      <a:off x="0" y="0"/>
                      <a:ext cx="2838435" cy="3038325"/>
                    </a:xfrm>
                    <a:prstGeom prst="rect">
                      <a:avLst/>
                    </a:prstGeom>
                    <a:ln>
                      <a:noFill/>
                    </a:ln>
                    <a:extLst>
                      <a:ext uri="{53640926-AAD7-44D8-BBD7-CCE9431645EC}">
                        <a14:shadowObscured xmlns:a14="http://schemas.microsoft.com/office/drawing/2010/main"/>
                      </a:ext>
                    </a:extLst>
                  </pic:spPr>
                </pic:pic>
              </a:graphicData>
            </a:graphic>
          </wp:inline>
        </w:drawing>
      </w:r>
    </w:p>
    <w:p w14:paraId="33D3CC8A" w14:textId="75947378" w:rsidR="00E325E0" w:rsidRPr="002959C0" w:rsidRDefault="002959C0" w:rsidP="009A1ECC">
      <w:pPr>
        <w:rPr>
          <w:lang w:val="en-GB"/>
        </w:rPr>
      </w:pPr>
      <w:r>
        <w:rPr>
          <w:lang w:val="en-GB"/>
        </w:rPr>
        <w:lastRenderedPageBreak/>
        <w:t xml:space="preserve">After creating the txt </w:t>
      </w:r>
      <w:r w:rsidR="002108F3">
        <w:rPr>
          <w:lang w:val="en-GB"/>
        </w:rPr>
        <w:t>file,</w:t>
      </w:r>
      <w:r>
        <w:rPr>
          <w:lang w:val="en-GB"/>
        </w:rPr>
        <w:t xml:space="preserve"> I used Burp suite </w:t>
      </w:r>
      <w:r w:rsidR="00C11447">
        <w:rPr>
          <w:lang w:val="en-GB"/>
        </w:rPr>
        <w:t xml:space="preserve">setup the web proxy. Now when I do the same thing in my </w:t>
      </w:r>
      <w:r w:rsidR="00331F9E">
        <w:rPr>
          <w:lang w:val="en-GB"/>
        </w:rPr>
        <w:t>Firefox</w:t>
      </w:r>
      <w:r w:rsidR="00C11447">
        <w:rPr>
          <w:lang w:val="en-GB"/>
        </w:rPr>
        <w:t xml:space="preserve"> network settings, </w:t>
      </w:r>
      <w:r w:rsidR="002108F3">
        <w:rPr>
          <w:lang w:val="en-GB"/>
        </w:rPr>
        <w:t>then</w:t>
      </w:r>
      <w:r w:rsidR="00C11447">
        <w:rPr>
          <w:lang w:val="en-GB"/>
        </w:rPr>
        <w:t xml:space="preserve"> I will be able to see the request to the DVWA brute force page </w:t>
      </w:r>
    </w:p>
    <w:p w14:paraId="58A998BF" w14:textId="3CE689C7" w:rsidR="00E325E0" w:rsidRDefault="00E325E0" w:rsidP="009A1ECC">
      <w:pPr>
        <w:rPr>
          <w:b/>
          <w:bCs/>
          <w:lang w:val="en-GB"/>
        </w:rPr>
      </w:pPr>
      <w:r>
        <w:rPr>
          <w:noProof/>
        </w:rPr>
        <w:drawing>
          <wp:inline distT="0" distB="0" distL="0" distR="0" wp14:anchorId="3DE20EA8" wp14:editId="51813E3C">
            <wp:extent cx="2552700" cy="17672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20" t="36982" r="54803" b="11111"/>
                    <a:stretch/>
                  </pic:blipFill>
                  <pic:spPr bwMode="auto">
                    <a:xfrm>
                      <a:off x="0" y="0"/>
                      <a:ext cx="2559235" cy="1771729"/>
                    </a:xfrm>
                    <a:prstGeom prst="rect">
                      <a:avLst/>
                    </a:prstGeom>
                    <a:ln>
                      <a:noFill/>
                    </a:ln>
                    <a:extLst>
                      <a:ext uri="{53640926-AAD7-44D8-BBD7-CCE9431645EC}">
                        <a14:shadowObscured xmlns:a14="http://schemas.microsoft.com/office/drawing/2010/main"/>
                      </a:ext>
                    </a:extLst>
                  </pic:spPr>
                </pic:pic>
              </a:graphicData>
            </a:graphic>
          </wp:inline>
        </w:drawing>
      </w:r>
      <w:r w:rsidR="00C11447">
        <w:rPr>
          <w:noProof/>
        </w:rPr>
        <w:drawing>
          <wp:inline distT="0" distB="0" distL="0" distR="0" wp14:anchorId="73405F25" wp14:editId="727D1B16">
            <wp:extent cx="3086100" cy="211415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0646" r="66318" b="38333"/>
                    <a:stretch/>
                  </pic:blipFill>
                  <pic:spPr bwMode="auto">
                    <a:xfrm>
                      <a:off x="0" y="0"/>
                      <a:ext cx="3093684" cy="2119352"/>
                    </a:xfrm>
                    <a:prstGeom prst="rect">
                      <a:avLst/>
                    </a:prstGeom>
                    <a:ln>
                      <a:noFill/>
                    </a:ln>
                    <a:extLst>
                      <a:ext uri="{53640926-AAD7-44D8-BBD7-CCE9431645EC}">
                        <a14:shadowObscured xmlns:a14="http://schemas.microsoft.com/office/drawing/2010/main"/>
                      </a:ext>
                    </a:extLst>
                  </pic:spPr>
                </pic:pic>
              </a:graphicData>
            </a:graphic>
          </wp:inline>
        </w:drawing>
      </w:r>
    </w:p>
    <w:p w14:paraId="136353C1" w14:textId="5B0E0DE8" w:rsidR="002959C0" w:rsidRPr="0020415C" w:rsidRDefault="00C11447" w:rsidP="009A1ECC">
      <w:pPr>
        <w:rPr>
          <w:lang w:val="en-GB"/>
        </w:rPr>
      </w:pPr>
      <w:r>
        <w:rPr>
          <w:lang w:val="en-GB"/>
        </w:rPr>
        <w:t>As you can see in the images above, the request as been received by burp. I can use this information with hydra to construct my command.</w:t>
      </w:r>
    </w:p>
    <w:p w14:paraId="26480F28" w14:textId="190748EF" w:rsidR="00BE0F6B" w:rsidRDefault="002B5780" w:rsidP="009A1ECC">
      <w:pPr>
        <w:rPr>
          <w:b/>
          <w:bCs/>
          <w:lang w:val="en-GB"/>
        </w:rPr>
      </w:pPr>
      <w:r>
        <w:rPr>
          <w:noProof/>
        </w:rPr>
        <w:drawing>
          <wp:inline distT="0" distB="0" distL="0" distR="0" wp14:anchorId="5B353064" wp14:editId="068382A6">
            <wp:extent cx="5760720" cy="3291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91840"/>
                    </a:xfrm>
                    <a:prstGeom prst="rect">
                      <a:avLst/>
                    </a:prstGeom>
                  </pic:spPr>
                </pic:pic>
              </a:graphicData>
            </a:graphic>
          </wp:inline>
        </w:drawing>
      </w:r>
    </w:p>
    <w:p w14:paraId="4785B8BD" w14:textId="52612C87" w:rsidR="00C11447" w:rsidRDefault="007A7153" w:rsidP="009A1ECC">
      <w:pPr>
        <w:rPr>
          <w:b/>
          <w:bCs/>
          <w:lang w:val="en-GB"/>
        </w:rPr>
      </w:pPr>
      <w:r>
        <w:rPr>
          <w:lang w:val="en-GB"/>
        </w:rPr>
        <w:t xml:space="preserve">the commands I used where found here </w:t>
      </w:r>
      <w:r w:rsidR="006310E8">
        <w:fldChar w:fldCharType="begin"/>
      </w:r>
      <w:r w:rsidR="006310E8" w:rsidRPr="00547C2F">
        <w:rPr>
          <w:lang w:val="en-GB"/>
        </w:rPr>
        <w:instrText xml:space="preserve"> HYPERLINK "https://tools.kali.org/password-attacks/hydra" </w:instrText>
      </w:r>
      <w:r w:rsidR="006310E8">
        <w:fldChar w:fldCharType="separate"/>
      </w:r>
      <w:r w:rsidRPr="00BA6187">
        <w:rPr>
          <w:rStyle w:val="Hyperlink"/>
          <w:b/>
          <w:bCs/>
          <w:lang w:val="en-GB"/>
        </w:rPr>
        <w:t>https://tools.kali.org/password-attacks/hydra</w:t>
      </w:r>
      <w:r w:rsidR="006310E8">
        <w:rPr>
          <w:rStyle w:val="Hyperlink"/>
          <w:b/>
          <w:bCs/>
          <w:lang w:val="en-GB"/>
        </w:rPr>
        <w:fldChar w:fldCharType="end"/>
      </w:r>
      <w:r w:rsidR="00C11447">
        <w:rPr>
          <w:b/>
          <w:bCs/>
          <w:lang w:val="en-GB"/>
        </w:rPr>
        <w:t xml:space="preserve"> </w:t>
      </w:r>
    </w:p>
    <w:p w14:paraId="6ECBAE69" w14:textId="77777777" w:rsidR="00331F9E" w:rsidRPr="00B66195" w:rsidRDefault="00331F9E" w:rsidP="00331F9E">
      <w:pPr>
        <w:pStyle w:val="Heading3"/>
        <w:rPr>
          <w:rFonts w:asciiTheme="minorHAnsi" w:hAnsiTheme="minorHAnsi" w:cstheme="minorHAnsi"/>
          <w:sz w:val="22"/>
          <w:szCs w:val="22"/>
          <w:lang w:val="en-GB"/>
        </w:rPr>
      </w:pPr>
      <w:bookmarkStart w:id="93" w:name="_Toc25220684"/>
      <w:r w:rsidRPr="00B66195">
        <w:rPr>
          <w:rFonts w:asciiTheme="minorHAnsi" w:hAnsiTheme="minorHAnsi" w:cstheme="minorHAnsi"/>
          <w:sz w:val="22"/>
          <w:szCs w:val="22"/>
          <w:lang w:val="en-GB"/>
        </w:rPr>
        <w:t>Afterthoughts</w:t>
      </w:r>
      <w:bookmarkEnd w:id="93"/>
    </w:p>
    <w:p w14:paraId="7231D535" w14:textId="00147DFA" w:rsidR="00845D7D" w:rsidRPr="00331F9E" w:rsidRDefault="00331F9E" w:rsidP="009A1ECC">
      <w:pPr>
        <w:rPr>
          <w:rFonts w:cstheme="minorHAnsi"/>
          <w:lang w:val="en-GB"/>
        </w:rPr>
      </w:pPr>
      <w:r w:rsidRPr="00B66195">
        <w:rPr>
          <w:rFonts w:cstheme="minorHAnsi"/>
          <w:lang w:val="en-GB"/>
        </w:rPr>
        <w:t>Looking back,</w:t>
      </w:r>
      <w:r>
        <w:rPr>
          <w:rFonts w:cstheme="minorHAnsi"/>
          <w:lang w:val="en-GB"/>
        </w:rPr>
        <w:t xml:space="preserve"> I found myself understanding this subject </w:t>
      </w:r>
      <w:r w:rsidR="002108F3">
        <w:rPr>
          <w:rFonts w:cstheme="minorHAnsi"/>
          <w:lang w:val="en-GB"/>
        </w:rPr>
        <w:t>fast</w:t>
      </w:r>
      <w:r>
        <w:rPr>
          <w:rFonts w:cstheme="minorHAnsi"/>
          <w:lang w:val="en-GB"/>
        </w:rPr>
        <w:t xml:space="preserve"> compared to all the others. The instruction was </w:t>
      </w:r>
      <w:r w:rsidR="00AE5EAA">
        <w:rPr>
          <w:rFonts w:cstheme="minorHAnsi"/>
          <w:lang w:val="en-GB"/>
        </w:rPr>
        <w:t>useful,</w:t>
      </w:r>
      <w:r>
        <w:rPr>
          <w:rFonts w:cstheme="minorHAnsi"/>
          <w:lang w:val="en-GB"/>
        </w:rPr>
        <w:t xml:space="preserve"> and I was able to find information I could put </w:t>
      </w:r>
      <w:r w:rsidR="00AE5EAA">
        <w:rPr>
          <w:rFonts w:cstheme="minorHAnsi"/>
          <w:lang w:val="en-GB"/>
        </w:rPr>
        <w:t>to</w:t>
      </w:r>
      <w:r>
        <w:rPr>
          <w:rFonts w:cstheme="minorHAnsi"/>
          <w:lang w:val="en-GB"/>
        </w:rPr>
        <w:t xml:space="preserve"> good use. </w:t>
      </w:r>
    </w:p>
    <w:p w14:paraId="30B098AA" w14:textId="77777777" w:rsidR="00634CA7" w:rsidRPr="00143DB1" w:rsidRDefault="00634CA7" w:rsidP="00634CA7">
      <w:pPr>
        <w:rPr>
          <w:lang w:val="en-GB"/>
        </w:rPr>
      </w:pPr>
    </w:p>
    <w:p w14:paraId="4153B364" w14:textId="77777777" w:rsidR="0020415C" w:rsidRDefault="0020415C" w:rsidP="00634CA7">
      <w:pPr>
        <w:pStyle w:val="Heading2"/>
        <w:rPr>
          <w:lang w:val="en-GB"/>
        </w:rPr>
      </w:pPr>
    </w:p>
    <w:p w14:paraId="3817B4B3" w14:textId="77777777" w:rsidR="0020415C" w:rsidRDefault="0020415C">
      <w:pPr>
        <w:rPr>
          <w:rFonts w:asciiTheme="majorHAnsi" w:eastAsiaTheme="majorEastAsia" w:hAnsiTheme="majorHAnsi" w:cstheme="majorBidi"/>
          <w:color w:val="2F5496" w:themeColor="accent1" w:themeShade="BF"/>
          <w:sz w:val="26"/>
          <w:szCs w:val="26"/>
          <w:lang w:val="en-GB"/>
        </w:rPr>
      </w:pPr>
      <w:r>
        <w:rPr>
          <w:lang w:val="en-GB"/>
        </w:rPr>
        <w:br w:type="page"/>
      </w:r>
    </w:p>
    <w:p w14:paraId="01DD8D66" w14:textId="4315D84C" w:rsidR="00143DB1" w:rsidRDefault="00143DB1" w:rsidP="00634CA7">
      <w:pPr>
        <w:pStyle w:val="Heading2"/>
        <w:rPr>
          <w:lang w:val="en-GB"/>
        </w:rPr>
      </w:pPr>
      <w:bookmarkStart w:id="94" w:name="_Toc25220685"/>
      <w:r w:rsidRPr="00143DB1">
        <w:rPr>
          <w:lang w:val="en-GB"/>
        </w:rPr>
        <w:lastRenderedPageBreak/>
        <w:t>Tooling (VMWare ESX and Seclab, Wireshark, Linux basic skills, Web application Proxy &amp; browser tools)</w:t>
      </w:r>
      <w:bookmarkEnd w:id="94"/>
    </w:p>
    <w:p w14:paraId="0DB71488" w14:textId="3BC44FB8" w:rsidR="009C0A20" w:rsidRDefault="009C0A20" w:rsidP="009C0A20">
      <w:pPr>
        <w:pStyle w:val="Heading3"/>
        <w:rPr>
          <w:lang w:val="en-GB"/>
        </w:rPr>
      </w:pPr>
      <w:bookmarkStart w:id="95" w:name="_Toc25220686"/>
      <w:r w:rsidRPr="002C45F0">
        <w:rPr>
          <w:lang w:val="en-GB"/>
        </w:rPr>
        <w:t>Relevance</w:t>
      </w:r>
      <w:bookmarkEnd w:id="95"/>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Heading3"/>
        <w:rPr>
          <w:lang w:val="en-GB"/>
        </w:rPr>
      </w:pPr>
      <w:bookmarkStart w:id="96" w:name="_Toc25220687"/>
      <w:r>
        <w:rPr>
          <w:lang w:val="en-GB"/>
        </w:rPr>
        <w:t>Starting point</w:t>
      </w:r>
      <w:bookmarkEnd w:id="96"/>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97" w:name="_Toc25220688"/>
      <w:r>
        <w:rPr>
          <w:lang w:val="en-GB"/>
        </w:rPr>
        <w:t>Approach</w:t>
      </w:r>
      <w:bookmarkEnd w:id="97"/>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Heading3"/>
        <w:rPr>
          <w:lang w:val="en-GB"/>
        </w:rPr>
      </w:pPr>
      <w:bookmarkStart w:id="98" w:name="_Toc25220689"/>
      <w:r>
        <w:rPr>
          <w:lang w:val="en-GB"/>
        </w:rPr>
        <w:t>Execution</w:t>
      </w:r>
      <w:bookmarkEnd w:id="98"/>
    </w:p>
    <w:p w14:paraId="3231214D" w14:textId="41312218" w:rsidR="00845964" w:rsidRDefault="00845964" w:rsidP="009C0A20">
      <w:pPr>
        <w:pStyle w:val="Heading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6310E8" w:rsidP="00FD1B82">
      <w:pPr>
        <w:rPr>
          <w:lang w:val="en-GB"/>
        </w:rPr>
      </w:pPr>
      <w:r>
        <w:fldChar w:fldCharType="begin"/>
      </w:r>
      <w:r w:rsidRPr="00547C2F">
        <w:rPr>
          <w:lang w:val="en-GB"/>
        </w:rPr>
        <w:instrText xml:space="preserve"> HYPERLINK "https://fhict.instructure.com/courses/8790/pages/reference-tooling-linux-command-overview" </w:instrText>
      </w:r>
      <w:r>
        <w:fldChar w:fldCharType="separate"/>
      </w:r>
      <w:r w:rsidR="00FD1B82" w:rsidRPr="002854B5">
        <w:rPr>
          <w:rStyle w:val="Hyperlink"/>
          <w:lang w:val="en-GB"/>
        </w:rPr>
        <w:t>https://fhict.instructure.com/courses/8790/pages/reference-tooling-linux-command-overview</w:t>
      </w:r>
      <w:r>
        <w:rPr>
          <w:rStyle w:val="Hyperlink"/>
          <w:lang w:val="en-GB"/>
        </w:rPr>
        <w:fldChar w:fldCharType="end"/>
      </w:r>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2FDD6286" w14:textId="77777777" w:rsidR="00DB7FC5" w:rsidRDefault="00DB7FC5" w:rsidP="00845964">
      <w:pPr>
        <w:rPr>
          <w:b/>
          <w:bCs/>
          <w:lang w:val="en-GB"/>
        </w:rPr>
      </w:pPr>
    </w:p>
    <w:p w14:paraId="7CF62F3A" w14:textId="77777777" w:rsidR="00DB7FC5" w:rsidRDefault="00DB7FC5" w:rsidP="00845964">
      <w:pPr>
        <w:rPr>
          <w:b/>
          <w:bCs/>
          <w:lang w:val="en-GB"/>
        </w:rPr>
      </w:pPr>
    </w:p>
    <w:p w14:paraId="194242EC" w14:textId="77777777" w:rsidR="00DB7FC5" w:rsidRDefault="00DB7FC5" w:rsidP="00845964">
      <w:pPr>
        <w:rPr>
          <w:b/>
          <w:bCs/>
          <w:lang w:val="en-GB"/>
        </w:rPr>
      </w:pPr>
    </w:p>
    <w:p w14:paraId="688EB3ED" w14:textId="0B7EC46D" w:rsidR="0091417D" w:rsidRDefault="006F3797" w:rsidP="00845964">
      <w:pPr>
        <w:rPr>
          <w:b/>
          <w:bCs/>
          <w:lang w:val="en-GB"/>
        </w:rPr>
      </w:pPr>
      <w:proofErr w:type="spellStart"/>
      <w:r>
        <w:rPr>
          <w:b/>
          <w:bCs/>
          <w:lang w:val="en-GB"/>
        </w:rPr>
        <w:lastRenderedPageBreak/>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5EDC6EFD" w14:textId="77777777" w:rsidR="00DB7FC5" w:rsidRDefault="00DB7FC5" w:rsidP="00845964">
      <w:pPr>
        <w:rPr>
          <w:lang w:val="en-GB"/>
        </w:rPr>
      </w:pPr>
    </w:p>
    <w:p w14:paraId="541BFB26" w14:textId="77777777" w:rsidR="00DB7FC5" w:rsidRDefault="00DB7FC5" w:rsidP="00845964">
      <w:pPr>
        <w:rPr>
          <w:lang w:val="en-GB"/>
        </w:rPr>
      </w:pPr>
    </w:p>
    <w:p w14:paraId="2924399B" w14:textId="77777777" w:rsidR="00DB7FC5" w:rsidRDefault="00DB7FC5" w:rsidP="00845964">
      <w:pPr>
        <w:rPr>
          <w:lang w:val="en-GB"/>
        </w:rPr>
      </w:pPr>
    </w:p>
    <w:p w14:paraId="62B47F1B" w14:textId="77777777" w:rsidR="00DB7FC5" w:rsidRDefault="00DB7FC5" w:rsidP="00845964">
      <w:pPr>
        <w:rPr>
          <w:lang w:val="en-GB"/>
        </w:rPr>
      </w:pPr>
    </w:p>
    <w:p w14:paraId="794AE5BA" w14:textId="77777777" w:rsidR="00DB7FC5" w:rsidRDefault="00DB7FC5" w:rsidP="00845964">
      <w:pPr>
        <w:rPr>
          <w:lang w:val="en-GB"/>
        </w:rPr>
      </w:pPr>
    </w:p>
    <w:p w14:paraId="6FA5E4F0" w14:textId="417D26EB" w:rsidR="00170890" w:rsidRDefault="00170890" w:rsidP="00845964">
      <w:pPr>
        <w:rPr>
          <w:b/>
          <w:bCs/>
          <w:lang w:val="en-GB"/>
        </w:rPr>
      </w:pPr>
      <w:proofErr w:type="spellStart"/>
      <w:r>
        <w:rPr>
          <w:b/>
          <w:bCs/>
          <w:lang w:val="en-GB"/>
        </w:rPr>
        <w:lastRenderedPageBreak/>
        <w:t>Mv</w:t>
      </w:r>
      <w:proofErr w:type="spellEnd"/>
      <w:r>
        <w:rPr>
          <w:b/>
          <w:bCs/>
          <w:lang w:val="en-GB"/>
        </w:rPr>
        <w:t>:</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728980"/>
                    </a:xfrm>
                    <a:prstGeom prst="rect">
                      <a:avLst/>
                    </a:prstGeom>
                  </pic:spPr>
                </pic:pic>
              </a:graphicData>
            </a:graphic>
          </wp:inline>
        </w:drawing>
      </w:r>
    </w:p>
    <w:p w14:paraId="3102AB52" w14:textId="23C3EA30" w:rsidR="0049692A" w:rsidRPr="00A26EA7" w:rsidRDefault="0049692A" w:rsidP="00845964">
      <w:pPr>
        <w:rPr>
          <w:lang w:val="en-GB"/>
        </w:rPr>
      </w:pPr>
      <w:r w:rsidRPr="0049692A">
        <w:rPr>
          <w:lang w:val="en-GB"/>
        </w:rPr>
        <w:t xml:space="preserve">The </w:t>
      </w:r>
      <w:proofErr w:type="spellStart"/>
      <w:r w:rsidR="002108F3" w:rsidRPr="0049692A">
        <w:rPr>
          <w:lang w:val="en-GB"/>
        </w:rPr>
        <w:t>mkdir</w:t>
      </w:r>
      <w:proofErr w:type="spellEnd"/>
      <w:r w:rsidR="002108F3">
        <w:rPr>
          <w:lang w:val="en-GB"/>
        </w:rPr>
        <w:t xml:space="preserve"> (</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25170"/>
                    </a:xfrm>
                    <a:prstGeom prst="rect">
                      <a:avLst/>
                    </a:prstGeom>
                  </pic:spPr>
                </pic:pic>
              </a:graphicData>
            </a:graphic>
          </wp:inline>
        </w:drawing>
      </w:r>
    </w:p>
    <w:p w14:paraId="7E0345AB" w14:textId="358383AF" w:rsidR="0049692A" w:rsidRPr="00F541EB" w:rsidRDefault="0049692A" w:rsidP="00845964">
      <w:pPr>
        <w:rPr>
          <w:lang w:val="en-GB"/>
        </w:rPr>
      </w:pPr>
      <w:r w:rsidRPr="0049692A">
        <w:rPr>
          <w:lang w:val="en-GB"/>
        </w:rPr>
        <w:lastRenderedPageBreak/>
        <w:t xml:space="preserve">The </w:t>
      </w:r>
      <w:proofErr w:type="spellStart"/>
      <w:r w:rsidR="002108F3" w:rsidRPr="0049692A">
        <w:rPr>
          <w:lang w:val="en-GB"/>
        </w:rPr>
        <w:t>rmdir</w:t>
      </w:r>
      <w:proofErr w:type="spellEnd"/>
      <w:r w:rsidR="002108F3">
        <w:rPr>
          <w:lang w:val="en-GB"/>
        </w:rPr>
        <w:t xml:space="preserve"> (</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753745"/>
                    </a:xfrm>
                    <a:prstGeom prst="rect">
                      <a:avLst/>
                    </a:prstGeom>
                  </pic:spPr>
                </pic:pic>
              </a:graphicData>
            </a:graphic>
          </wp:inline>
        </w:drawing>
      </w:r>
    </w:p>
    <w:p w14:paraId="38CF5AF3" w14:textId="24E1FB90" w:rsidR="00B3223B" w:rsidRDefault="00B3223B" w:rsidP="00845964">
      <w:pPr>
        <w:rPr>
          <w:b/>
          <w:bCs/>
          <w:lang w:val="en-GB"/>
        </w:rPr>
      </w:pPr>
      <w:r w:rsidRPr="00B3223B">
        <w:rPr>
          <w:lang w:val="en-GB"/>
        </w:rPr>
        <w:t xml:space="preserve">The touch command allows users to make files </w:t>
      </w:r>
      <w:r w:rsidR="00500868">
        <w:rPr>
          <w:lang w:val="en-GB"/>
        </w:rPr>
        <w:t xml:space="preserve">and to change the last used time to the </w:t>
      </w:r>
      <w:r w:rsidR="002108F3">
        <w:rPr>
          <w:lang w:val="en-GB"/>
        </w:rPr>
        <w:t>user’s</w:t>
      </w:r>
      <w:r w:rsidR="00500868">
        <w:rPr>
          <w:lang w:val="en-GB"/>
        </w:rPr>
        <w:t xml:space="preserve">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69A0A8D5" w14:textId="77777777" w:rsidR="00DB7FC5" w:rsidRDefault="00DB7FC5">
      <w:pPr>
        <w:rPr>
          <w:b/>
          <w:bCs/>
          <w:lang w:val="en-GB"/>
        </w:rPr>
      </w:pPr>
      <w:r>
        <w:rPr>
          <w:b/>
          <w:bCs/>
          <w:lang w:val="en-GB"/>
        </w:rPr>
        <w:br w:type="page"/>
      </w:r>
    </w:p>
    <w:p w14:paraId="5EC78721" w14:textId="495C010A" w:rsidR="00EB4774" w:rsidRPr="00EB4774" w:rsidRDefault="00EB4774" w:rsidP="00EB4774">
      <w:pPr>
        <w:rPr>
          <w:b/>
          <w:bCs/>
          <w:lang w:val="en-GB"/>
        </w:rPr>
      </w:pPr>
      <w:proofErr w:type="spellStart"/>
      <w:r w:rsidRPr="00EB4774">
        <w:rPr>
          <w:b/>
          <w:bCs/>
          <w:lang w:val="en-GB"/>
        </w:rPr>
        <w:lastRenderedPageBreak/>
        <w:t>Overthewire</w:t>
      </w:r>
      <w:proofErr w:type="spellEnd"/>
      <w:r w:rsidRPr="00EB4774">
        <w:rPr>
          <w:b/>
          <w:bCs/>
          <w:lang w:val="en-GB"/>
        </w:rPr>
        <w:t xml:space="preserve"> challenge</w:t>
      </w:r>
      <w:r>
        <w:rPr>
          <w:b/>
          <w:bCs/>
          <w:lang w:val="en-GB"/>
        </w:rPr>
        <w:t>:</w:t>
      </w:r>
    </w:p>
    <w:p w14:paraId="3F9956D5" w14:textId="17387794" w:rsidR="00EB4774" w:rsidRPr="00EB4774" w:rsidRDefault="006310E8" w:rsidP="00845964">
      <w:pPr>
        <w:rPr>
          <w:lang w:val="en-GB"/>
        </w:rPr>
      </w:pPr>
      <w:hyperlink r:id="rId95"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04842EA5">
            <wp:extent cx="3139440" cy="2316168"/>
            <wp:effectExtent l="0" t="0" r="38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51763" cy="2325259"/>
                    </a:xfrm>
                    <a:prstGeom prst="rect">
                      <a:avLst/>
                    </a:prstGeom>
                  </pic:spPr>
                </pic:pic>
              </a:graphicData>
            </a:graphic>
          </wp:inline>
        </w:drawing>
      </w:r>
    </w:p>
    <w:p w14:paraId="5CC7B51C" w14:textId="5DFE2FC7" w:rsidR="00EB4774" w:rsidRDefault="00EB4774" w:rsidP="00845964">
      <w:pPr>
        <w:rPr>
          <w:lang w:val="en-GB"/>
        </w:rPr>
      </w:pPr>
      <w:r>
        <w:rPr>
          <w:lang w:val="en-GB"/>
        </w:rPr>
        <w:t xml:space="preserve">Every </w:t>
      </w:r>
      <w:r w:rsidR="002108F3">
        <w:rPr>
          <w:lang w:val="en-GB"/>
        </w:rPr>
        <w:t>level</w:t>
      </w:r>
      <w:r>
        <w:rPr>
          <w:lang w:val="en-GB"/>
        </w:rPr>
        <w:t xml:space="preserve"> the game gives a list of useful commands for that </w:t>
      </w:r>
      <w:r w:rsidR="002108F3">
        <w:rPr>
          <w:lang w:val="en-GB"/>
        </w:rPr>
        <w:t>level</w:t>
      </w:r>
      <w:r>
        <w:rPr>
          <w:lang w:val="en-GB"/>
        </w:rPr>
        <w:t xml:space="preserve">. Using the ‘man’ command I can </w:t>
      </w:r>
      <w:r w:rsidR="002108F3">
        <w:rPr>
          <w:lang w:val="en-GB"/>
        </w:rPr>
        <w:t>investigate</w:t>
      </w:r>
      <w:r>
        <w:rPr>
          <w:lang w:val="en-GB"/>
        </w:rPr>
        <w:t xml:space="preserve"> the useful commands to complete the </w:t>
      </w:r>
      <w:r w:rsidR="002108F3">
        <w:rPr>
          <w:lang w:val="en-GB"/>
        </w:rPr>
        <w:t>level</w:t>
      </w:r>
      <w:r>
        <w:rPr>
          <w:lang w:val="en-GB"/>
        </w:rPr>
        <w:t xml:space="preserve">. When I use a quote in this part it means I couldn’t find the info I needed </w:t>
      </w:r>
      <w:r w:rsidR="00E93F69">
        <w:rPr>
          <w:lang w:val="en-GB"/>
        </w:rPr>
        <w:t xml:space="preserve">using </w:t>
      </w:r>
      <w:r w:rsidR="002108F3">
        <w:rPr>
          <w:lang w:val="en-GB"/>
        </w:rPr>
        <w:t>man,</w:t>
      </w:r>
      <w:r w:rsidR="00E93F69">
        <w:rPr>
          <w:lang w:val="en-GB"/>
        </w:rPr>
        <w:t xml:space="preserve"> so I had to search on the internet for possible commands to use</w:t>
      </w:r>
      <w:r>
        <w:rPr>
          <w:lang w:val="en-GB"/>
        </w:rPr>
        <w:t>.</w:t>
      </w: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2D85E74C">
            <wp:extent cx="4861560" cy="12223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0270" cy="1227061"/>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19A38807">
            <wp:extent cx="4930140" cy="1520561"/>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2310" cy="1527399"/>
                    </a:xfrm>
                    <a:prstGeom prst="rect">
                      <a:avLst/>
                    </a:prstGeom>
                  </pic:spPr>
                </pic:pic>
              </a:graphicData>
            </a:graphic>
          </wp:inline>
        </w:drawing>
      </w:r>
    </w:p>
    <w:p w14:paraId="307D2F4B" w14:textId="0D654BDB" w:rsidR="000A5414" w:rsidRDefault="006310E8"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BF008E">
            <w:rPr>
              <w:noProof/>
              <w:lang w:val="en-GB"/>
            </w:rPr>
            <w:t>(camh, 2011)</w:t>
          </w:r>
          <w:r w:rsidR="000A5414">
            <w:rPr>
              <w:b/>
              <w:bCs/>
              <w:lang w:val="en-GB"/>
            </w:rPr>
            <w:fldChar w:fldCharType="end"/>
          </w:r>
        </w:sdtContent>
      </w:sdt>
    </w:p>
    <w:p w14:paraId="52876961" w14:textId="77777777" w:rsidR="00DB7FC5" w:rsidRDefault="00DB7FC5" w:rsidP="00845964">
      <w:pPr>
        <w:rPr>
          <w:b/>
          <w:bCs/>
          <w:lang w:val="en-GB"/>
        </w:rPr>
      </w:pPr>
    </w:p>
    <w:p w14:paraId="20B37721" w14:textId="77777777" w:rsidR="00DB7FC5" w:rsidRDefault="00DB7FC5" w:rsidP="00845964">
      <w:pPr>
        <w:rPr>
          <w:b/>
          <w:bCs/>
          <w:lang w:val="en-GB"/>
        </w:rPr>
      </w:pPr>
    </w:p>
    <w:p w14:paraId="0691E6D5" w14:textId="77777777" w:rsidR="00DB7FC5" w:rsidRDefault="00DB7FC5" w:rsidP="00845964">
      <w:pPr>
        <w:rPr>
          <w:b/>
          <w:bCs/>
          <w:lang w:val="en-GB"/>
        </w:rPr>
      </w:pPr>
    </w:p>
    <w:p w14:paraId="15324837" w14:textId="77777777" w:rsidR="00DB7FC5" w:rsidRDefault="00DB7FC5" w:rsidP="00845964">
      <w:pPr>
        <w:rPr>
          <w:b/>
          <w:bCs/>
          <w:lang w:val="en-GB"/>
        </w:rPr>
      </w:pPr>
    </w:p>
    <w:p w14:paraId="3D1859B1" w14:textId="26513A32" w:rsidR="000A5414" w:rsidRDefault="000A5414" w:rsidP="00845964">
      <w:pPr>
        <w:rPr>
          <w:b/>
          <w:bCs/>
          <w:lang w:val="en-GB"/>
        </w:rPr>
      </w:pPr>
      <w:r>
        <w:rPr>
          <w:b/>
          <w:bCs/>
          <w:lang w:val="en-GB"/>
        </w:rPr>
        <w:lastRenderedPageBreak/>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471930"/>
                    </a:xfrm>
                    <a:prstGeom prst="rect">
                      <a:avLst/>
                    </a:prstGeom>
                  </pic:spPr>
                </pic:pic>
              </a:graphicData>
            </a:graphic>
          </wp:inline>
        </w:drawing>
      </w:r>
    </w:p>
    <w:p w14:paraId="0C8DB4AF" w14:textId="232D09B5" w:rsidR="00A3169F" w:rsidRDefault="006310E8"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BF008E">
            <w:rPr>
              <w:noProof/>
              <w:lang w:val="en-GB"/>
            </w:rPr>
            <w:t>(scarecrow, 2013)</w:t>
          </w:r>
          <w:r w:rsidR="00A3169F">
            <w:rPr>
              <w:b/>
              <w:bCs/>
              <w:lang w:val="en-GB"/>
            </w:rPr>
            <w:fldChar w:fldCharType="end"/>
          </w:r>
        </w:sdtContent>
      </w:sdt>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5300" cy="3124200"/>
                    </a:xfrm>
                    <a:prstGeom prst="rect">
                      <a:avLst/>
                    </a:prstGeom>
                  </pic:spPr>
                </pic:pic>
              </a:graphicData>
            </a:graphic>
          </wp:inline>
        </w:drawing>
      </w:r>
    </w:p>
    <w:p w14:paraId="1C7DA225" w14:textId="085EF7F9" w:rsidR="00006990" w:rsidRDefault="00006990" w:rsidP="00845964">
      <w:pPr>
        <w:rPr>
          <w:lang w:val="en-GB"/>
        </w:rPr>
      </w:pPr>
    </w:p>
    <w:p w14:paraId="3E5BCA2C" w14:textId="6267D518" w:rsidR="00DB7FC5" w:rsidRDefault="00DB7FC5" w:rsidP="00845964">
      <w:pPr>
        <w:rPr>
          <w:lang w:val="en-GB"/>
        </w:rPr>
      </w:pPr>
    </w:p>
    <w:p w14:paraId="4466F520" w14:textId="3CD6ACAF" w:rsidR="00DB7FC5" w:rsidRDefault="00DB7FC5" w:rsidP="00845964">
      <w:pPr>
        <w:rPr>
          <w:lang w:val="en-GB"/>
        </w:rPr>
      </w:pPr>
    </w:p>
    <w:p w14:paraId="12AB8A2C" w14:textId="59E0703B" w:rsidR="00DB7FC5" w:rsidRDefault="00DB7FC5" w:rsidP="00845964">
      <w:pPr>
        <w:rPr>
          <w:lang w:val="en-GB"/>
        </w:rPr>
      </w:pPr>
    </w:p>
    <w:p w14:paraId="123E74C2" w14:textId="77777777" w:rsidR="00DB7FC5" w:rsidRDefault="00DB7FC5" w:rsidP="00845964">
      <w:pPr>
        <w:rPr>
          <w:lang w:val="en-GB"/>
        </w:rPr>
      </w:pPr>
    </w:p>
    <w:p w14:paraId="26DD7788" w14:textId="3A6A3C61" w:rsidR="00006990" w:rsidRDefault="00006990" w:rsidP="00845964">
      <w:pPr>
        <w:rPr>
          <w:b/>
          <w:bCs/>
          <w:lang w:val="en-GB"/>
        </w:rPr>
      </w:pPr>
      <w:r>
        <w:rPr>
          <w:b/>
          <w:bCs/>
          <w:lang w:val="en-GB"/>
        </w:rPr>
        <w:lastRenderedPageBreak/>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5F72BD2E">
            <wp:extent cx="5214630" cy="22860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6000" cy="2290984"/>
                    </a:xfrm>
                    <a:prstGeom prst="rect">
                      <a:avLst/>
                    </a:prstGeom>
                  </pic:spPr>
                </pic:pic>
              </a:graphicData>
            </a:graphic>
          </wp:inline>
        </w:drawing>
      </w:r>
    </w:p>
    <w:p w14:paraId="41F1C7D6" w14:textId="2854EFF3" w:rsidR="00E93F69" w:rsidRDefault="006310E8"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BF008E">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drawing>
          <wp:inline distT="0" distB="0" distL="0" distR="0" wp14:anchorId="4B6C6AAA" wp14:editId="0A14D2A3">
            <wp:extent cx="4960430" cy="3215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2741" cy="3223621"/>
                    </a:xfrm>
                    <a:prstGeom prst="rect">
                      <a:avLst/>
                    </a:prstGeom>
                  </pic:spPr>
                </pic:pic>
              </a:graphicData>
            </a:graphic>
          </wp:inline>
        </w:drawing>
      </w:r>
    </w:p>
    <w:p w14:paraId="4E032E12" w14:textId="6D01B463" w:rsidR="00A3169F" w:rsidRDefault="00A3169F" w:rsidP="00845964">
      <w:pPr>
        <w:rPr>
          <w:b/>
          <w:bCs/>
          <w:lang w:val="en-GB"/>
        </w:rPr>
      </w:pPr>
    </w:p>
    <w:p w14:paraId="0A7A4E61" w14:textId="77777777" w:rsidR="00DB7FC5" w:rsidRDefault="00DB7FC5" w:rsidP="00845964">
      <w:pPr>
        <w:rPr>
          <w:b/>
          <w:bCs/>
          <w:lang w:val="en-GB"/>
        </w:rPr>
      </w:pPr>
    </w:p>
    <w:p w14:paraId="372201B0" w14:textId="77777777" w:rsidR="00DB7FC5" w:rsidRDefault="00DB7FC5">
      <w:pPr>
        <w:rPr>
          <w:b/>
          <w:bCs/>
          <w:lang w:val="en-GB"/>
        </w:rPr>
      </w:pPr>
      <w:r>
        <w:rPr>
          <w:b/>
          <w:bCs/>
          <w:lang w:val="en-GB"/>
        </w:rPr>
        <w:br w:type="page"/>
      </w:r>
    </w:p>
    <w:p w14:paraId="449B993F" w14:textId="111D9677" w:rsidR="002C4DA3" w:rsidRDefault="002C4DA3" w:rsidP="00845964">
      <w:pPr>
        <w:rPr>
          <w:b/>
          <w:bCs/>
          <w:lang w:val="en-GB"/>
        </w:rPr>
      </w:pPr>
      <w:r>
        <w:rPr>
          <w:b/>
          <w:bCs/>
          <w:lang w:val="en-GB"/>
        </w:rPr>
        <w:lastRenderedPageBreak/>
        <w:t>6 --&gt; 7</w:t>
      </w:r>
    </w:p>
    <w:p w14:paraId="10E323B0" w14:textId="25E60DA6" w:rsidR="002C4DA3" w:rsidRDefault="002C4DA3" w:rsidP="00845964">
      <w:pPr>
        <w:rPr>
          <w:b/>
          <w:bCs/>
          <w:lang w:val="en-GB"/>
        </w:rPr>
      </w:pPr>
      <w:r>
        <w:rPr>
          <w:noProof/>
        </w:rPr>
        <w:drawing>
          <wp:inline distT="0" distB="0" distL="0" distR="0" wp14:anchorId="20590E38" wp14:editId="529B2F3F">
            <wp:extent cx="2811780" cy="3826822"/>
            <wp:effectExtent l="0" t="0" r="7620" b="254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1367" cy="3839870"/>
                    </a:xfrm>
                    <a:prstGeom prst="rect">
                      <a:avLst/>
                    </a:prstGeom>
                  </pic:spPr>
                </pic:pic>
              </a:graphicData>
            </a:graphic>
          </wp:inline>
        </w:drawing>
      </w:r>
    </w:p>
    <w:p w14:paraId="4E44AC29" w14:textId="77777777" w:rsidR="00EB4774" w:rsidRDefault="002C4DA3" w:rsidP="00845964">
      <w:pPr>
        <w:rPr>
          <w:b/>
          <w:bCs/>
          <w:lang w:val="en-GB"/>
        </w:rPr>
      </w:pPr>
      <w:r>
        <w:rPr>
          <w:noProof/>
        </w:rPr>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0050" cy="361950"/>
                    </a:xfrm>
                    <a:prstGeom prst="rect">
                      <a:avLst/>
                    </a:prstGeom>
                  </pic:spPr>
                </pic:pic>
              </a:graphicData>
            </a:graphic>
          </wp:inline>
        </w:drawing>
      </w:r>
    </w:p>
    <w:p w14:paraId="05A66FDA" w14:textId="629FD634" w:rsidR="002C4DA3" w:rsidRDefault="006310E8"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BF008E">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76650" cy="371475"/>
                    </a:xfrm>
                    <a:prstGeom prst="rect">
                      <a:avLst/>
                    </a:prstGeom>
                  </pic:spPr>
                </pic:pic>
              </a:graphicData>
            </a:graphic>
          </wp:inline>
        </w:drawing>
      </w:r>
    </w:p>
    <w:p w14:paraId="06951AE3" w14:textId="492D0BC6" w:rsidR="00017F26" w:rsidRPr="0001522E" w:rsidRDefault="0001522E" w:rsidP="00845964">
      <w:pPr>
        <w:rPr>
          <w:lang w:val="en-GB"/>
        </w:rPr>
      </w:pPr>
      <w:r>
        <w:rPr>
          <w:lang w:val="en-GB"/>
        </w:rPr>
        <w:t xml:space="preserve">Using man grep first helped me figure this </w:t>
      </w:r>
      <w:r w:rsidR="002108F3">
        <w:rPr>
          <w:lang w:val="en-GB"/>
        </w:rPr>
        <w:t>level</w:t>
      </w:r>
      <w:r>
        <w:rPr>
          <w:lang w:val="en-GB"/>
        </w:rPr>
        <w:t xml:space="preserve"> out </w:t>
      </w:r>
      <w:r w:rsidR="002108F3">
        <w:rPr>
          <w:lang w:val="en-GB"/>
        </w:rPr>
        <w:t>fast</w:t>
      </w:r>
      <w:r>
        <w:rPr>
          <w:lang w:val="en-GB"/>
        </w:rPr>
        <w:t xml:space="preserve"> but</w:t>
      </w:r>
      <w:r w:rsidR="002108F3">
        <w:rPr>
          <w:lang w:val="en-GB"/>
        </w:rPr>
        <w:t xml:space="preserve"> </w:t>
      </w:r>
      <w:r>
        <w:rPr>
          <w:lang w:val="en-GB"/>
        </w:rPr>
        <w: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3675" cy="333375"/>
                    </a:xfrm>
                    <a:prstGeom prst="rect">
                      <a:avLst/>
                    </a:prstGeom>
                  </pic:spPr>
                </pic:pic>
              </a:graphicData>
            </a:graphic>
          </wp:inline>
        </w:drawing>
      </w:r>
    </w:p>
    <w:p w14:paraId="06D31372" w14:textId="6D3EF545" w:rsidR="00826DF6" w:rsidRDefault="006310E8"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BF008E">
            <w:rPr>
              <w:noProof/>
              <w:lang w:val="en-GB"/>
            </w:rPr>
            <w:t>(pipes, n.d.)</w:t>
          </w:r>
          <w:r w:rsidR="00EB4774">
            <w:rPr>
              <w:lang w:val="en-GB"/>
            </w:rPr>
            <w:fldChar w:fldCharType="end"/>
          </w:r>
        </w:sdtContent>
      </w:sdt>
    </w:p>
    <w:p w14:paraId="4743B97C" w14:textId="2EA78818" w:rsidR="00826DF6" w:rsidRDefault="00826DF6" w:rsidP="00845964">
      <w:pPr>
        <w:rPr>
          <w:lang w:val="en-GB"/>
        </w:rPr>
      </w:pPr>
    </w:p>
    <w:p w14:paraId="6C1CBB4F" w14:textId="254AC78D" w:rsidR="00DB7FC5" w:rsidRDefault="00DB7FC5" w:rsidP="00845964">
      <w:pPr>
        <w:rPr>
          <w:lang w:val="en-GB"/>
        </w:rPr>
      </w:pPr>
    </w:p>
    <w:p w14:paraId="40D63DD2" w14:textId="760E73B5" w:rsidR="00DB7FC5" w:rsidRDefault="00DB7FC5" w:rsidP="00845964">
      <w:pPr>
        <w:rPr>
          <w:lang w:val="en-GB"/>
        </w:rPr>
      </w:pPr>
    </w:p>
    <w:p w14:paraId="2379DF77" w14:textId="77777777" w:rsidR="00DB7FC5" w:rsidRDefault="00DB7FC5" w:rsidP="00845964">
      <w:pPr>
        <w:rPr>
          <w:lang w:val="en-GB"/>
        </w:rPr>
      </w:pPr>
    </w:p>
    <w:p w14:paraId="4EC53346" w14:textId="6362205D" w:rsidR="00826DF6" w:rsidRDefault="00826DF6" w:rsidP="00845964">
      <w:pPr>
        <w:rPr>
          <w:b/>
          <w:bCs/>
          <w:lang w:val="en-GB"/>
        </w:rPr>
      </w:pPr>
      <w:r w:rsidRPr="00826DF6">
        <w:rPr>
          <w:b/>
          <w:bCs/>
          <w:lang w:val="en-GB"/>
        </w:rPr>
        <w:lastRenderedPageBreak/>
        <w:t>9 --&gt; 10</w:t>
      </w:r>
    </w:p>
    <w:p w14:paraId="1E3F8595" w14:textId="77777777" w:rsidR="00EB4774" w:rsidRDefault="00826DF6" w:rsidP="00845964">
      <w:pPr>
        <w:rPr>
          <w:b/>
          <w:bCs/>
          <w:lang w:val="en-GB"/>
        </w:rPr>
      </w:pPr>
      <w:r>
        <w:rPr>
          <w:noProof/>
        </w:rPr>
        <w:drawing>
          <wp:inline distT="0" distB="0" distL="0" distR="0" wp14:anchorId="6032A40C" wp14:editId="0F90FC5B">
            <wp:extent cx="3937299" cy="914400"/>
            <wp:effectExtent l="0" t="0" r="635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235" cy="915779"/>
                    </a:xfrm>
                    <a:prstGeom prst="rect">
                      <a:avLst/>
                    </a:prstGeom>
                  </pic:spPr>
                </pic:pic>
              </a:graphicData>
            </a:graphic>
          </wp:inline>
        </w:drawing>
      </w:r>
    </w:p>
    <w:p w14:paraId="46806D72" w14:textId="2526F78C" w:rsidR="00826DF6" w:rsidRDefault="006310E8"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BF008E">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2FBF309E">
            <wp:extent cx="4917989" cy="45720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2629" cy="457631"/>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62F73516" w:rsidR="00FD1B82" w:rsidRDefault="00FD1B82" w:rsidP="00FD1B82">
      <w:pPr>
        <w:pStyle w:val="Heading5"/>
        <w:rPr>
          <w:lang w:val="en-GB"/>
        </w:rPr>
      </w:pPr>
      <w:r>
        <w:rPr>
          <w:lang w:val="en-GB"/>
        </w:rPr>
        <w:t xml:space="preserve">Afterthoughts </w:t>
      </w:r>
      <w:r w:rsidR="002108F3">
        <w:rPr>
          <w:lang w:val="en-GB"/>
        </w:rPr>
        <w:t>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365A470B" w14:textId="77777777" w:rsidR="00DB7FC5" w:rsidRDefault="00DB7FC5">
      <w:pPr>
        <w:rPr>
          <w:rFonts w:asciiTheme="majorHAnsi" w:eastAsiaTheme="majorEastAsia" w:hAnsiTheme="majorHAnsi" w:cstheme="majorBidi"/>
          <w:i/>
          <w:iCs/>
          <w:color w:val="2F5496" w:themeColor="accent1" w:themeShade="BF"/>
          <w:lang w:val="en-GB"/>
        </w:rPr>
      </w:pPr>
      <w:r>
        <w:rPr>
          <w:lang w:val="en-GB"/>
        </w:rPr>
        <w:br w:type="page"/>
      </w:r>
    </w:p>
    <w:p w14:paraId="1D755377" w14:textId="157EA3B0" w:rsidR="004153D1" w:rsidRDefault="004730EF" w:rsidP="006C7146">
      <w:pPr>
        <w:pStyle w:val="Heading4"/>
        <w:rPr>
          <w:lang w:val="en-GB"/>
        </w:rPr>
      </w:pPr>
      <w:r>
        <w:rPr>
          <w:lang w:val="en-GB"/>
        </w:rPr>
        <w:lastRenderedPageBreak/>
        <w:t>Wireshark</w:t>
      </w:r>
    </w:p>
    <w:p w14:paraId="17BF174C" w14:textId="68FB1267" w:rsidR="004527C3" w:rsidRPr="004527C3" w:rsidRDefault="004527C3" w:rsidP="004527C3">
      <w:pPr>
        <w:rPr>
          <w:lang w:val="en-GB"/>
        </w:rPr>
      </w:pPr>
      <w:r>
        <w:rPr>
          <w:lang w:val="en-GB"/>
        </w:rPr>
        <w:t>I used Wireshark in multiple subjects but in this section, I’ll place some other filters and things I found.</w:t>
      </w:r>
      <w:r w:rsidRPr="004527C3">
        <w:rPr>
          <w:lang w:val="en-GB"/>
        </w:rPr>
        <w:t xml:space="preserve"> </w:t>
      </w:r>
    </w:p>
    <w:p w14:paraId="5DF663D3" w14:textId="482DD6FF" w:rsidR="003B1952" w:rsidRDefault="007B4E49" w:rsidP="004153D1">
      <w:pPr>
        <w:pStyle w:val="NormalWeb"/>
        <w:rPr>
          <w:rStyle w:val="Strong"/>
          <w:u w:val="single"/>
          <w:lang w:val="en-GB"/>
        </w:rPr>
      </w:pPr>
      <w:r w:rsidRPr="007B4E49">
        <w:rPr>
          <w:noProof/>
        </w:rPr>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36B8B309" w14:textId="0D6A4091" w:rsidR="003B1952" w:rsidRPr="003B1952" w:rsidRDefault="003B1952" w:rsidP="004153D1">
      <w:pPr>
        <w:pStyle w:val="NormalWeb"/>
        <w:rPr>
          <w:rStyle w:val="Strong"/>
          <w:rFonts w:asciiTheme="minorHAnsi" w:hAnsiTheme="minorHAnsi" w:cstheme="minorHAnsi"/>
          <w:b w:val="0"/>
          <w:bCs w:val="0"/>
          <w:sz w:val="22"/>
          <w:szCs w:val="22"/>
          <w:lang w:val="en-GB"/>
        </w:rPr>
      </w:pPr>
      <w:r>
        <w:rPr>
          <w:rStyle w:val="Strong"/>
          <w:rFonts w:asciiTheme="minorHAnsi" w:hAnsiTheme="minorHAnsi" w:cstheme="minorHAnsi"/>
          <w:b w:val="0"/>
          <w:bCs w:val="0"/>
          <w:sz w:val="22"/>
          <w:szCs w:val="22"/>
          <w:lang w:val="en-GB"/>
        </w:rPr>
        <w:t>I was able to find the Smartwatch</w:t>
      </w:r>
      <w:r w:rsidR="004527C3">
        <w:rPr>
          <w:rStyle w:val="Strong"/>
          <w:rFonts w:asciiTheme="minorHAnsi" w:hAnsiTheme="minorHAnsi" w:cstheme="minorHAnsi"/>
          <w:b w:val="0"/>
          <w:bCs w:val="0"/>
          <w:sz w:val="22"/>
          <w:szCs w:val="22"/>
          <w:lang w:val="en-GB"/>
        </w:rPr>
        <w:t xml:space="preserve"> (My research object)</w:t>
      </w:r>
      <w:r>
        <w:rPr>
          <w:rStyle w:val="Strong"/>
          <w:rFonts w:asciiTheme="minorHAnsi" w:hAnsiTheme="minorHAnsi" w:cstheme="minorHAnsi"/>
          <w:b w:val="0"/>
          <w:bCs w:val="0"/>
          <w:sz w:val="22"/>
          <w:szCs w:val="22"/>
          <w:lang w:val="en-GB"/>
        </w:rPr>
        <w:t xml:space="preserve"> in </w:t>
      </w:r>
      <w:r w:rsidR="007779B5">
        <w:rPr>
          <w:rStyle w:val="Strong"/>
          <w:rFonts w:asciiTheme="minorHAnsi" w:hAnsiTheme="minorHAnsi" w:cstheme="minorHAnsi"/>
          <w:b w:val="0"/>
          <w:bCs w:val="0"/>
          <w:sz w:val="22"/>
          <w:szCs w:val="22"/>
          <w:lang w:val="en-GB"/>
        </w:rPr>
        <w:t>Wireshark</w:t>
      </w:r>
      <w:r>
        <w:rPr>
          <w:rStyle w:val="Strong"/>
          <w:rFonts w:asciiTheme="minorHAnsi" w:hAnsiTheme="minorHAnsi" w:cstheme="minorHAnsi"/>
          <w:b w:val="0"/>
          <w:bCs w:val="0"/>
          <w:sz w:val="22"/>
          <w:szCs w:val="22"/>
          <w:lang w:val="en-GB"/>
        </w:rPr>
        <w:t xml:space="preserve"> to!</w:t>
      </w:r>
    </w:p>
    <w:p w14:paraId="6D713FF5" w14:textId="403BA576" w:rsidR="007779B5" w:rsidRPr="00CC104F" w:rsidRDefault="003B1952" w:rsidP="004527C3">
      <w:pPr>
        <w:pStyle w:val="NormalWeb"/>
        <w:rPr>
          <w:rFonts w:cstheme="minorHAnsi"/>
        </w:rPr>
      </w:pPr>
      <w:r w:rsidRPr="003B1952">
        <w:rPr>
          <w:noProof/>
        </w:rPr>
        <w:drawing>
          <wp:inline distT="0" distB="0" distL="0" distR="0" wp14:anchorId="5023ED18" wp14:editId="22032B2F">
            <wp:extent cx="4975860" cy="31056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6356" r="46825" b="32325"/>
                    <a:stretch/>
                  </pic:blipFill>
                  <pic:spPr bwMode="auto">
                    <a:xfrm>
                      <a:off x="0" y="0"/>
                      <a:ext cx="4989853" cy="3114382"/>
                    </a:xfrm>
                    <a:prstGeom prst="rect">
                      <a:avLst/>
                    </a:prstGeom>
                    <a:ln>
                      <a:noFill/>
                    </a:ln>
                    <a:extLst>
                      <a:ext uri="{53640926-AAD7-44D8-BBD7-CCE9431645EC}">
                        <a14:shadowObscured xmlns:a14="http://schemas.microsoft.com/office/drawing/2010/main"/>
                      </a:ext>
                    </a:extLst>
                  </pic:spPr>
                </pic:pic>
              </a:graphicData>
            </a:graphic>
          </wp:inline>
        </w:drawing>
      </w:r>
      <w:r w:rsidR="007779B5" w:rsidRPr="00CC104F">
        <w:rPr>
          <w:rFonts w:cstheme="minorHAnsi"/>
        </w:rPr>
        <w:t xml:space="preserve"> </w:t>
      </w:r>
    </w:p>
    <w:p w14:paraId="2CAF7C16" w14:textId="77777777" w:rsidR="007779B5" w:rsidRDefault="007779B5" w:rsidP="007779B5">
      <w:pPr>
        <w:spacing w:before="100" w:beforeAutospacing="1" w:after="100" w:afterAutospacing="1" w:line="240" w:lineRule="auto"/>
        <w:rPr>
          <w:rFonts w:eastAsia="Times New Roman" w:cstheme="minorHAnsi"/>
          <w:lang w:val="en-GB" w:eastAsia="nl-NL"/>
        </w:rPr>
      </w:pPr>
      <w:r>
        <w:rPr>
          <w:noProof/>
        </w:rPr>
        <w:drawing>
          <wp:inline distT="0" distB="0" distL="0" distR="0" wp14:anchorId="633828FD" wp14:editId="16F6C2D8">
            <wp:extent cx="5000313" cy="206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44680" b="59347"/>
                    <a:stretch/>
                  </pic:blipFill>
                  <pic:spPr bwMode="auto">
                    <a:xfrm>
                      <a:off x="0" y="0"/>
                      <a:ext cx="5020443" cy="2075246"/>
                    </a:xfrm>
                    <a:prstGeom prst="rect">
                      <a:avLst/>
                    </a:prstGeom>
                    <a:ln>
                      <a:noFill/>
                    </a:ln>
                    <a:extLst>
                      <a:ext uri="{53640926-AAD7-44D8-BBD7-CCE9431645EC}">
                        <a14:shadowObscured xmlns:a14="http://schemas.microsoft.com/office/drawing/2010/main"/>
                      </a:ext>
                    </a:extLst>
                  </pic:spPr>
                </pic:pic>
              </a:graphicData>
            </a:graphic>
          </wp:inline>
        </w:drawing>
      </w:r>
    </w:p>
    <w:p w14:paraId="40BD3D20" w14:textId="4E15B7B2" w:rsidR="004153D1" w:rsidRDefault="004527C3" w:rsidP="004527C3">
      <w:pPr>
        <w:pStyle w:val="Heading5"/>
        <w:rPr>
          <w:lang w:val="en-GB"/>
        </w:rPr>
      </w:pPr>
      <w:r>
        <w:rPr>
          <w:lang w:val="en-GB"/>
        </w:rPr>
        <w:t>Afterthoughts Wireshark</w:t>
      </w:r>
    </w:p>
    <w:p w14:paraId="10B04AAD" w14:textId="6E9C7C0B" w:rsidR="00634CA7" w:rsidRPr="00DB7FC5" w:rsidRDefault="004527C3" w:rsidP="00DB7FC5">
      <w:pPr>
        <w:rPr>
          <w:lang w:val="en-GB"/>
        </w:rPr>
      </w:pPr>
      <w:r>
        <w:rPr>
          <w:lang w:val="en-GB"/>
        </w:rPr>
        <w:t>I found Wireshark to be a useful tool in multiple subjects. Being able to see passwords, usernames, packages and more with it. It did take me some time before I understood the use of it though.</w:t>
      </w:r>
    </w:p>
    <w:p w14:paraId="546EE245" w14:textId="77777777" w:rsidR="00F5667A" w:rsidRDefault="006C7146" w:rsidP="00F5667A">
      <w:pPr>
        <w:pStyle w:val="Heading4"/>
        <w:rPr>
          <w:rFonts w:eastAsia="Times New Roman"/>
          <w:lang w:val="en-GB" w:eastAsia="nl-NL"/>
        </w:rPr>
      </w:pPr>
      <w:r w:rsidRPr="006C7146">
        <w:rPr>
          <w:rFonts w:eastAsia="Times New Roman"/>
          <w:lang w:val="en-GB" w:eastAsia="nl-NL"/>
        </w:rPr>
        <w:lastRenderedPageBreak/>
        <w:t>VMWare ESX and Seclab</w:t>
      </w:r>
    </w:p>
    <w:p w14:paraId="66804FBA" w14:textId="637F6E5B" w:rsidR="00F5667A" w:rsidRPr="004527C3" w:rsidRDefault="00F5667A" w:rsidP="00F5667A">
      <w:pPr>
        <w:rPr>
          <w:lang w:val="en-GB"/>
        </w:rPr>
      </w:pPr>
      <w:r>
        <w:rPr>
          <w:lang w:val="en-GB"/>
        </w:rPr>
        <w:t xml:space="preserve">Without this I wouldn’t have been able to do almost any of the subjects </w:t>
      </w:r>
      <w:r w:rsidR="006C7146">
        <w:rPr>
          <w:noProof/>
        </w:rPr>
        <w:drawing>
          <wp:inline distT="0" distB="0" distL="0" distR="0" wp14:anchorId="64C12B7A" wp14:editId="03F6EC21">
            <wp:extent cx="4625340" cy="2471743"/>
            <wp:effectExtent l="0" t="0" r="381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4997"/>
                    <a:stretch/>
                  </pic:blipFill>
                  <pic:spPr bwMode="auto">
                    <a:xfrm>
                      <a:off x="0" y="0"/>
                      <a:ext cx="4627311" cy="2472796"/>
                    </a:xfrm>
                    <a:prstGeom prst="rect">
                      <a:avLst/>
                    </a:prstGeom>
                    <a:ln>
                      <a:noFill/>
                    </a:ln>
                    <a:extLst>
                      <a:ext uri="{53640926-AAD7-44D8-BBD7-CCE9431645EC}">
                        <a14:shadowObscured xmlns:a14="http://schemas.microsoft.com/office/drawing/2010/main"/>
                      </a:ext>
                    </a:extLst>
                  </pic:spPr>
                </pic:pic>
              </a:graphicData>
            </a:graphic>
          </wp:inline>
        </w:drawing>
      </w:r>
    </w:p>
    <w:p w14:paraId="659A4103" w14:textId="77777777" w:rsidR="006C7146" w:rsidRDefault="006C7146" w:rsidP="006C7146">
      <w:r>
        <w:rPr>
          <w:noProof/>
        </w:rPr>
        <w:drawing>
          <wp:inline distT="0" distB="0" distL="0" distR="0" wp14:anchorId="65E2E502" wp14:editId="68EEE4CC">
            <wp:extent cx="4533900" cy="24228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4997"/>
                    <a:stretch/>
                  </pic:blipFill>
                  <pic:spPr bwMode="auto">
                    <a:xfrm>
                      <a:off x="0" y="0"/>
                      <a:ext cx="4536707" cy="2424378"/>
                    </a:xfrm>
                    <a:prstGeom prst="rect">
                      <a:avLst/>
                    </a:prstGeom>
                    <a:ln>
                      <a:noFill/>
                    </a:ln>
                    <a:extLst>
                      <a:ext uri="{53640926-AAD7-44D8-BBD7-CCE9431645EC}">
                        <a14:shadowObscured xmlns:a14="http://schemas.microsoft.com/office/drawing/2010/main"/>
                      </a:ext>
                    </a:extLst>
                  </pic:spPr>
                </pic:pic>
              </a:graphicData>
            </a:graphic>
          </wp:inline>
        </w:drawing>
      </w:r>
    </w:p>
    <w:p w14:paraId="69BCFB03" w14:textId="6F375CE7" w:rsidR="006C7146" w:rsidRDefault="006C7146" w:rsidP="006C7146">
      <w:r>
        <w:rPr>
          <w:noProof/>
        </w:rPr>
        <w:drawing>
          <wp:inline distT="0" distB="0" distL="0" distR="0" wp14:anchorId="4195D266" wp14:editId="624E35E1">
            <wp:extent cx="2659380" cy="1407079"/>
            <wp:effectExtent l="0" t="0" r="762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938"/>
                    <a:stretch/>
                  </pic:blipFill>
                  <pic:spPr bwMode="auto">
                    <a:xfrm>
                      <a:off x="0" y="0"/>
                      <a:ext cx="2664893" cy="1409996"/>
                    </a:xfrm>
                    <a:prstGeom prst="rect">
                      <a:avLst/>
                    </a:prstGeom>
                    <a:ln>
                      <a:noFill/>
                    </a:ln>
                    <a:extLst>
                      <a:ext uri="{53640926-AAD7-44D8-BBD7-CCE9431645EC}">
                        <a14:shadowObscured xmlns:a14="http://schemas.microsoft.com/office/drawing/2010/main"/>
                      </a:ext>
                    </a:extLst>
                  </pic:spPr>
                </pic:pic>
              </a:graphicData>
            </a:graphic>
          </wp:inline>
        </w:drawing>
      </w:r>
      <w:r w:rsidR="00DB7FC5">
        <w:rPr>
          <w:noProof/>
        </w:rPr>
        <w:drawing>
          <wp:inline distT="0" distB="0" distL="0" distR="0" wp14:anchorId="39F3FDC2" wp14:editId="09FF4D94">
            <wp:extent cx="2781300" cy="149366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527"/>
                    <a:stretch/>
                  </pic:blipFill>
                  <pic:spPr bwMode="auto">
                    <a:xfrm>
                      <a:off x="0" y="0"/>
                      <a:ext cx="2788011" cy="1497265"/>
                    </a:xfrm>
                    <a:prstGeom prst="rect">
                      <a:avLst/>
                    </a:prstGeom>
                    <a:ln>
                      <a:noFill/>
                    </a:ln>
                    <a:extLst>
                      <a:ext uri="{53640926-AAD7-44D8-BBD7-CCE9431645EC}">
                        <a14:shadowObscured xmlns:a14="http://schemas.microsoft.com/office/drawing/2010/main"/>
                      </a:ext>
                    </a:extLst>
                  </pic:spPr>
                </pic:pic>
              </a:graphicData>
            </a:graphic>
          </wp:inline>
        </w:drawing>
      </w:r>
    </w:p>
    <w:p w14:paraId="39253DD0" w14:textId="4A9D9E51" w:rsidR="006C7146" w:rsidRDefault="006C7146" w:rsidP="007768D4">
      <w:pPr>
        <w:rPr>
          <w:lang w:val="en-GB"/>
        </w:rPr>
      </w:pPr>
    </w:p>
    <w:p w14:paraId="34010C70" w14:textId="7A6C6FA9" w:rsidR="006C7146" w:rsidRDefault="006C7146" w:rsidP="006C7146">
      <w:pPr>
        <w:pStyle w:val="Heading5"/>
        <w:rPr>
          <w:lang w:val="en-GB"/>
        </w:rPr>
      </w:pPr>
      <w:r>
        <w:rPr>
          <w:lang w:val="en-GB"/>
        </w:rPr>
        <w:t xml:space="preserve">Afterthoughts </w:t>
      </w:r>
      <w:r w:rsidRPr="006C7146">
        <w:rPr>
          <w:lang w:val="en-GB"/>
        </w:rPr>
        <w:t>VMWare ESX and Seclab</w:t>
      </w:r>
    </w:p>
    <w:p w14:paraId="2D0496F0" w14:textId="7C6D0BB3" w:rsidR="006C7146" w:rsidRPr="006C7146" w:rsidRDefault="006C7146" w:rsidP="006C7146">
      <w:pPr>
        <w:rPr>
          <w:lang w:val="en-GB"/>
        </w:rPr>
      </w:pPr>
      <w:r>
        <w:rPr>
          <w:lang w:val="en-GB"/>
        </w:rPr>
        <w:t xml:space="preserve">Following the instruction for this subject it’s was easily set up after a couple of minutes. </w:t>
      </w:r>
      <w:r w:rsidR="00E17C1A">
        <w:rPr>
          <w:lang w:val="en-GB"/>
        </w:rPr>
        <w:t xml:space="preserve">I still don’t like having to use a VPN to </w:t>
      </w:r>
      <w:r w:rsidR="007768D4">
        <w:rPr>
          <w:lang w:val="en-GB"/>
        </w:rPr>
        <w:t>use</w:t>
      </w:r>
      <w:r w:rsidR="00E17C1A">
        <w:rPr>
          <w:lang w:val="en-GB"/>
        </w:rPr>
        <w:t xml:space="preserve"> it so I also used XAMP to setup a local DVWA when I would need it. But I used the VM a lot when learning about the other subjects.</w:t>
      </w:r>
    </w:p>
    <w:p w14:paraId="77264329" w14:textId="77777777" w:rsidR="00DB7FC5" w:rsidRDefault="00DB7FC5" w:rsidP="00F5667A">
      <w:pPr>
        <w:pStyle w:val="Heading4"/>
        <w:rPr>
          <w:rFonts w:eastAsia="Times New Roman"/>
          <w:lang w:val="en-GB" w:eastAsia="nl-NL"/>
        </w:rPr>
      </w:pPr>
    </w:p>
    <w:p w14:paraId="0FEB14F1" w14:textId="77777777" w:rsidR="00DB7FC5" w:rsidRDefault="00DB7FC5">
      <w:pPr>
        <w:rPr>
          <w:rFonts w:asciiTheme="majorHAnsi" w:eastAsia="Times New Roman" w:hAnsiTheme="majorHAnsi" w:cstheme="majorBidi"/>
          <w:i/>
          <w:iCs/>
          <w:color w:val="2F5496" w:themeColor="accent1" w:themeShade="BF"/>
          <w:lang w:val="en-GB" w:eastAsia="nl-NL"/>
        </w:rPr>
      </w:pPr>
      <w:r>
        <w:rPr>
          <w:rFonts w:eastAsia="Times New Roman"/>
          <w:lang w:val="en-GB" w:eastAsia="nl-NL"/>
        </w:rPr>
        <w:br w:type="page"/>
      </w:r>
    </w:p>
    <w:p w14:paraId="26CA2B46" w14:textId="11EB6E17" w:rsidR="006C7146" w:rsidRDefault="00F5667A" w:rsidP="00F5667A">
      <w:pPr>
        <w:pStyle w:val="Heading4"/>
        <w:rPr>
          <w:rFonts w:eastAsia="Times New Roman"/>
          <w:lang w:val="en-GB" w:eastAsia="nl-NL"/>
        </w:rPr>
      </w:pPr>
      <w:r w:rsidRPr="00F5667A">
        <w:rPr>
          <w:rFonts w:eastAsia="Times New Roman"/>
          <w:lang w:val="en-GB" w:eastAsia="nl-NL"/>
        </w:rPr>
        <w:lastRenderedPageBreak/>
        <w:t xml:space="preserve">Web application proxies &amp; </w:t>
      </w:r>
      <w:r w:rsidR="002108F3" w:rsidRPr="00F5667A">
        <w:rPr>
          <w:rFonts w:eastAsia="Times New Roman"/>
          <w:lang w:val="en-GB" w:eastAsia="nl-NL"/>
        </w:rPr>
        <w:t>web browser</w:t>
      </w:r>
      <w:r w:rsidRPr="00F5667A">
        <w:rPr>
          <w:rFonts w:eastAsia="Times New Roman"/>
          <w:lang w:val="en-GB" w:eastAsia="nl-NL"/>
        </w:rPr>
        <w:t xml:space="preserve"> plugins</w:t>
      </w:r>
    </w:p>
    <w:p w14:paraId="5E5CFFE7" w14:textId="2BED253A" w:rsidR="00F5667A" w:rsidRDefault="00F5667A" w:rsidP="00F5667A">
      <w:pPr>
        <w:rPr>
          <w:lang w:val="en-GB" w:eastAsia="nl-NL"/>
        </w:rPr>
      </w:pPr>
      <w:r>
        <w:rPr>
          <w:lang w:val="en-GB" w:eastAsia="nl-NL"/>
        </w:rPr>
        <w:t>This has been used in the subjects: Password cracking and CSRF</w:t>
      </w:r>
    </w:p>
    <w:p w14:paraId="188CE75D" w14:textId="488F17F3" w:rsidR="00552350" w:rsidRDefault="00552350" w:rsidP="00F5667A">
      <w:pPr>
        <w:rPr>
          <w:lang w:val="en-GB" w:eastAsia="nl-NL"/>
        </w:rPr>
      </w:pPr>
      <w:r>
        <w:rPr>
          <w:lang w:val="en-GB" w:eastAsia="nl-NL"/>
        </w:rPr>
        <w:t xml:space="preserve">I will try one more thing for this subject though. I’m going to use Burp in an SQL injection attack on DVWA. At first I follow this </w:t>
      </w:r>
      <w:r w:rsidR="006871F6">
        <w:rPr>
          <w:lang w:val="en-GB" w:eastAsia="nl-NL"/>
        </w:rPr>
        <w:t>YouTube</w:t>
      </w:r>
      <w:r>
        <w:rPr>
          <w:lang w:val="en-GB" w:eastAsia="nl-NL"/>
        </w:rPr>
        <w:t xml:space="preserve"> tutorial </w:t>
      </w:r>
      <w:hyperlink r:id="rId117" w:history="1">
        <w:r w:rsidRPr="00024022">
          <w:rPr>
            <w:rStyle w:val="Hyperlink"/>
            <w:lang w:val="en-GB" w:eastAsia="nl-NL"/>
          </w:rPr>
          <w:t>https://www.youtube.com/watch?v=N5RMx7VprNU</w:t>
        </w:r>
      </w:hyperlink>
      <w:r>
        <w:rPr>
          <w:lang w:val="en-GB" w:eastAsia="nl-NL"/>
        </w:rPr>
        <w:t xml:space="preserve"> this turned out to be a bit useless since it didn’t show everything I needed.</w:t>
      </w:r>
    </w:p>
    <w:p w14:paraId="11139022" w14:textId="5F066200" w:rsidR="00552350" w:rsidRDefault="00552350" w:rsidP="00F5667A">
      <w:pPr>
        <w:rPr>
          <w:lang w:val="en-GB" w:eastAsia="nl-NL"/>
        </w:rPr>
      </w:pPr>
      <w:r>
        <w:rPr>
          <w:lang w:val="en-GB" w:eastAsia="nl-NL"/>
        </w:rPr>
        <w:t>I already knew how to change the proxy settings from when I did the subject: password cracking</w:t>
      </w:r>
      <w:r w:rsidR="009B0571">
        <w:rPr>
          <w:lang w:val="en-GB" w:eastAsia="nl-NL"/>
        </w:rPr>
        <w:t xml:space="preserve"> </w:t>
      </w:r>
      <w:r>
        <w:rPr>
          <w:lang w:val="en-GB" w:eastAsia="nl-NL"/>
        </w:rPr>
        <w:t xml:space="preserve">. </w:t>
      </w:r>
    </w:p>
    <w:p w14:paraId="5BCB61AB" w14:textId="45C9E7C5" w:rsidR="00DC3D6B" w:rsidRDefault="00DC3D6B" w:rsidP="00F5667A">
      <w:pPr>
        <w:rPr>
          <w:lang w:val="en-GB" w:eastAsia="nl-NL"/>
        </w:rPr>
      </w:pPr>
      <w:r>
        <w:rPr>
          <w:noProof/>
        </w:rPr>
        <w:drawing>
          <wp:inline distT="0" distB="0" distL="0" distR="0" wp14:anchorId="0C12F307" wp14:editId="2073881C">
            <wp:extent cx="2609850" cy="2492763"/>
            <wp:effectExtent l="0" t="0" r="0" b="317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18672" cy="2501189"/>
                    </a:xfrm>
                    <a:prstGeom prst="rect">
                      <a:avLst/>
                    </a:prstGeom>
                  </pic:spPr>
                </pic:pic>
              </a:graphicData>
            </a:graphic>
          </wp:inline>
        </w:drawing>
      </w:r>
    </w:p>
    <w:p w14:paraId="6DCD399E" w14:textId="1DE734D1" w:rsidR="006871F6" w:rsidRDefault="006871F6" w:rsidP="00F5667A">
      <w:pPr>
        <w:rPr>
          <w:lang w:val="en-GB" w:eastAsia="nl-NL"/>
        </w:rPr>
      </w:pPr>
      <w:r>
        <w:rPr>
          <w:lang w:val="en-GB" w:eastAsia="nl-NL"/>
        </w:rPr>
        <w:t xml:space="preserve">Since I already used Burp before I had to set the interception off since it was still on from last time and after that I selected the GET method from the SQL page to send it to the repeater </w:t>
      </w:r>
    </w:p>
    <w:p w14:paraId="0EA562D8" w14:textId="60C03F18" w:rsidR="00DC3D6B" w:rsidRDefault="00DC3D6B" w:rsidP="00F5667A">
      <w:pPr>
        <w:rPr>
          <w:lang w:val="en-GB" w:eastAsia="nl-NL"/>
        </w:rPr>
      </w:pPr>
      <w:r>
        <w:rPr>
          <w:noProof/>
        </w:rPr>
        <w:drawing>
          <wp:inline distT="0" distB="0" distL="0" distR="0" wp14:anchorId="7BDF12CA" wp14:editId="26FFC17D">
            <wp:extent cx="5189220" cy="4017447"/>
            <wp:effectExtent l="0" t="0" r="0" b="254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9934" t="6318" b="24774"/>
                    <a:stretch/>
                  </pic:blipFill>
                  <pic:spPr bwMode="auto">
                    <a:xfrm>
                      <a:off x="0" y="0"/>
                      <a:ext cx="5206957" cy="4031178"/>
                    </a:xfrm>
                    <a:prstGeom prst="rect">
                      <a:avLst/>
                    </a:prstGeom>
                    <a:ln>
                      <a:noFill/>
                    </a:ln>
                    <a:extLst>
                      <a:ext uri="{53640926-AAD7-44D8-BBD7-CCE9431645EC}">
                        <a14:shadowObscured xmlns:a14="http://schemas.microsoft.com/office/drawing/2010/main"/>
                      </a:ext>
                    </a:extLst>
                  </pic:spPr>
                </pic:pic>
              </a:graphicData>
            </a:graphic>
          </wp:inline>
        </w:drawing>
      </w:r>
    </w:p>
    <w:p w14:paraId="06C6A90C" w14:textId="77777777" w:rsidR="00DB7FC5" w:rsidRDefault="00DB7FC5" w:rsidP="00F5667A">
      <w:pPr>
        <w:rPr>
          <w:lang w:val="en-GB" w:eastAsia="nl-NL"/>
        </w:rPr>
      </w:pPr>
    </w:p>
    <w:p w14:paraId="2B964ED1" w14:textId="5FE8F332" w:rsidR="006871F6" w:rsidRDefault="006871F6" w:rsidP="00F5667A">
      <w:pPr>
        <w:rPr>
          <w:lang w:val="en-GB" w:eastAsia="nl-NL"/>
        </w:rPr>
      </w:pPr>
      <w:r>
        <w:rPr>
          <w:lang w:val="en-GB" w:eastAsia="nl-NL"/>
        </w:rPr>
        <w:lastRenderedPageBreak/>
        <w:t xml:space="preserve">In the repeater I added the payload positions. </w:t>
      </w:r>
    </w:p>
    <w:p w14:paraId="318BF492" w14:textId="64A258FD" w:rsidR="000A2EFB" w:rsidRDefault="00552350" w:rsidP="00F5667A">
      <w:pPr>
        <w:rPr>
          <w:lang w:val="en-GB" w:eastAsia="nl-NL"/>
        </w:rPr>
      </w:pPr>
      <w:r>
        <w:rPr>
          <w:noProof/>
        </w:rPr>
        <w:drawing>
          <wp:inline distT="0" distB="0" distL="0" distR="0" wp14:anchorId="23E48404" wp14:editId="3744C766">
            <wp:extent cx="4924425" cy="1619250"/>
            <wp:effectExtent l="0" t="0" r="9525"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6593"/>
                    <a:stretch/>
                  </pic:blipFill>
                  <pic:spPr bwMode="auto">
                    <a:xfrm>
                      <a:off x="0" y="0"/>
                      <a:ext cx="4924425" cy="1619250"/>
                    </a:xfrm>
                    <a:prstGeom prst="rect">
                      <a:avLst/>
                    </a:prstGeom>
                    <a:ln>
                      <a:noFill/>
                    </a:ln>
                    <a:extLst>
                      <a:ext uri="{53640926-AAD7-44D8-BBD7-CCE9431645EC}">
                        <a14:shadowObscured xmlns:a14="http://schemas.microsoft.com/office/drawing/2010/main"/>
                      </a:ext>
                    </a:extLst>
                  </pic:spPr>
                </pic:pic>
              </a:graphicData>
            </a:graphic>
          </wp:inline>
        </w:drawing>
      </w:r>
    </w:p>
    <w:p w14:paraId="433CBFF2" w14:textId="61061805" w:rsidR="006871F6" w:rsidRDefault="006871F6" w:rsidP="00F5667A">
      <w:pPr>
        <w:rPr>
          <w:lang w:val="en-GB" w:eastAsia="nl-NL"/>
        </w:rPr>
      </w:pPr>
      <w:r>
        <w:rPr>
          <w:lang w:val="en-GB" w:eastAsia="nl-NL"/>
        </w:rPr>
        <w:t>After that I created a txt file with Query’s. And started the attack with the txt file.</w:t>
      </w:r>
    </w:p>
    <w:p w14:paraId="078813EA" w14:textId="41989EDA" w:rsidR="000A2EFB" w:rsidRDefault="000A2EFB" w:rsidP="00F5667A">
      <w:pPr>
        <w:rPr>
          <w:lang w:val="en-GB" w:eastAsia="nl-NL"/>
        </w:rPr>
      </w:pPr>
      <w:r>
        <w:rPr>
          <w:noProof/>
        </w:rPr>
        <w:drawing>
          <wp:inline distT="0" distB="0" distL="0" distR="0" wp14:anchorId="72152CE8" wp14:editId="3168C50E">
            <wp:extent cx="2466975" cy="1152525"/>
            <wp:effectExtent l="0" t="0" r="9525" b="952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66975" cy="1152525"/>
                    </a:xfrm>
                    <a:prstGeom prst="rect">
                      <a:avLst/>
                    </a:prstGeom>
                  </pic:spPr>
                </pic:pic>
              </a:graphicData>
            </a:graphic>
          </wp:inline>
        </w:drawing>
      </w:r>
      <w:r w:rsidR="00552350">
        <w:rPr>
          <w:noProof/>
        </w:rPr>
        <w:drawing>
          <wp:inline distT="0" distB="0" distL="0" distR="0" wp14:anchorId="2D3291E9" wp14:editId="081453F7">
            <wp:extent cx="5457825" cy="190500"/>
            <wp:effectExtent l="0" t="0" r="9525"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7825" cy="190500"/>
                    </a:xfrm>
                    <a:prstGeom prst="rect">
                      <a:avLst/>
                    </a:prstGeom>
                  </pic:spPr>
                </pic:pic>
              </a:graphicData>
            </a:graphic>
          </wp:inline>
        </w:drawing>
      </w:r>
    </w:p>
    <w:p w14:paraId="4E157E5F" w14:textId="46AB9D41" w:rsidR="00B90255" w:rsidRDefault="00B90255" w:rsidP="00F5667A">
      <w:pPr>
        <w:rPr>
          <w:lang w:val="en-GB" w:eastAsia="nl-NL"/>
        </w:rPr>
      </w:pPr>
      <w:r>
        <w:rPr>
          <w:noProof/>
        </w:rPr>
        <w:drawing>
          <wp:inline distT="0" distB="0" distL="0" distR="0" wp14:anchorId="7BBD4765" wp14:editId="36326724">
            <wp:extent cx="5760720" cy="3319145"/>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319145"/>
                    </a:xfrm>
                    <a:prstGeom prst="rect">
                      <a:avLst/>
                    </a:prstGeom>
                  </pic:spPr>
                </pic:pic>
              </a:graphicData>
            </a:graphic>
          </wp:inline>
        </w:drawing>
      </w:r>
    </w:p>
    <w:p w14:paraId="40BCA3E6" w14:textId="300D7D35" w:rsidR="00B90255" w:rsidRDefault="00B90255" w:rsidP="00F5667A">
      <w:pPr>
        <w:rPr>
          <w:lang w:val="en-GB" w:eastAsia="nl-NL"/>
        </w:rPr>
      </w:pPr>
      <w:r>
        <w:rPr>
          <w:lang w:val="en-GB" w:eastAsia="nl-NL"/>
        </w:rPr>
        <w:t>I couldn’t get this to work but when I would manually do it, it did work for me.</w:t>
      </w:r>
    </w:p>
    <w:p w14:paraId="37C1CD00" w14:textId="4E4D70D2" w:rsidR="000A2EFB" w:rsidRDefault="000A2EFB" w:rsidP="00F5667A">
      <w:pPr>
        <w:rPr>
          <w:lang w:val="en-GB" w:eastAsia="nl-NL"/>
        </w:rPr>
      </w:pPr>
      <w:r>
        <w:rPr>
          <w:noProof/>
        </w:rPr>
        <w:lastRenderedPageBreak/>
        <w:drawing>
          <wp:inline distT="0" distB="0" distL="0" distR="0" wp14:anchorId="77D80601" wp14:editId="5F55AAEA">
            <wp:extent cx="5760720" cy="2739390"/>
            <wp:effectExtent l="0" t="0" r="0" b="381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739390"/>
                    </a:xfrm>
                    <a:prstGeom prst="rect">
                      <a:avLst/>
                    </a:prstGeom>
                  </pic:spPr>
                </pic:pic>
              </a:graphicData>
            </a:graphic>
          </wp:inline>
        </w:drawing>
      </w:r>
    </w:p>
    <w:p w14:paraId="0BEE1683" w14:textId="390C2BE5" w:rsidR="006871F6" w:rsidRDefault="006871F6" w:rsidP="00F5667A">
      <w:pPr>
        <w:rPr>
          <w:lang w:val="en-GB" w:eastAsia="nl-NL"/>
        </w:rPr>
      </w:pPr>
      <w:r>
        <w:rPr>
          <w:lang w:val="en-GB" w:eastAsia="nl-NL"/>
        </w:rPr>
        <w:t>The video didn’t really show or tell me enough, so I had to try some things on my own from here.</w:t>
      </w:r>
    </w:p>
    <w:p w14:paraId="582788A6" w14:textId="5DEF5C56" w:rsidR="006871F6" w:rsidRDefault="006871F6" w:rsidP="00F5667A">
      <w:pPr>
        <w:rPr>
          <w:lang w:val="en-GB" w:eastAsia="nl-NL"/>
        </w:rPr>
      </w:pPr>
      <w:r>
        <w:rPr>
          <w:lang w:val="en-GB" w:eastAsia="nl-NL"/>
        </w:rPr>
        <w:t>After a lot of trial and error I found the query’s I needed, and It finally worked.</w:t>
      </w:r>
    </w:p>
    <w:p w14:paraId="659758AE" w14:textId="1EB1E058" w:rsidR="00552350" w:rsidRDefault="00552350" w:rsidP="00F5667A">
      <w:pPr>
        <w:rPr>
          <w:lang w:val="en-GB" w:eastAsia="nl-NL"/>
        </w:rPr>
      </w:pPr>
      <w:r>
        <w:rPr>
          <w:noProof/>
        </w:rPr>
        <w:drawing>
          <wp:inline distT="0" distB="0" distL="0" distR="0" wp14:anchorId="5178F5FE" wp14:editId="288202CB">
            <wp:extent cx="4772025" cy="2609850"/>
            <wp:effectExtent l="0" t="0" r="9525"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72025" cy="2609850"/>
                    </a:xfrm>
                    <a:prstGeom prst="rect">
                      <a:avLst/>
                    </a:prstGeom>
                  </pic:spPr>
                </pic:pic>
              </a:graphicData>
            </a:graphic>
          </wp:inline>
        </w:drawing>
      </w:r>
    </w:p>
    <w:p w14:paraId="28F84518" w14:textId="5E37EC14" w:rsidR="00552350" w:rsidRDefault="00552350" w:rsidP="00F5667A">
      <w:pPr>
        <w:rPr>
          <w:lang w:val="en-GB" w:eastAsia="nl-NL"/>
        </w:rPr>
      </w:pPr>
      <w:r>
        <w:rPr>
          <w:noProof/>
        </w:rPr>
        <w:drawing>
          <wp:inline distT="0" distB="0" distL="0" distR="0" wp14:anchorId="7DB379E0" wp14:editId="187867EF">
            <wp:extent cx="5760720" cy="1179195"/>
            <wp:effectExtent l="0" t="0" r="0" b="190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179195"/>
                    </a:xfrm>
                    <a:prstGeom prst="rect">
                      <a:avLst/>
                    </a:prstGeom>
                  </pic:spPr>
                </pic:pic>
              </a:graphicData>
            </a:graphic>
          </wp:inline>
        </w:drawing>
      </w:r>
    </w:p>
    <w:p w14:paraId="22689435" w14:textId="1A0B6E1D" w:rsidR="00552350" w:rsidRDefault="00552350" w:rsidP="00F5667A">
      <w:pPr>
        <w:rPr>
          <w:lang w:val="en-GB" w:eastAsia="nl-NL"/>
        </w:rPr>
      </w:pPr>
      <w:r>
        <w:rPr>
          <w:lang w:val="en-GB" w:eastAsia="nl-NL"/>
        </w:rPr>
        <w:t>This showed me that there are only 2 columns</w:t>
      </w:r>
      <w:r w:rsidR="006871F6">
        <w:rPr>
          <w:lang w:val="en-GB" w:eastAsia="nl-NL"/>
        </w:rPr>
        <w:t>. Now this can be used for further SQL injection attacks.</w:t>
      </w:r>
    </w:p>
    <w:p w14:paraId="0C4904C3" w14:textId="6BAB7EDC" w:rsidR="006871F6" w:rsidRDefault="006871F6" w:rsidP="006871F6">
      <w:pPr>
        <w:pStyle w:val="Heading5"/>
        <w:rPr>
          <w:lang w:val="en-GB"/>
        </w:rPr>
      </w:pPr>
      <w:r>
        <w:rPr>
          <w:lang w:val="en-GB"/>
        </w:rPr>
        <w:t xml:space="preserve">Afterthoughts </w:t>
      </w:r>
      <w:r w:rsidRPr="006871F6">
        <w:rPr>
          <w:lang w:val="en-GB"/>
        </w:rPr>
        <w:t xml:space="preserve">Web application proxies &amp; </w:t>
      </w:r>
      <w:r w:rsidR="002108F3" w:rsidRPr="006871F6">
        <w:rPr>
          <w:lang w:val="en-GB"/>
        </w:rPr>
        <w:t>web browser</w:t>
      </w:r>
      <w:r w:rsidRPr="006871F6">
        <w:rPr>
          <w:lang w:val="en-GB"/>
        </w:rPr>
        <w:t xml:space="preserve"> plugins</w:t>
      </w:r>
    </w:p>
    <w:p w14:paraId="438C00F6" w14:textId="0E4FE9B5" w:rsidR="006871F6" w:rsidRPr="00F5667A" w:rsidRDefault="006871F6" w:rsidP="00F5667A">
      <w:pPr>
        <w:rPr>
          <w:lang w:val="en-GB"/>
        </w:rPr>
      </w:pPr>
      <w:r>
        <w:rPr>
          <w:lang w:val="en-GB"/>
        </w:rPr>
        <w:t xml:space="preserve">I found this tooling subject to be one of the more interesting and kinder of scary ones. In some cases, it’s easy to setup tools like burp and exploit errors. </w:t>
      </w:r>
      <w:r w:rsidR="005E1601">
        <w:rPr>
          <w:lang w:val="en-GB"/>
        </w:rPr>
        <w:t>Of course,</w:t>
      </w:r>
      <w:r>
        <w:rPr>
          <w:lang w:val="en-GB"/>
        </w:rPr>
        <w:t xml:space="preserve"> I had some bumps along the </w:t>
      </w:r>
      <w:r w:rsidR="002108F3">
        <w:rPr>
          <w:lang w:val="en-GB"/>
        </w:rPr>
        <w:t>way,</w:t>
      </w:r>
      <w:r>
        <w:rPr>
          <w:lang w:val="en-GB"/>
        </w:rPr>
        <w:t xml:space="preserve"> but it still feels very powerful and useful for a pen tester.</w:t>
      </w:r>
    </w:p>
    <w:p w14:paraId="562D992D" w14:textId="77777777" w:rsidR="00634CA7" w:rsidRPr="00F433DB" w:rsidRDefault="00634CA7" w:rsidP="00634CA7">
      <w:pPr>
        <w:pStyle w:val="Heading1"/>
        <w:rPr>
          <w:lang w:val="en-GB"/>
        </w:rPr>
      </w:pPr>
      <w:bookmarkStart w:id="99" w:name="_Toc25220690"/>
      <w:r w:rsidRPr="00F433DB">
        <w:rPr>
          <w:lang w:val="en-GB"/>
        </w:rPr>
        <w:lastRenderedPageBreak/>
        <w:t>Final Conclusion and Reflection from the first ten weeks</w:t>
      </w:r>
      <w:bookmarkEnd w:id="99"/>
    </w:p>
    <w:p w14:paraId="2E5A3462" w14:textId="118B860D" w:rsidR="00634CA7" w:rsidRDefault="00801A2A" w:rsidP="00634CA7">
      <w:pPr>
        <w:spacing w:before="100" w:beforeAutospacing="1" w:after="100" w:afterAutospacing="1" w:line="240" w:lineRule="auto"/>
        <w:rPr>
          <w:rFonts w:eastAsia="Times New Roman" w:cstheme="minorHAnsi"/>
          <w:lang w:val="en-GB" w:eastAsia="nl-NL"/>
        </w:rPr>
      </w:pPr>
      <w:r w:rsidRPr="00801A2A">
        <w:rPr>
          <w:rFonts w:eastAsia="Times New Roman" w:cstheme="minorHAnsi"/>
          <w:lang w:val="en-GB" w:eastAsia="nl-NL"/>
        </w:rPr>
        <w:t xml:space="preserve">In the first 10 weeks </w:t>
      </w:r>
      <w:r>
        <w:rPr>
          <w:rFonts w:eastAsia="Times New Roman" w:cstheme="minorHAnsi"/>
          <w:lang w:val="en-GB" w:eastAsia="nl-NL"/>
        </w:rPr>
        <w:t xml:space="preserve">I learned a lot, I was always present and I tried to do as much as I could. Some subjects where harder to learn than others and I probably took to long with some subjects. I also think I put to much information in this document for some subjects. Linux is one of those subjects that I spend to much time with and it also took 8 pages to cover my progress. </w:t>
      </w:r>
      <w:r w:rsidR="008F6B42">
        <w:rPr>
          <w:rFonts w:eastAsia="Times New Roman" w:cstheme="minorHAnsi"/>
          <w:lang w:val="en-GB" w:eastAsia="nl-NL"/>
        </w:rPr>
        <w:t xml:space="preserve">I tried to hand in this document as much as I could so I could get feedback as fast as possible. This helped </w:t>
      </w:r>
      <w:r w:rsidR="00F433DB">
        <w:rPr>
          <w:rFonts w:eastAsia="Times New Roman" w:cstheme="minorHAnsi"/>
          <w:lang w:val="en-GB" w:eastAsia="nl-NL"/>
        </w:rPr>
        <w:t xml:space="preserve">me with changing the things I did wrong and also with understanding the things I did wrong. </w:t>
      </w:r>
    </w:p>
    <w:p w14:paraId="30A24D02" w14:textId="23E34C5C" w:rsidR="00F433DB" w:rsidRDefault="00F433D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I did ask my fellow students more questions then my teachers since we all had the same problems and fixes for those problems at the same time. This way we all helped each other a little bit with creating the basic knowledge assignment. </w:t>
      </w:r>
    </w:p>
    <w:p w14:paraId="7A72464E" w14:textId="53074450" w:rsidR="00F433DB" w:rsidRDefault="00F433DB" w:rsidP="00F433DB">
      <w:pPr>
        <w:spacing w:before="100" w:beforeAutospacing="1" w:after="100" w:afterAutospacing="1" w:line="240" w:lineRule="auto"/>
        <w:rPr>
          <w:rFonts w:ascii="Times New Roman" w:eastAsia="Times New Roman" w:hAnsi="Times New Roman" w:cs="Times New Roman"/>
          <w:sz w:val="24"/>
          <w:szCs w:val="24"/>
          <w:lang w:val="en-GB" w:eastAsia="nl-NL"/>
        </w:rPr>
      </w:pPr>
      <w:r>
        <w:rPr>
          <w:rFonts w:eastAsia="Times New Roman" w:cstheme="minorHAnsi"/>
          <w:lang w:val="en-GB" w:eastAsia="nl-NL"/>
        </w:rPr>
        <w:t>So in the end I think I did a decent job. I never really tried to go beyond the basic level of a subject because it would take to much time, but I think that is fine for now.</w:t>
      </w:r>
    </w:p>
    <w:p w14:paraId="642AA4F5" w14:textId="47BB4228" w:rsidR="00766851" w:rsidRDefault="00F433DB" w:rsidP="00F433DB">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p>
    <w:bookmarkStart w:id="100" w:name="_Toc25220691"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100"/>
        </w:p>
        <w:sdt>
          <w:sdtPr>
            <w:id w:val="111145805"/>
            <w:bibliography/>
          </w:sdtPr>
          <w:sdtContent>
            <w:p w14:paraId="703942E8" w14:textId="77777777" w:rsidR="00BF008E" w:rsidRDefault="00766851" w:rsidP="00BF008E">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BF008E">
                <w:rPr>
                  <w:i/>
                  <w:iCs/>
                  <w:noProof/>
                  <w:lang w:val="en-GB"/>
                </w:rPr>
                <w:t>BasicNetworking</w:t>
              </w:r>
              <w:r w:rsidR="00BF008E">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5FC8BAF6" w14:textId="77777777" w:rsidR="00BF008E" w:rsidRDefault="00BF008E" w:rsidP="00BF008E">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32B952CC" w14:textId="77777777" w:rsidR="00BF008E" w:rsidRDefault="00BF008E" w:rsidP="00BF008E">
              <w:pPr>
                <w:pStyle w:val="Bibliography"/>
                <w:ind w:left="720" w:hanging="720"/>
                <w:rPr>
                  <w:noProof/>
                  <w:lang w:val="en-GB"/>
                </w:rPr>
              </w:pPr>
              <w:r>
                <w:rPr>
                  <w:i/>
                  <w:iCs/>
                  <w:noProof/>
                  <w:lang w:val="en-GB"/>
                </w:rPr>
                <w:t>citrix non disclosure agreement</w:t>
              </w:r>
              <w:r>
                <w:rPr>
                  <w:noProof/>
                  <w:lang w:val="en-GB"/>
                </w:rPr>
                <w:t>. (n.d.). Retrieved from citrix: https://www.citrix.com/about/legal/nda.html</w:t>
              </w:r>
            </w:p>
            <w:p w14:paraId="0AAA3760" w14:textId="77777777" w:rsidR="00BF008E" w:rsidRDefault="00BF008E" w:rsidP="00BF008E">
              <w:pPr>
                <w:pStyle w:val="Bibliography"/>
                <w:ind w:left="720" w:hanging="720"/>
                <w:rPr>
                  <w:noProof/>
                  <w:lang w:val="en-GB"/>
                </w:rPr>
              </w:pPr>
              <w:r>
                <w:rPr>
                  <w:i/>
                  <w:iCs/>
                  <w:noProof/>
                  <w:lang w:val="en-GB"/>
                </w:rPr>
                <w:t>Classless Inter-Domain Routing</w:t>
              </w:r>
              <w:r>
                <w:rPr>
                  <w:noProof/>
                  <w:lang w:val="en-GB"/>
                </w:rPr>
                <w:t>. (n.d.). Retrieved from wikipedia: https://en.wikipedia.org/wiki/Classless_Inter-Domain_Routing#targetText=CIDR%20notation%20is%20a%20compact,bits%20in%20the%20subnet%20mask.</w:t>
              </w:r>
            </w:p>
            <w:p w14:paraId="3F1B1A7E" w14:textId="77777777" w:rsidR="00BF008E" w:rsidRDefault="00BF008E" w:rsidP="00BF008E">
              <w:pPr>
                <w:pStyle w:val="Bibliography"/>
                <w:ind w:left="720" w:hanging="720"/>
                <w:rPr>
                  <w:noProof/>
                  <w:lang w:val="en-GB"/>
                </w:rPr>
              </w:pPr>
              <w:r>
                <w:rPr>
                  <w:i/>
                  <w:iCs/>
                  <w:noProof/>
                  <w:lang w:val="en-GB"/>
                </w:rPr>
                <w:t>Command Injection</w:t>
              </w:r>
              <w:r>
                <w:rPr>
                  <w:noProof/>
                  <w:lang w:val="en-GB"/>
                </w:rPr>
                <w:t>. (2018, May 31). Retrieved from owasp: https://www.owasp.org/index.php/Command_Injection</w:t>
              </w:r>
            </w:p>
            <w:p w14:paraId="0DD42B98" w14:textId="77777777" w:rsidR="00BF008E" w:rsidRDefault="00BF008E" w:rsidP="00BF008E">
              <w:pPr>
                <w:pStyle w:val="Bibliography"/>
                <w:ind w:left="720" w:hanging="720"/>
                <w:rPr>
                  <w:noProof/>
                  <w:lang w:val="en-GB"/>
                </w:rPr>
              </w:pPr>
              <w:r>
                <w:rPr>
                  <w:i/>
                  <w:iCs/>
                  <w:noProof/>
                  <w:lang w:val="en-GB"/>
                </w:rPr>
                <w:t>cross site scripting</w:t>
              </w:r>
              <w:r>
                <w:rPr>
                  <w:noProof/>
                  <w:lang w:val="en-GB"/>
                </w:rPr>
                <w:t>. (2018, May 6). Retrieved from owasp: https://www.owasp.org/index.php/Cross-site_Scripting_(XSS)</w:t>
              </w:r>
            </w:p>
            <w:p w14:paraId="1F991533" w14:textId="77777777" w:rsidR="00BF008E" w:rsidRDefault="00BF008E" w:rsidP="00BF008E">
              <w:pPr>
                <w:pStyle w:val="Bibliography"/>
                <w:ind w:left="720" w:hanging="720"/>
                <w:rPr>
                  <w:noProof/>
                  <w:lang w:val="en-GB"/>
                </w:rPr>
              </w:pPr>
              <w:r>
                <w:rPr>
                  <w:i/>
                  <w:iCs/>
                  <w:noProof/>
                  <w:lang w:val="en-GB"/>
                </w:rPr>
                <w:t>Cyberethics</w:t>
              </w:r>
              <w:r>
                <w:rPr>
                  <w:noProof/>
                  <w:lang w:val="en-GB"/>
                </w:rPr>
                <w:t>. (2019, September 17). Retrieved from wikipedia: https://en.wikipedia.org/wiki/Cyberethics</w:t>
              </w:r>
            </w:p>
            <w:p w14:paraId="4ECF1B18" w14:textId="77777777" w:rsidR="00BF008E" w:rsidRDefault="00BF008E" w:rsidP="00BF008E">
              <w:pPr>
                <w:pStyle w:val="Bibliography"/>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7A4F5230" w14:textId="77777777" w:rsidR="00BF008E" w:rsidRDefault="00BF008E" w:rsidP="00BF008E">
              <w:pPr>
                <w:pStyle w:val="Bibliography"/>
                <w:ind w:left="720" w:hanging="720"/>
                <w:rPr>
                  <w:noProof/>
                  <w:lang w:val="en-GB"/>
                </w:rPr>
              </w:pPr>
              <w:r>
                <w:rPr>
                  <w:noProof/>
                  <w:lang w:val="en-GB"/>
                </w:rPr>
                <w:t xml:space="preserve">Edergas, G. (2019, November 7). </w:t>
              </w:r>
              <w:r>
                <w:rPr>
                  <w:i/>
                  <w:iCs/>
                  <w:noProof/>
                  <w:lang w:val="en-GB"/>
                </w:rPr>
                <w:t>pop3 imap smtp protocols explained ports</w:t>
              </w:r>
              <w:r>
                <w:rPr>
                  <w:noProof/>
                  <w:lang w:val="en-GB"/>
                </w:rPr>
                <w:t>. Retrieved from hostinger: https://www.hostinger.com/tutorials/email/pop3-imap-smtp-protocols-explained-ports</w:t>
              </w:r>
            </w:p>
            <w:p w14:paraId="5010FFE9" w14:textId="77777777" w:rsidR="00BF008E" w:rsidRDefault="00BF008E" w:rsidP="00BF008E">
              <w:pPr>
                <w:pStyle w:val="Bibliography"/>
                <w:ind w:left="720" w:hanging="720"/>
                <w:rPr>
                  <w:noProof/>
                  <w:lang w:val="en-GB"/>
                </w:rPr>
              </w:pPr>
              <w:r>
                <w:rPr>
                  <w:i/>
                  <w:iCs/>
                  <w:noProof/>
                  <w:lang w:val="en-GB"/>
                </w:rPr>
                <w:t>File inclusion vulnerability</w:t>
              </w:r>
              <w:r>
                <w:rPr>
                  <w:noProof/>
                  <w:lang w:val="en-GB"/>
                </w:rPr>
                <w:t>. (2019, August 8). Retrieved from wikipedia: https://en.wikipedia.org/wiki/File_inclusion_vulnerability</w:t>
              </w:r>
            </w:p>
            <w:p w14:paraId="37366CE1" w14:textId="77777777" w:rsidR="00BF008E" w:rsidRDefault="00BF008E" w:rsidP="00BF008E">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3DFBC868" w14:textId="77777777" w:rsidR="00BF008E" w:rsidRDefault="00BF008E" w:rsidP="00BF008E">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7F44215B" w14:textId="77777777" w:rsidR="00BF008E" w:rsidRDefault="00BF008E" w:rsidP="00BF008E">
              <w:pPr>
                <w:pStyle w:val="Bibliography"/>
                <w:ind w:left="720" w:hanging="720"/>
                <w:rPr>
                  <w:noProof/>
                  <w:lang w:val="en-GB"/>
                </w:rPr>
              </w:pPr>
              <w:r>
                <w:rPr>
                  <w:i/>
                  <w:iCs/>
                  <w:noProof/>
                  <w:lang w:val="en-GB"/>
                </w:rPr>
                <w:t>ftp for beginners</w:t>
              </w:r>
              <w:r>
                <w:rPr>
                  <w:noProof/>
                  <w:lang w:val="en-GB"/>
                </w:rPr>
                <w:t>. (2010, February 15). Retrieved from wired: https://www.wired.com/2010/02/ftp_for_beginners/</w:t>
              </w:r>
            </w:p>
            <w:p w14:paraId="73C0AF9E" w14:textId="77777777" w:rsidR="00BF008E" w:rsidRDefault="00BF008E" w:rsidP="00BF008E">
              <w:pPr>
                <w:pStyle w:val="Bibliography"/>
                <w:ind w:left="720" w:hanging="720"/>
                <w:rPr>
                  <w:noProof/>
                  <w:lang w:val="en-GB"/>
                </w:rPr>
              </w:pPr>
              <w:r>
                <w:rPr>
                  <w:i/>
                  <w:iCs/>
                  <w:noProof/>
                  <w:lang w:val="en-GB"/>
                </w:rPr>
                <w:t>Hacker ethic</w:t>
              </w:r>
              <w:r>
                <w:rPr>
                  <w:noProof/>
                  <w:lang w:val="en-GB"/>
                </w:rPr>
                <w:t>. (2019, September 20). Retrieved from wikipedia: https://en.wikipedia.org/wiki/Hacker_ethic</w:t>
              </w:r>
            </w:p>
            <w:p w14:paraId="421E4180" w14:textId="77777777" w:rsidR="00BF008E" w:rsidRDefault="00BF008E" w:rsidP="00BF008E">
              <w:pPr>
                <w:pStyle w:val="Bibliography"/>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1DC3A425" w14:textId="77777777" w:rsidR="00BF008E" w:rsidRDefault="00BF008E" w:rsidP="00BF008E">
              <w:pPr>
                <w:pStyle w:val="Bibliography"/>
                <w:ind w:left="720" w:hanging="720"/>
                <w:rPr>
                  <w:noProof/>
                  <w:lang w:val="en-GB"/>
                </w:rPr>
              </w:pPr>
              <w:r>
                <w:rPr>
                  <w:i/>
                  <w:iCs/>
                  <w:noProof/>
                  <w:lang w:val="en-GB"/>
                </w:rPr>
                <w:lastRenderedPageBreak/>
                <w:t>HTTP</w:t>
              </w:r>
              <w:r>
                <w:rPr>
                  <w:noProof/>
                  <w:lang w:val="en-GB"/>
                </w:rPr>
                <w:t>. (2019, November 7). Retrieved from developer.mozilla: https://developer.mozilla.org/en-US/docs/Web/HTTP</w:t>
              </w:r>
            </w:p>
            <w:p w14:paraId="757CCE58" w14:textId="77777777" w:rsidR="00BF008E" w:rsidRDefault="00BF008E" w:rsidP="00BF008E">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5004FAEE" w14:textId="77777777" w:rsidR="00BF008E" w:rsidRDefault="00BF008E" w:rsidP="00BF008E">
              <w:pPr>
                <w:pStyle w:val="Bibliography"/>
                <w:ind w:left="720" w:hanging="720"/>
                <w:rPr>
                  <w:noProof/>
                  <w:lang w:val="en-GB"/>
                </w:rPr>
              </w:pPr>
              <w:r>
                <w:rPr>
                  <w:i/>
                  <w:iCs/>
                  <w:noProof/>
                  <w:lang w:val="en-GB"/>
                </w:rPr>
                <w:t>know rules cyber ethics</w:t>
              </w:r>
              <w:r>
                <w:rPr>
                  <w:noProof/>
                  <w:lang w:val="en-GB"/>
                </w:rPr>
                <w:t>. (n.d.). Retrieved from security arizona: https://security.arizona.edu/security-tip/know-rules-cyber-ethics</w:t>
              </w:r>
            </w:p>
            <w:p w14:paraId="6A1B6B21" w14:textId="77777777" w:rsidR="00BF008E" w:rsidRPr="00BF008E" w:rsidRDefault="00BF008E" w:rsidP="00BF008E">
              <w:pPr>
                <w:pStyle w:val="Bibliography"/>
                <w:ind w:left="720" w:hanging="720"/>
                <w:rPr>
                  <w:noProof/>
                </w:rPr>
              </w:pPr>
              <w:r w:rsidRPr="00BF008E">
                <w:rPr>
                  <w:i/>
                  <w:iCs/>
                  <w:noProof/>
                </w:rPr>
                <w:t>meldpunt kwetsbaarheden</w:t>
              </w:r>
              <w:r w:rsidRPr="00BF008E">
                <w:rPr>
                  <w:noProof/>
                </w:rPr>
                <w:t>. (n.d.). Retrieved from ing: https://www.ing.nl/de-ing/veilig-bankieren/fraude-melden/meldpunt-kwetsbaarheden/index.html</w:t>
              </w:r>
            </w:p>
            <w:p w14:paraId="38E9B5B1" w14:textId="77777777" w:rsidR="00BF008E" w:rsidRDefault="00BF008E" w:rsidP="00BF008E">
              <w:pPr>
                <w:pStyle w:val="Bibliography"/>
                <w:ind w:left="720" w:hanging="720"/>
                <w:rPr>
                  <w:noProof/>
                  <w:lang w:val="en-GB"/>
                </w:rPr>
              </w:pPr>
              <w:r>
                <w:rPr>
                  <w:i/>
                  <w:iCs/>
                  <w:noProof/>
                  <w:lang w:val="en-GB"/>
                </w:rPr>
                <w:t>nat</w:t>
              </w:r>
              <w:r>
                <w:rPr>
                  <w:noProof/>
                  <w:lang w:val="en-GB"/>
                </w:rPr>
                <w:t>. (2019). Retrieved from whatismyipaddress: https://whatismyipaddress.com/nat</w:t>
              </w:r>
            </w:p>
            <w:p w14:paraId="78EC25EF" w14:textId="77777777" w:rsidR="00BF008E" w:rsidRDefault="00BF008E" w:rsidP="00BF008E">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16782B7A" w14:textId="77777777" w:rsidR="00BF008E" w:rsidRDefault="00BF008E" w:rsidP="00BF008E">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1B289F4B" w14:textId="77777777" w:rsidR="00BF008E" w:rsidRDefault="00BF008E" w:rsidP="00BF008E">
              <w:pPr>
                <w:pStyle w:val="Bibliography"/>
                <w:ind w:left="720" w:hanging="720"/>
                <w:rPr>
                  <w:noProof/>
                  <w:lang w:val="en-GB"/>
                </w:rPr>
              </w:pPr>
              <w:r>
                <w:rPr>
                  <w:noProof/>
                  <w:lang w:val="en-GB"/>
                </w:rPr>
                <w:t xml:space="preserve">nmap. (n.d.). </w:t>
              </w:r>
              <w:r>
                <w:rPr>
                  <w:i/>
                  <w:iCs/>
                  <w:noProof/>
                  <w:lang w:val="en-GB"/>
                </w:rPr>
                <w:t>port scanning techniques</w:t>
              </w:r>
              <w:r>
                <w:rPr>
                  <w:noProof/>
                  <w:lang w:val="en-GB"/>
                </w:rPr>
                <w:t>. Retrieved from nmap: https://nmap.org/book/man-port-scanning-techniques.html</w:t>
              </w:r>
            </w:p>
            <w:p w14:paraId="0073CE07" w14:textId="77777777" w:rsidR="00BF008E" w:rsidRDefault="00BF008E" w:rsidP="00BF008E">
              <w:pPr>
                <w:pStyle w:val="Bibliography"/>
                <w:ind w:left="720" w:hanging="720"/>
                <w:rPr>
                  <w:noProof/>
                  <w:lang w:val="en-GB"/>
                </w:rPr>
              </w:pPr>
              <w:r>
                <w:rPr>
                  <w:i/>
                  <w:iCs/>
                  <w:noProof/>
                  <w:lang w:val="en-GB"/>
                </w:rPr>
                <w:t>Path Traversal</w:t>
              </w:r>
              <w:r>
                <w:rPr>
                  <w:noProof/>
                  <w:lang w:val="en-GB"/>
                </w:rPr>
                <w:t>. (2015, October 6). Retrieved from owasp: https://www.owasp.org/index.php/Path_Traversal</w:t>
              </w:r>
            </w:p>
            <w:p w14:paraId="75B3847C" w14:textId="77777777" w:rsidR="00BF008E" w:rsidRDefault="00BF008E" w:rsidP="00BF008E">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02EE6DC1" w14:textId="77777777" w:rsidR="00BF008E" w:rsidRDefault="00BF008E" w:rsidP="00BF008E">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0FF548ED" w14:textId="77777777" w:rsidR="00BF008E" w:rsidRDefault="00BF008E" w:rsidP="00BF008E">
              <w:pPr>
                <w:pStyle w:val="Bibliography"/>
                <w:ind w:left="720" w:hanging="720"/>
                <w:rPr>
                  <w:noProof/>
                  <w:lang w:val="en-GB"/>
                </w:rPr>
              </w:pPr>
              <w:r>
                <w:rPr>
                  <w:i/>
                  <w:iCs/>
                  <w:noProof/>
                  <w:lang w:val="en-GB"/>
                </w:rPr>
                <w:t>reference-network-sniffing-and-spoofing</w:t>
              </w:r>
              <w:r>
                <w:rPr>
                  <w:noProof/>
                  <w:lang w:val="en-GB"/>
                </w:rPr>
                <w:t>. (n.d.). Retrieved from fhict: https://fhict.instructure.com/courses/8790/pages/reference-network-sniffing-and-spoofing?module_item_id=394579</w:t>
              </w:r>
            </w:p>
            <w:p w14:paraId="4FFB6E56" w14:textId="77777777" w:rsidR="00BF008E" w:rsidRDefault="00BF008E" w:rsidP="00BF008E">
              <w:pPr>
                <w:pStyle w:val="Bibliography"/>
                <w:ind w:left="720" w:hanging="720"/>
                <w:rPr>
                  <w:noProof/>
                  <w:lang w:val="en-GB"/>
                </w:rPr>
              </w:pPr>
              <w:r>
                <w:rPr>
                  <w:i/>
                  <w:iCs/>
                  <w:noProof/>
                  <w:lang w:val="en-GB"/>
                </w:rPr>
                <w:t>responsible disclosure</w:t>
              </w:r>
              <w:r>
                <w:rPr>
                  <w:noProof/>
                  <w:lang w:val="en-GB"/>
                </w:rPr>
                <w:t>. (n.d.). Retrieved from ah: https://www.ah.nl/kwetsbaarheid-melden</w:t>
              </w:r>
            </w:p>
            <w:p w14:paraId="7BC4B999" w14:textId="77777777" w:rsidR="00BF008E" w:rsidRDefault="00BF008E" w:rsidP="00BF008E">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4511130D" w14:textId="77777777" w:rsidR="00BF008E" w:rsidRDefault="00BF008E" w:rsidP="00BF008E">
              <w:pPr>
                <w:pStyle w:val="Bibliography"/>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3B14A5ED" w14:textId="77777777" w:rsidR="00BF008E" w:rsidRDefault="00BF008E" w:rsidP="00BF008E">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222E4486" w14:textId="77777777" w:rsidR="00BF008E" w:rsidRDefault="00BF008E" w:rsidP="00BF008E">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640790D5" w14:textId="77777777" w:rsidR="00BF008E" w:rsidRDefault="00BF008E" w:rsidP="00BF008E">
              <w:pPr>
                <w:pStyle w:val="Bibliography"/>
                <w:ind w:left="720" w:hanging="720"/>
                <w:rPr>
                  <w:noProof/>
                  <w:lang w:val="en-GB"/>
                </w:rPr>
              </w:pPr>
              <w:r>
                <w:rPr>
                  <w:i/>
                  <w:iCs/>
                  <w:noProof/>
                  <w:lang w:val="en-GB"/>
                </w:rPr>
                <w:t>SniffingSpoofingTeacherSlides</w:t>
              </w:r>
              <w:r>
                <w:rPr>
                  <w:noProof/>
                  <w:lang w:val="en-GB"/>
                </w:rPr>
                <w:t>. (n.d.). Retrieved from portal.fhict: https://portal.fhict.nl/Studentenplein/LMC/_layouts/15/WopiFrame.aspx?sourcedoc=/Studentenplein/LMC/1920nj/Cyber%20Security/CSA/04_Network%20Sniffing%20and%20Spoofing/SniffingSpoofingTeacherSlides.pptx&amp;action=default</w:t>
              </w:r>
            </w:p>
            <w:p w14:paraId="114C3883" w14:textId="77777777" w:rsidR="00BF008E" w:rsidRDefault="00BF008E" w:rsidP="00BF008E">
              <w:pPr>
                <w:pStyle w:val="Bibliography"/>
                <w:ind w:left="720" w:hanging="720"/>
                <w:rPr>
                  <w:noProof/>
                  <w:lang w:val="en-GB"/>
                </w:rPr>
              </w:pPr>
              <w:r>
                <w:rPr>
                  <w:noProof/>
                  <w:lang w:val="en-GB"/>
                </w:rPr>
                <w:lastRenderedPageBreak/>
                <w:t xml:space="preserve">Spitzner, L. (2019, May 31). </w:t>
              </w:r>
              <w:r>
                <w:rPr>
                  <w:i/>
                  <w:iCs/>
                  <w:noProof/>
                  <w:lang w:val="en-GB"/>
                </w:rPr>
                <w:t>Applying security awareness cyber kill chain</w:t>
              </w:r>
              <w:r>
                <w:rPr>
                  <w:noProof/>
                  <w:lang w:val="en-GB"/>
                </w:rPr>
                <w:t>. Retrieved from sans: https://www.sans.org/security-awareness-training/blog/applying-security-awareness-cyber-kill-chain</w:t>
              </w:r>
            </w:p>
            <w:p w14:paraId="3420BA1B" w14:textId="77777777" w:rsidR="00BF008E" w:rsidRDefault="00BF008E" w:rsidP="00BF008E">
              <w:pPr>
                <w:pStyle w:val="Bibliography"/>
                <w:ind w:left="720" w:hanging="720"/>
                <w:rPr>
                  <w:noProof/>
                  <w:lang w:val="en-GB"/>
                </w:rPr>
              </w:pPr>
              <w:r>
                <w:rPr>
                  <w:i/>
                  <w:iCs/>
                  <w:noProof/>
                  <w:lang w:val="en-GB"/>
                </w:rPr>
                <w:t>sslstrip</w:t>
              </w:r>
              <w:r>
                <w:rPr>
                  <w:noProof/>
                  <w:lang w:val="en-GB"/>
                </w:rPr>
                <w:t>. (n.d.). Retrieved from tools.kali: https://tools.kali.org/information-gathering/sslstrip</w:t>
              </w:r>
            </w:p>
            <w:p w14:paraId="66906058" w14:textId="77777777" w:rsidR="00BF008E" w:rsidRDefault="00BF008E" w:rsidP="00BF008E">
              <w:pPr>
                <w:pStyle w:val="Bibliography"/>
                <w:ind w:left="720" w:hanging="720"/>
                <w:rPr>
                  <w:noProof/>
                  <w:lang w:val="en-GB"/>
                </w:rPr>
              </w:pPr>
              <w:r>
                <w:rPr>
                  <w:i/>
                  <w:iCs/>
                  <w:noProof/>
                  <w:lang w:val="en-GB"/>
                </w:rPr>
                <w:t>tcp 3 way handsake process</w:t>
              </w:r>
              <w:r>
                <w:rPr>
                  <w:noProof/>
                  <w:lang w:val="en-GB"/>
                </w:rPr>
                <w:t>. (n.d.). Retrieved from geeksforgeeks: https://www.geeksforgeeks.org/tcp-3-way-handshake-process/</w:t>
              </w:r>
            </w:p>
            <w:p w14:paraId="4BCCF532" w14:textId="77777777" w:rsidR="00BF008E" w:rsidRDefault="00BF008E" w:rsidP="00BF008E">
              <w:pPr>
                <w:pStyle w:val="Bibliography"/>
                <w:ind w:left="720" w:hanging="720"/>
                <w:rPr>
                  <w:noProof/>
                  <w:lang w:val="en-GB"/>
                </w:rPr>
              </w:pPr>
              <w:r>
                <w:rPr>
                  <w:i/>
                  <w:iCs/>
                  <w:noProof/>
                  <w:lang w:val="en-GB"/>
                </w:rPr>
                <w:t>Testing for cross site scripting</w:t>
              </w:r>
              <w:r>
                <w:rPr>
                  <w:noProof/>
                  <w:lang w:val="en-GB"/>
                </w:rPr>
                <w:t>. (2017, August 6). Retrieved from owasp: https://www.owasp.org/index.php/Testing_for_Cross_site_scripting</w:t>
              </w:r>
            </w:p>
            <w:p w14:paraId="10E76837" w14:textId="77777777" w:rsidR="00BF008E" w:rsidRDefault="00BF008E" w:rsidP="00BF008E">
              <w:pPr>
                <w:pStyle w:val="Bibliography"/>
                <w:ind w:left="720" w:hanging="720"/>
                <w:rPr>
                  <w:noProof/>
                  <w:lang w:val="en-GB"/>
                </w:rPr>
              </w:pPr>
              <w:r>
                <w:rPr>
                  <w:i/>
                  <w:iCs/>
                  <w:noProof/>
                  <w:lang w:val="en-GB"/>
                </w:rPr>
                <w:t>three way handsake</w:t>
              </w:r>
              <w:r>
                <w:rPr>
                  <w:noProof/>
                  <w:lang w:val="en-GB"/>
                </w:rPr>
                <w:t>. (n.d.). Retrieved from techopedia: https://www.techopedia.com/definition/10339/three-way-handshake</w:t>
              </w:r>
            </w:p>
            <w:p w14:paraId="1895D2C9" w14:textId="77777777" w:rsidR="00BF008E" w:rsidRDefault="00BF008E" w:rsidP="00BF008E">
              <w:pPr>
                <w:pStyle w:val="Bibliography"/>
                <w:ind w:left="720" w:hanging="720"/>
                <w:rPr>
                  <w:noProof/>
                  <w:lang w:val="en-GB"/>
                </w:rPr>
              </w:pPr>
              <w:r>
                <w:rPr>
                  <w:i/>
                  <w:iCs/>
                  <w:noProof/>
                  <w:lang w:val="en-GB"/>
                </w:rPr>
                <w:t>WEP</w:t>
              </w:r>
              <w:r>
                <w:rPr>
                  <w:noProof/>
                  <w:lang w:val="en-GB"/>
                </w:rPr>
                <w:t>. (n.d.). Retrieved from techterms: https://techterms.com/definition/wep</w:t>
              </w:r>
            </w:p>
            <w:p w14:paraId="46C42377" w14:textId="77777777" w:rsidR="00BF008E" w:rsidRPr="00BF008E" w:rsidRDefault="00BF008E" w:rsidP="00BF008E">
              <w:pPr>
                <w:pStyle w:val="Bibliography"/>
                <w:ind w:left="720" w:hanging="720"/>
                <w:rPr>
                  <w:noProof/>
                </w:rPr>
              </w:pPr>
              <w:r w:rsidRPr="00BF008E">
                <w:rPr>
                  <w:i/>
                  <w:iCs/>
                  <w:noProof/>
                </w:rPr>
                <w:t xml:space="preserve">Wetboek van strafrecht </w:t>
              </w:r>
              <w:r w:rsidRPr="00BF008E">
                <w:rPr>
                  <w:noProof/>
                </w:rPr>
                <w:t>. (n.d.). Retrieved from wetten.overheid: https://wetten.overheid.nl/BWBR0001854/2017-03-01</w:t>
              </w:r>
            </w:p>
            <w:p w14:paraId="6D9159C7" w14:textId="77777777" w:rsidR="00BF008E" w:rsidRDefault="00BF008E" w:rsidP="00BF008E">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7C2E276B" w14:textId="77777777" w:rsidR="00BF008E" w:rsidRDefault="00BF008E" w:rsidP="00BF008E">
              <w:pPr>
                <w:pStyle w:val="Bibliography"/>
                <w:ind w:left="720" w:hanging="720"/>
                <w:rPr>
                  <w:noProof/>
                  <w:lang w:val="en-GB"/>
                </w:rPr>
              </w:pPr>
              <w:r>
                <w:rPr>
                  <w:i/>
                  <w:iCs/>
                  <w:noProof/>
                  <w:lang w:val="en-GB"/>
                </w:rPr>
                <w:t>Wired Equivalent Privacy</w:t>
              </w:r>
              <w:r>
                <w:rPr>
                  <w:noProof/>
                  <w:lang w:val="en-GB"/>
                </w:rPr>
                <w:t>. (2019, September 19). Retrieved from wikipedia: https://en.wikipedia.org/wiki/Wired_Equivalent_Privacy</w:t>
              </w:r>
            </w:p>
            <w:p w14:paraId="11AB2517" w14:textId="77777777" w:rsidR="00BF008E" w:rsidRDefault="00BF008E" w:rsidP="00BF008E">
              <w:pPr>
                <w:pStyle w:val="Bibliography"/>
                <w:ind w:left="720" w:hanging="720"/>
                <w:rPr>
                  <w:noProof/>
                  <w:lang w:val="en-GB"/>
                </w:rPr>
              </w:pPr>
              <w:r>
                <w:rPr>
                  <w:i/>
                  <w:iCs/>
                  <w:noProof/>
                  <w:lang w:val="en-GB"/>
                </w:rPr>
                <w:t>XSS</w:t>
              </w:r>
              <w:r>
                <w:rPr>
                  <w:noProof/>
                  <w:lang w:val="en-GB"/>
                </w:rPr>
                <w:t>. (2019, October 4). Retrieved from fhict: https://portal.fhict.nl/Studentenplein/LMC/_layouts/15/WopiFrame.aspx?sourcedoc=/Studentenplein/LMC/1920nj/Cyber%20Security/CSA/06_XSS/Cross%20Site%20Scripting%20(XSS).pptx&amp;action=default</w:t>
              </w:r>
            </w:p>
            <w:p w14:paraId="6DBAA883" w14:textId="77777777" w:rsidR="00BF008E" w:rsidRDefault="00BF008E" w:rsidP="00BF008E">
              <w:pPr>
                <w:pStyle w:val="Bibliography"/>
                <w:ind w:left="720" w:hanging="720"/>
                <w:rPr>
                  <w:noProof/>
                  <w:lang w:val="en-GB"/>
                </w:rPr>
              </w:pPr>
              <w:r>
                <w:rPr>
                  <w:noProof/>
                  <w:lang w:val="en-GB"/>
                </w:rPr>
                <w:t xml:space="preserve">Young, C. (2018, March 28). </w:t>
              </w:r>
              <w:r>
                <w:rPr>
                  <w:i/>
                  <w:iCs/>
                  <w:noProof/>
                  <w:lang w:val="en-GB"/>
                </w:rPr>
                <w:t>dvwa command injection</w:t>
              </w:r>
              <w:r>
                <w:rPr>
                  <w:noProof/>
                  <w:lang w:val="en-GB"/>
                </w:rPr>
                <w:t>. Retrieved from chris young: https://chris-young.net/2018/03/28/dvwa-command-injection/</w:t>
              </w:r>
            </w:p>
            <w:p w14:paraId="2D795FA0" w14:textId="2112BD83" w:rsidR="00766851" w:rsidRPr="00766851" w:rsidRDefault="00766851" w:rsidP="00BF008E">
              <w:pPr>
                <w:rPr>
                  <w:lang w:val="en-GB"/>
                </w:rPr>
              </w:pPr>
              <w:r>
                <w:rPr>
                  <w:b/>
                  <w:bCs/>
                  <w:noProof/>
                </w:rPr>
                <w:fldChar w:fldCharType="end"/>
              </w:r>
            </w:p>
          </w:sdtContent>
        </w:sdt>
      </w:sdtContent>
    </w:sdt>
    <w:p w14:paraId="3AABBB8F" w14:textId="17DEFE0A" w:rsidR="005C6392" w:rsidRPr="007779B5" w:rsidRDefault="005C6392" w:rsidP="005C6392">
      <w:pPr>
        <w:rPr>
          <w:rFonts w:eastAsia="Times New Roman" w:cstheme="minorHAnsi"/>
          <w:lang w:val="en-GB" w:eastAsia="nl-NL"/>
        </w:rPr>
      </w:pP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74CB29" w14:textId="77777777" w:rsidR="00833CEC" w:rsidRDefault="00833CEC" w:rsidP="00506DD0">
      <w:pPr>
        <w:spacing w:after="0" w:line="240" w:lineRule="auto"/>
      </w:pPr>
      <w:r>
        <w:separator/>
      </w:r>
    </w:p>
  </w:endnote>
  <w:endnote w:type="continuationSeparator" w:id="0">
    <w:p w14:paraId="4199F5E6" w14:textId="77777777" w:rsidR="00833CEC" w:rsidRDefault="00833CEC" w:rsidP="0050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5C438" w14:textId="77777777" w:rsidR="00833CEC" w:rsidRDefault="00833CEC" w:rsidP="00506DD0">
      <w:pPr>
        <w:spacing w:after="0" w:line="240" w:lineRule="auto"/>
      </w:pPr>
      <w:r>
        <w:separator/>
      </w:r>
    </w:p>
  </w:footnote>
  <w:footnote w:type="continuationSeparator" w:id="0">
    <w:p w14:paraId="599F5E99" w14:textId="77777777" w:rsidR="00833CEC" w:rsidRDefault="00833CEC" w:rsidP="00506D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rmin,Tim T.">
    <w15:presenceInfo w15:providerId="AD" w15:userId="S::409997@student.fontys.nl::66166d1c-0fa8-4807-9ef6-e29d2d49fe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1E0F"/>
    <w:rsid w:val="000253A3"/>
    <w:rsid w:val="00026DC5"/>
    <w:rsid w:val="000455ED"/>
    <w:rsid w:val="00050DB0"/>
    <w:rsid w:val="0005362B"/>
    <w:rsid w:val="00053BAE"/>
    <w:rsid w:val="00061EEC"/>
    <w:rsid w:val="0006416F"/>
    <w:rsid w:val="000654C5"/>
    <w:rsid w:val="00071B81"/>
    <w:rsid w:val="000738A3"/>
    <w:rsid w:val="00075A56"/>
    <w:rsid w:val="000A2959"/>
    <w:rsid w:val="000A2EFB"/>
    <w:rsid w:val="000A5414"/>
    <w:rsid w:val="000B0852"/>
    <w:rsid w:val="000B4F59"/>
    <w:rsid w:val="000C091A"/>
    <w:rsid w:val="000D1167"/>
    <w:rsid w:val="000D18F3"/>
    <w:rsid w:val="000E4740"/>
    <w:rsid w:val="00105C8C"/>
    <w:rsid w:val="001206AA"/>
    <w:rsid w:val="00127E05"/>
    <w:rsid w:val="001312EE"/>
    <w:rsid w:val="0013583F"/>
    <w:rsid w:val="00137EB9"/>
    <w:rsid w:val="00143DB1"/>
    <w:rsid w:val="001450A9"/>
    <w:rsid w:val="00150447"/>
    <w:rsid w:val="001531A3"/>
    <w:rsid w:val="00154F5A"/>
    <w:rsid w:val="00155A76"/>
    <w:rsid w:val="00162754"/>
    <w:rsid w:val="00164491"/>
    <w:rsid w:val="00170890"/>
    <w:rsid w:val="00193C61"/>
    <w:rsid w:val="001941D7"/>
    <w:rsid w:val="001A21B4"/>
    <w:rsid w:val="001B3F8F"/>
    <w:rsid w:val="001B5993"/>
    <w:rsid w:val="001D38C5"/>
    <w:rsid w:val="001D50C1"/>
    <w:rsid w:val="001D7E9D"/>
    <w:rsid w:val="001E1FFD"/>
    <w:rsid w:val="001F4F3B"/>
    <w:rsid w:val="00200BD1"/>
    <w:rsid w:val="0020415C"/>
    <w:rsid w:val="00204D32"/>
    <w:rsid w:val="002103E4"/>
    <w:rsid w:val="002108F3"/>
    <w:rsid w:val="00210E50"/>
    <w:rsid w:val="002166E0"/>
    <w:rsid w:val="00235B29"/>
    <w:rsid w:val="002455AB"/>
    <w:rsid w:val="00245D1A"/>
    <w:rsid w:val="002545F7"/>
    <w:rsid w:val="002548E3"/>
    <w:rsid w:val="00254D7A"/>
    <w:rsid w:val="00255211"/>
    <w:rsid w:val="00267E02"/>
    <w:rsid w:val="002742B0"/>
    <w:rsid w:val="0027441D"/>
    <w:rsid w:val="00291DDF"/>
    <w:rsid w:val="002959C0"/>
    <w:rsid w:val="00296B3B"/>
    <w:rsid w:val="002A370F"/>
    <w:rsid w:val="002B3D67"/>
    <w:rsid w:val="002B5780"/>
    <w:rsid w:val="002B77AB"/>
    <w:rsid w:val="002C2924"/>
    <w:rsid w:val="002C45F0"/>
    <w:rsid w:val="002C4DA3"/>
    <w:rsid w:val="003042D7"/>
    <w:rsid w:val="00305471"/>
    <w:rsid w:val="00314666"/>
    <w:rsid w:val="00325AC9"/>
    <w:rsid w:val="00331EF3"/>
    <w:rsid w:val="00331F9E"/>
    <w:rsid w:val="00341E9D"/>
    <w:rsid w:val="00346258"/>
    <w:rsid w:val="0034794A"/>
    <w:rsid w:val="00350BEC"/>
    <w:rsid w:val="00355BE6"/>
    <w:rsid w:val="003611E7"/>
    <w:rsid w:val="00370A6B"/>
    <w:rsid w:val="0037192E"/>
    <w:rsid w:val="003739AC"/>
    <w:rsid w:val="00396D33"/>
    <w:rsid w:val="003B1952"/>
    <w:rsid w:val="003B2D28"/>
    <w:rsid w:val="003B345A"/>
    <w:rsid w:val="003B3F25"/>
    <w:rsid w:val="003B5F55"/>
    <w:rsid w:val="003C00EA"/>
    <w:rsid w:val="003C03B6"/>
    <w:rsid w:val="003C2ABA"/>
    <w:rsid w:val="003C3C94"/>
    <w:rsid w:val="003D0075"/>
    <w:rsid w:val="003D10D2"/>
    <w:rsid w:val="003D2EAC"/>
    <w:rsid w:val="003D2FD6"/>
    <w:rsid w:val="003E3ADB"/>
    <w:rsid w:val="003F595F"/>
    <w:rsid w:val="003F6413"/>
    <w:rsid w:val="0040162C"/>
    <w:rsid w:val="00412D65"/>
    <w:rsid w:val="00413454"/>
    <w:rsid w:val="004153D1"/>
    <w:rsid w:val="00432BD9"/>
    <w:rsid w:val="00434DFD"/>
    <w:rsid w:val="00440824"/>
    <w:rsid w:val="00444652"/>
    <w:rsid w:val="00447B52"/>
    <w:rsid w:val="004527C3"/>
    <w:rsid w:val="004730EF"/>
    <w:rsid w:val="0049692A"/>
    <w:rsid w:val="004B2E8D"/>
    <w:rsid w:val="004B4822"/>
    <w:rsid w:val="004B7439"/>
    <w:rsid w:val="004D2314"/>
    <w:rsid w:val="004E0814"/>
    <w:rsid w:val="004E1A89"/>
    <w:rsid w:val="004E6DC0"/>
    <w:rsid w:val="00500868"/>
    <w:rsid w:val="00506DD0"/>
    <w:rsid w:val="005306EA"/>
    <w:rsid w:val="00542BA5"/>
    <w:rsid w:val="00547C2F"/>
    <w:rsid w:val="00552350"/>
    <w:rsid w:val="005624E0"/>
    <w:rsid w:val="00566B73"/>
    <w:rsid w:val="00570CFE"/>
    <w:rsid w:val="0058189A"/>
    <w:rsid w:val="00586A0B"/>
    <w:rsid w:val="00590D4D"/>
    <w:rsid w:val="005912F5"/>
    <w:rsid w:val="00594655"/>
    <w:rsid w:val="0059745C"/>
    <w:rsid w:val="00597970"/>
    <w:rsid w:val="005B134A"/>
    <w:rsid w:val="005B34F1"/>
    <w:rsid w:val="005B5322"/>
    <w:rsid w:val="005C4983"/>
    <w:rsid w:val="005C6392"/>
    <w:rsid w:val="005D1E05"/>
    <w:rsid w:val="005E1601"/>
    <w:rsid w:val="005E75DE"/>
    <w:rsid w:val="005F061D"/>
    <w:rsid w:val="005F59F1"/>
    <w:rsid w:val="005F6BE8"/>
    <w:rsid w:val="006020BD"/>
    <w:rsid w:val="0060392E"/>
    <w:rsid w:val="006310E8"/>
    <w:rsid w:val="00634CA7"/>
    <w:rsid w:val="006366EA"/>
    <w:rsid w:val="00646AE8"/>
    <w:rsid w:val="006610A1"/>
    <w:rsid w:val="00664460"/>
    <w:rsid w:val="00670F09"/>
    <w:rsid w:val="00672BAC"/>
    <w:rsid w:val="00675228"/>
    <w:rsid w:val="006871F6"/>
    <w:rsid w:val="006907C9"/>
    <w:rsid w:val="006A6F37"/>
    <w:rsid w:val="006B1476"/>
    <w:rsid w:val="006B1DDC"/>
    <w:rsid w:val="006B2C12"/>
    <w:rsid w:val="006C010C"/>
    <w:rsid w:val="006C7146"/>
    <w:rsid w:val="006D199C"/>
    <w:rsid w:val="006D5C60"/>
    <w:rsid w:val="006E0B47"/>
    <w:rsid w:val="006E2858"/>
    <w:rsid w:val="006E4290"/>
    <w:rsid w:val="006E76EA"/>
    <w:rsid w:val="006E7CA9"/>
    <w:rsid w:val="006F3797"/>
    <w:rsid w:val="007022DE"/>
    <w:rsid w:val="007046C2"/>
    <w:rsid w:val="007132BD"/>
    <w:rsid w:val="00714B7F"/>
    <w:rsid w:val="007178FF"/>
    <w:rsid w:val="00727168"/>
    <w:rsid w:val="007309B1"/>
    <w:rsid w:val="007362C8"/>
    <w:rsid w:val="007401AA"/>
    <w:rsid w:val="00747D1A"/>
    <w:rsid w:val="00750EEB"/>
    <w:rsid w:val="00760F7E"/>
    <w:rsid w:val="00766851"/>
    <w:rsid w:val="0077001A"/>
    <w:rsid w:val="00775BA4"/>
    <w:rsid w:val="007768D4"/>
    <w:rsid w:val="007779B5"/>
    <w:rsid w:val="00787B4C"/>
    <w:rsid w:val="007937A4"/>
    <w:rsid w:val="0079642F"/>
    <w:rsid w:val="007A7153"/>
    <w:rsid w:val="007B392B"/>
    <w:rsid w:val="007B4E49"/>
    <w:rsid w:val="007D15C8"/>
    <w:rsid w:val="007D278B"/>
    <w:rsid w:val="007F60FC"/>
    <w:rsid w:val="00801A2A"/>
    <w:rsid w:val="00805E38"/>
    <w:rsid w:val="00806FD0"/>
    <w:rsid w:val="008169E4"/>
    <w:rsid w:val="00820CEB"/>
    <w:rsid w:val="00826DF6"/>
    <w:rsid w:val="008308EE"/>
    <w:rsid w:val="00830FBD"/>
    <w:rsid w:val="008336D8"/>
    <w:rsid w:val="00833CEC"/>
    <w:rsid w:val="008358E6"/>
    <w:rsid w:val="00845964"/>
    <w:rsid w:val="00845D7D"/>
    <w:rsid w:val="0084641A"/>
    <w:rsid w:val="008468E7"/>
    <w:rsid w:val="008478B7"/>
    <w:rsid w:val="0085506C"/>
    <w:rsid w:val="00856420"/>
    <w:rsid w:val="00871548"/>
    <w:rsid w:val="0089027A"/>
    <w:rsid w:val="00893443"/>
    <w:rsid w:val="0089386C"/>
    <w:rsid w:val="008957FE"/>
    <w:rsid w:val="00897CE3"/>
    <w:rsid w:val="008A60DA"/>
    <w:rsid w:val="008B045C"/>
    <w:rsid w:val="008B41CF"/>
    <w:rsid w:val="008D3EA4"/>
    <w:rsid w:val="008D484A"/>
    <w:rsid w:val="008E0105"/>
    <w:rsid w:val="008E1334"/>
    <w:rsid w:val="008F27DE"/>
    <w:rsid w:val="008F6B42"/>
    <w:rsid w:val="009007D3"/>
    <w:rsid w:val="0091417D"/>
    <w:rsid w:val="00923C9A"/>
    <w:rsid w:val="009308CA"/>
    <w:rsid w:val="00937C23"/>
    <w:rsid w:val="00946C91"/>
    <w:rsid w:val="00960AFA"/>
    <w:rsid w:val="009748C2"/>
    <w:rsid w:val="00976C95"/>
    <w:rsid w:val="0098252C"/>
    <w:rsid w:val="00983B9A"/>
    <w:rsid w:val="0099673E"/>
    <w:rsid w:val="00997521"/>
    <w:rsid w:val="009A139B"/>
    <w:rsid w:val="009A1ECC"/>
    <w:rsid w:val="009A3FC2"/>
    <w:rsid w:val="009B0571"/>
    <w:rsid w:val="009B1B81"/>
    <w:rsid w:val="009C0A20"/>
    <w:rsid w:val="009C31B1"/>
    <w:rsid w:val="009C38A6"/>
    <w:rsid w:val="009D0AF8"/>
    <w:rsid w:val="009E0FF0"/>
    <w:rsid w:val="009E1D7E"/>
    <w:rsid w:val="009E3C84"/>
    <w:rsid w:val="009F0530"/>
    <w:rsid w:val="009F3493"/>
    <w:rsid w:val="009F6E56"/>
    <w:rsid w:val="009F73D4"/>
    <w:rsid w:val="009F7F1E"/>
    <w:rsid w:val="00A22DA5"/>
    <w:rsid w:val="00A260B0"/>
    <w:rsid w:val="00A26EA7"/>
    <w:rsid w:val="00A3169F"/>
    <w:rsid w:val="00A31E50"/>
    <w:rsid w:val="00A44272"/>
    <w:rsid w:val="00A4465A"/>
    <w:rsid w:val="00A52F0A"/>
    <w:rsid w:val="00A65E4C"/>
    <w:rsid w:val="00A65F5F"/>
    <w:rsid w:val="00A70DAB"/>
    <w:rsid w:val="00A71367"/>
    <w:rsid w:val="00A717FD"/>
    <w:rsid w:val="00A74B68"/>
    <w:rsid w:val="00A814E2"/>
    <w:rsid w:val="00A8479F"/>
    <w:rsid w:val="00AA5654"/>
    <w:rsid w:val="00AB6C5F"/>
    <w:rsid w:val="00AD007D"/>
    <w:rsid w:val="00AD1C6F"/>
    <w:rsid w:val="00AE4109"/>
    <w:rsid w:val="00AE5EAA"/>
    <w:rsid w:val="00AF0C92"/>
    <w:rsid w:val="00AF750C"/>
    <w:rsid w:val="00B00F19"/>
    <w:rsid w:val="00B050FC"/>
    <w:rsid w:val="00B07C23"/>
    <w:rsid w:val="00B07D3D"/>
    <w:rsid w:val="00B238DB"/>
    <w:rsid w:val="00B25C06"/>
    <w:rsid w:val="00B3223B"/>
    <w:rsid w:val="00B521D7"/>
    <w:rsid w:val="00B66195"/>
    <w:rsid w:val="00B70D92"/>
    <w:rsid w:val="00B8134F"/>
    <w:rsid w:val="00B90255"/>
    <w:rsid w:val="00B91A05"/>
    <w:rsid w:val="00B96635"/>
    <w:rsid w:val="00BA3E5D"/>
    <w:rsid w:val="00BB03DF"/>
    <w:rsid w:val="00BC0169"/>
    <w:rsid w:val="00BC7E51"/>
    <w:rsid w:val="00BE025F"/>
    <w:rsid w:val="00BE0F6B"/>
    <w:rsid w:val="00BE586E"/>
    <w:rsid w:val="00BE65CD"/>
    <w:rsid w:val="00BF008E"/>
    <w:rsid w:val="00C07947"/>
    <w:rsid w:val="00C11447"/>
    <w:rsid w:val="00C117DF"/>
    <w:rsid w:val="00C20105"/>
    <w:rsid w:val="00C336A2"/>
    <w:rsid w:val="00C44E0C"/>
    <w:rsid w:val="00C5664D"/>
    <w:rsid w:val="00C637AC"/>
    <w:rsid w:val="00C74223"/>
    <w:rsid w:val="00C83A6D"/>
    <w:rsid w:val="00C8433B"/>
    <w:rsid w:val="00C870DC"/>
    <w:rsid w:val="00C909B6"/>
    <w:rsid w:val="00C94983"/>
    <w:rsid w:val="00CA7376"/>
    <w:rsid w:val="00CC104F"/>
    <w:rsid w:val="00CC45DE"/>
    <w:rsid w:val="00CC5A1C"/>
    <w:rsid w:val="00CD077E"/>
    <w:rsid w:val="00CE1598"/>
    <w:rsid w:val="00CE2D5F"/>
    <w:rsid w:val="00CE5A18"/>
    <w:rsid w:val="00D0360D"/>
    <w:rsid w:val="00D20CEF"/>
    <w:rsid w:val="00D215A0"/>
    <w:rsid w:val="00D22309"/>
    <w:rsid w:val="00D31047"/>
    <w:rsid w:val="00D40047"/>
    <w:rsid w:val="00D41533"/>
    <w:rsid w:val="00D55193"/>
    <w:rsid w:val="00D570CE"/>
    <w:rsid w:val="00D755AC"/>
    <w:rsid w:val="00D83257"/>
    <w:rsid w:val="00D8478B"/>
    <w:rsid w:val="00D90875"/>
    <w:rsid w:val="00D90A01"/>
    <w:rsid w:val="00D91499"/>
    <w:rsid w:val="00D92C66"/>
    <w:rsid w:val="00D936C6"/>
    <w:rsid w:val="00DA006E"/>
    <w:rsid w:val="00DA214D"/>
    <w:rsid w:val="00DA2374"/>
    <w:rsid w:val="00DA5910"/>
    <w:rsid w:val="00DB051A"/>
    <w:rsid w:val="00DB1830"/>
    <w:rsid w:val="00DB7FC5"/>
    <w:rsid w:val="00DC3D6B"/>
    <w:rsid w:val="00DC54B7"/>
    <w:rsid w:val="00DD0361"/>
    <w:rsid w:val="00DD1DDD"/>
    <w:rsid w:val="00DD33D4"/>
    <w:rsid w:val="00DF712D"/>
    <w:rsid w:val="00E015D0"/>
    <w:rsid w:val="00E0694B"/>
    <w:rsid w:val="00E17C1A"/>
    <w:rsid w:val="00E2361B"/>
    <w:rsid w:val="00E24355"/>
    <w:rsid w:val="00E325E0"/>
    <w:rsid w:val="00E36C7B"/>
    <w:rsid w:val="00E418B9"/>
    <w:rsid w:val="00E44284"/>
    <w:rsid w:val="00E45D8C"/>
    <w:rsid w:val="00E52216"/>
    <w:rsid w:val="00E54ABB"/>
    <w:rsid w:val="00E65BFE"/>
    <w:rsid w:val="00E714EC"/>
    <w:rsid w:val="00E738A6"/>
    <w:rsid w:val="00E7422C"/>
    <w:rsid w:val="00E821B7"/>
    <w:rsid w:val="00E83705"/>
    <w:rsid w:val="00E93F69"/>
    <w:rsid w:val="00E96515"/>
    <w:rsid w:val="00E97164"/>
    <w:rsid w:val="00E97EBF"/>
    <w:rsid w:val="00EA34E0"/>
    <w:rsid w:val="00EA5929"/>
    <w:rsid w:val="00EB4774"/>
    <w:rsid w:val="00EB6ECA"/>
    <w:rsid w:val="00EC0ACE"/>
    <w:rsid w:val="00EC622D"/>
    <w:rsid w:val="00EC632F"/>
    <w:rsid w:val="00ED1909"/>
    <w:rsid w:val="00F06E28"/>
    <w:rsid w:val="00F15B22"/>
    <w:rsid w:val="00F36C48"/>
    <w:rsid w:val="00F433DB"/>
    <w:rsid w:val="00F43E0A"/>
    <w:rsid w:val="00F440E7"/>
    <w:rsid w:val="00F44361"/>
    <w:rsid w:val="00F46601"/>
    <w:rsid w:val="00F47054"/>
    <w:rsid w:val="00F541EB"/>
    <w:rsid w:val="00F54EE0"/>
    <w:rsid w:val="00F5667A"/>
    <w:rsid w:val="00F65B02"/>
    <w:rsid w:val="00F81BED"/>
    <w:rsid w:val="00F86A01"/>
    <w:rsid w:val="00F91670"/>
    <w:rsid w:val="00FA528D"/>
    <w:rsid w:val="00FB6C23"/>
    <w:rsid w:val="00FB7330"/>
    <w:rsid w:val="00FD10BB"/>
    <w:rsid w:val="00FD1B82"/>
    <w:rsid w:val="00FD20E7"/>
    <w:rsid w:val="00FE594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736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2C8"/>
    <w:rPr>
      <w:rFonts w:ascii="Segoe UI" w:hAnsi="Segoe UI" w:cs="Segoe UI"/>
      <w:sz w:val="18"/>
      <w:szCs w:val="18"/>
    </w:rPr>
  </w:style>
  <w:style w:type="character" w:styleId="HTMLCode">
    <w:name w:val="HTML Code"/>
    <w:basedOn w:val="DefaultParagraphFont"/>
    <w:uiPriority w:val="99"/>
    <w:semiHidden/>
    <w:unhideWhenUsed/>
    <w:rsid w:val="00586A0B"/>
    <w:rPr>
      <w:rFonts w:ascii="Courier New" w:eastAsia="Times New Roman" w:hAnsi="Courier New" w:cs="Courier New"/>
      <w:sz w:val="20"/>
      <w:szCs w:val="20"/>
    </w:rPr>
  </w:style>
  <w:style w:type="paragraph" w:styleId="Header">
    <w:name w:val="header"/>
    <w:basedOn w:val="Normal"/>
    <w:link w:val="HeaderChar"/>
    <w:uiPriority w:val="99"/>
    <w:unhideWhenUsed/>
    <w:rsid w:val="0050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6DD0"/>
  </w:style>
  <w:style w:type="paragraph" w:styleId="Footer">
    <w:name w:val="footer"/>
    <w:basedOn w:val="Normal"/>
    <w:link w:val="FooterChar"/>
    <w:uiPriority w:val="99"/>
    <w:unhideWhenUsed/>
    <w:rsid w:val="0050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07">
      <w:bodyDiv w:val="1"/>
      <w:marLeft w:val="0"/>
      <w:marRight w:val="0"/>
      <w:marTop w:val="0"/>
      <w:marBottom w:val="0"/>
      <w:divBdr>
        <w:top w:val="none" w:sz="0" w:space="0" w:color="auto"/>
        <w:left w:val="none" w:sz="0" w:space="0" w:color="auto"/>
        <w:bottom w:val="none" w:sz="0" w:space="0" w:color="auto"/>
        <w:right w:val="none" w:sz="0" w:space="0" w:color="auto"/>
      </w:divBdr>
    </w:div>
    <w:div w:id="6562392">
      <w:bodyDiv w:val="1"/>
      <w:marLeft w:val="0"/>
      <w:marRight w:val="0"/>
      <w:marTop w:val="0"/>
      <w:marBottom w:val="0"/>
      <w:divBdr>
        <w:top w:val="none" w:sz="0" w:space="0" w:color="auto"/>
        <w:left w:val="none" w:sz="0" w:space="0" w:color="auto"/>
        <w:bottom w:val="none" w:sz="0" w:space="0" w:color="auto"/>
        <w:right w:val="none" w:sz="0" w:space="0" w:color="auto"/>
      </w:divBdr>
    </w:div>
    <w:div w:id="6643862">
      <w:bodyDiv w:val="1"/>
      <w:marLeft w:val="0"/>
      <w:marRight w:val="0"/>
      <w:marTop w:val="0"/>
      <w:marBottom w:val="0"/>
      <w:divBdr>
        <w:top w:val="none" w:sz="0" w:space="0" w:color="auto"/>
        <w:left w:val="none" w:sz="0" w:space="0" w:color="auto"/>
        <w:bottom w:val="none" w:sz="0" w:space="0" w:color="auto"/>
        <w:right w:val="none" w:sz="0" w:space="0" w:color="auto"/>
      </w:divBdr>
    </w:div>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2536177">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28116897">
      <w:bodyDiv w:val="1"/>
      <w:marLeft w:val="0"/>
      <w:marRight w:val="0"/>
      <w:marTop w:val="0"/>
      <w:marBottom w:val="0"/>
      <w:divBdr>
        <w:top w:val="none" w:sz="0" w:space="0" w:color="auto"/>
        <w:left w:val="none" w:sz="0" w:space="0" w:color="auto"/>
        <w:bottom w:val="none" w:sz="0" w:space="0" w:color="auto"/>
        <w:right w:val="none" w:sz="0" w:space="0" w:color="auto"/>
      </w:divBdr>
    </w:div>
    <w:div w:id="29033645">
      <w:bodyDiv w:val="1"/>
      <w:marLeft w:val="0"/>
      <w:marRight w:val="0"/>
      <w:marTop w:val="0"/>
      <w:marBottom w:val="0"/>
      <w:divBdr>
        <w:top w:val="none" w:sz="0" w:space="0" w:color="auto"/>
        <w:left w:val="none" w:sz="0" w:space="0" w:color="auto"/>
        <w:bottom w:val="none" w:sz="0" w:space="0" w:color="auto"/>
        <w:right w:val="none" w:sz="0" w:space="0" w:color="auto"/>
      </w:divBdr>
    </w:div>
    <w:div w:id="36323821">
      <w:bodyDiv w:val="1"/>
      <w:marLeft w:val="0"/>
      <w:marRight w:val="0"/>
      <w:marTop w:val="0"/>
      <w:marBottom w:val="0"/>
      <w:divBdr>
        <w:top w:val="none" w:sz="0" w:space="0" w:color="auto"/>
        <w:left w:val="none" w:sz="0" w:space="0" w:color="auto"/>
        <w:bottom w:val="none" w:sz="0" w:space="0" w:color="auto"/>
        <w:right w:val="none" w:sz="0" w:space="0" w:color="auto"/>
      </w:divBdr>
    </w:div>
    <w:div w:id="39519654">
      <w:bodyDiv w:val="1"/>
      <w:marLeft w:val="0"/>
      <w:marRight w:val="0"/>
      <w:marTop w:val="0"/>
      <w:marBottom w:val="0"/>
      <w:divBdr>
        <w:top w:val="none" w:sz="0" w:space="0" w:color="auto"/>
        <w:left w:val="none" w:sz="0" w:space="0" w:color="auto"/>
        <w:bottom w:val="none" w:sz="0" w:space="0" w:color="auto"/>
        <w:right w:val="none" w:sz="0" w:space="0" w:color="auto"/>
      </w:divBdr>
    </w:div>
    <w:div w:id="42102043">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46540348">
      <w:bodyDiv w:val="1"/>
      <w:marLeft w:val="0"/>
      <w:marRight w:val="0"/>
      <w:marTop w:val="0"/>
      <w:marBottom w:val="0"/>
      <w:divBdr>
        <w:top w:val="none" w:sz="0" w:space="0" w:color="auto"/>
        <w:left w:val="none" w:sz="0" w:space="0" w:color="auto"/>
        <w:bottom w:val="none" w:sz="0" w:space="0" w:color="auto"/>
        <w:right w:val="none" w:sz="0" w:space="0" w:color="auto"/>
      </w:divBdr>
    </w:div>
    <w:div w:id="47656503">
      <w:bodyDiv w:val="1"/>
      <w:marLeft w:val="0"/>
      <w:marRight w:val="0"/>
      <w:marTop w:val="0"/>
      <w:marBottom w:val="0"/>
      <w:divBdr>
        <w:top w:val="none" w:sz="0" w:space="0" w:color="auto"/>
        <w:left w:val="none" w:sz="0" w:space="0" w:color="auto"/>
        <w:bottom w:val="none" w:sz="0" w:space="0" w:color="auto"/>
        <w:right w:val="none" w:sz="0" w:space="0" w:color="auto"/>
      </w:divBdr>
    </w:div>
    <w:div w:id="48496863">
      <w:bodyDiv w:val="1"/>
      <w:marLeft w:val="0"/>
      <w:marRight w:val="0"/>
      <w:marTop w:val="0"/>
      <w:marBottom w:val="0"/>
      <w:divBdr>
        <w:top w:val="none" w:sz="0" w:space="0" w:color="auto"/>
        <w:left w:val="none" w:sz="0" w:space="0" w:color="auto"/>
        <w:bottom w:val="none" w:sz="0" w:space="0" w:color="auto"/>
        <w:right w:val="none" w:sz="0" w:space="0" w:color="auto"/>
      </w:divBdr>
    </w:div>
    <w:div w:id="55401358">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58284107">
      <w:bodyDiv w:val="1"/>
      <w:marLeft w:val="0"/>
      <w:marRight w:val="0"/>
      <w:marTop w:val="0"/>
      <w:marBottom w:val="0"/>
      <w:divBdr>
        <w:top w:val="none" w:sz="0" w:space="0" w:color="auto"/>
        <w:left w:val="none" w:sz="0" w:space="0" w:color="auto"/>
        <w:bottom w:val="none" w:sz="0" w:space="0" w:color="auto"/>
        <w:right w:val="none" w:sz="0" w:space="0" w:color="auto"/>
      </w:divBdr>
    </w:div>
    <w:div w:id="59255651">
      <w:bodyDiv w:val="1"/>
      <w:marLeft w:val="0"/>
      <w:marRight w:val="0"/>
      <w:marTop w:val="0"/>
      <w:marBottom w:val="0"/>
      <w:divBdr>
        <w:top w:val="none" w:sz="0" w:space="0" w:color="auto"/>
        <w:left w:val="none" w:sz="0" w:space="0" w:color="auto"/>
        <w:bottom w:val="none" w:sz="0" w:space="0" w:color="auto"/>
        <w:right w:val="none" w:sz="0" w:space="0" w:color="auto"/>
      </w:divBdr>
    </w:div>
    <w:div w:id="66851477">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68502031">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7289791">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02578071">
      <w:bodyDiv w:val="1"/>
      <w:marLeft w:val="0"/>
      <w:marRight w:val="0"/>
      <w:marTop w:val="0"/>
      <w:marBottom w:val="0"/>
      <w:divBdr>
        <w:top w:val="none" w:sz="0" w:space="0" w:color="auto"/>
        <w:left w:val="none" w:sz="0" w:space="0" w:color="auto"/>
        <w:bottom w:val="none" w:sz="0" w:space="0" w:color="auto"/>
        <w:right w:val="none" w:sz="0" w:space="0" w:color="auto"/>
      </w:divBdr>
    </w:div>
    <w:div w:id="105005036">
      <w:bodyDiv w:val="1"/>
      <w:marLeft w:val="0"/>
      <w:marRight w:val="0"/>
      <w:marTop w:val="0"/>
      <w:marBottom w:val="0"/>
      <w:divBdr>
        <w:top w:val="none" w:sz="0" w:space="0" w:color="auto"/>
        <w:left w:val="none" w:sz="0" w:space="0" w:color="auto"/>
        <w:bottom w:val="none" w:sz="0" w:space="0" w:color="auto"/>
        <w:right w:val="none" w:sz="0" w:space="0" w:color="auto"/>
      </w:divBdr>
    </w:div>
    <w:div w:id="110513338">
      <w:bodyDiv w:val="1"/>
      <w:marLeft w:val="0"/>
      <w:marRight w:val="0"/>
      <w:marTop w:val="0"/>
      <w:marBottom w:val="0"/>
      <w:divBdr>
        <w:top w:val="none" w:sz="0" w:space="0" w:color="auto"/>
        <w:left w:val="none" w:sz="0" w:space="0" w:color="auto"/>
        <w:bottom w:val="none" w:sz="0" w:space="0" w:color="auto"/>
        <w:right w:val="none" w:sz="0" w:space="0" w:color="auto"/>
      </w:divBdr>
    </w:div>
    <w:div w:id="116536382">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5660374">
      <w:bodyDiv w:val="1"/>
      <w:marLeft w:val="0"/>
      <w:marRight w:val="0"/>
      <w:marTop w:val="0"/>
      <w:marBottom w:val="0"/>
      <w:divBdr>
        <w:top w:val="none" w:sz="0" w:space="0" w:color="auto"/>
        <w:left w:val="none" w:sz="0" w:space="0" w:color="auto"/>
        <w:bottom w:val="none" w:sz="0" w:space="0" w:color="auto"/>
        <w:right w:val="none" w:sz="0" w:space="0" w:color="auto"/>
      </w:divBdr>
    </w:div>
    <w:div w:id="128089221">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30174239">
      <w:bodyDiv w:val="1"/>
      <w:marLeft w:val="0"/>
      <w:marRight w:val="0"/>
      <w:marTop w:val="0"/>
      <w:marBottom w:val="0"/>
      <w:divBdr>
        <w:top w:val="none" w:sz="0" w:space="0" w:color="auto"/>
        <w:left w:val="none" w:sz="0" w:space="0" w:color="auto"/>
        <w:bottom w:val="none" w:sz="0" w:space="0" w:color="auto"/>
        <w:right w:val="none" w:sz="0" w:space="0" w:color="auto"/>
      </w:divBdr>
    </w:div>
    <w:div w:id="140342649">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58422111">
      <w:bodyDiv w:val="1"/>
      <w:marLeft w:val="0"/>
      <w:marRight w:val="0"/>
      <w:marTop w:val="0"/>
      <w:marBottom w:val="0"/>
      <w:divBdr>
        <w:top w:val="none" w:sz="0" w:space="0" w:color="auto"/>
        <w:left w:val="none" w:sz="0" w:space="0" w:color="auto"/>
        <w:bottom w:val="none" w:sz="0" w:space="0" w:color="auto"/>
        <w:right w:val="none" w:sz="0" w:space="0" w:color="auto"/>
      </w:divBdr>
    </w:div>
    <w:div w:id="160050027">
      <w:bodyDiv w:val="1"/>
      <w:marLeft w:val="0"/>
      <w:marRight w:val="0"/>
      <w:marTop w:val="0"/>
      <w:marBottom w:val="0"/>
      <w:divBdr>
        <w:top w:val="none" w:sz="0" w:space="0" w:color="auto"/>
        <w:left w:val="none" w:sz="0" w:space="0" w:color="auto"/>
        <w:bottom w:val="none" w:sz="0" w:space="0" w:color="auto"/>
        <w:right w:val="none" w:sz="0" w:space="0" w:color="auto"/>
      </w:divBdr>
    </w:div>
    <w:div w:id="166412270">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69949898">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4227225">
      <w:bodyDiv w:val="1"/>
      <w:marLeft w:val="0"/>
      <w:marRight w:val="0"/>
      <w:marTop w:val="0"/>
      <w:marBottom w:val="0"/>
      <w:divBdr>
        <w:top w:val="none" w:sz="0" w:space="0" w:color="auto"/>
        <w:left w:val="none" w:sz="0" w:space="0" w:color="auto"/>
        <w:bottom w:val="none" w:sz="0" w:space="0" w:color="auto"/>
        <w:right w:val="none" w:sz="0" w:space="0" w:color="auto"/>
      </w:divBdr>
    </w:div>
    <w:div w:id="179247181">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0609530">
      <w:bodyDiv w:val="1"/>
      <w:marLeft w:val="0"/>
      <w:marRight w:val="0"/>
      <w:marTop w:val="0"/>
      <w:marBottom w:val="0"/>
      <w:divBdr>
        <w:top w:val="none" w:sz="0" w:space="0" w:color="auto"/>
        <w:left w:val="none" w:sz="0" w:space="0" w:color="auto"/>
        <w:bottom w:val="none" w:sz="0" w:space="0" w:color="auto"/>
        <w:right w:val="none" w:sz="0" w:space="0" w:color="auto"/>
      </w:divBdr>
    </w:div>
    <w:div w:id="191386749">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198516344">
      <w:bodyDiv w:val="1"/>
      <w:marLeft w:val="0"/>
      <w:marRight w:val="0"/>
      <w:marTop w:val="0"/>
      <w:marBottom w:val="0"/>
      <w:divBdr>
        <w:top w:val="none" w:sz="0" w:space="0" w:color="auto"/>
        <w:left w:val="none" w:sz="0" w:space="0" w:color="auto"/>
        <w:bottom w:val="none" w:sz="0" w:space="0" w:color="auto"/>
        <w:right w:val="none" w:sz="0" w:space="0" w:color="auto"/>
      </w:divBdr>
    </w:div>
    <w:div w:id="207574104">
      <w:bodyDiv w:val="1"/>
      <w:marLeft w:val="0"/>
      <w:marRight w:val="0"/>
      <w:marTop w:val="0"/>
      <w:marBottom w:val="0"/>
      <w:divBdr>
        <w:top w:val="none" w:sz="0" w:space="0" w:color="auto"/>
        <w:left w:val="none" w:sz="0" w:space="0" w:color="auto"/>
        <w:bottom w:val="none" w:sz="0" w:space="0" w:color="auto"/>
        <w:right w:val="none" w:sz="0" w:space="0" w:color="auto"/>
      </w:divBdr>
    </w:div>
    <w:div w:id="210846676">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3584575">
      <w:bodyDiv w:val="1"/>
      <w:marLeft w:val="0"/>
      <w:marRight w:val="0"/>
      <w:marTop w:val="0"/>
      <w:marBottom w:val="0"/>
      <w:divBdr>
        <w:top w:val="none" w:sz="0" w:space="0" w:color="auto"/>
        <w:left w:val="none" w:sz="0" w:space="0" w:color="auto"/>
        <w:bottom w:val="none" w:sz="0" w:space="0" w:color="auto"/>
        <w:right w:val="none" w:sz="0" w:space="0" w:color="auto"/>
      </w:divBdr>
    </w:div>
    <w:div w:id="214201688">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17134754">
      <w:bodyDiv w:val="1"/>
      <w:marLeft w:val="0"/>
      <w:marRight w:val="0"/>
      <w:marTop w:val="0"/>
      <w:marBottom w:val="0"/>
      <w:divBdr>
        <w:top w:val="none" w:sz="0" w:space="0" w:color="auto"/>
        <w:left w:val="none" w:sz="0" w:space="0" w:color="auto"/>
        <w:bottom w:val="none" w:sz="0" w:space="0" w:color="auto"/>
        <w:right w:val="none" w:sz="0" w:space="0" w:color="auto"/>
      </w:divBdr>
    </w:div>
    <w:div w:id="217712917">
      <w:bodyDiv w:val="1"/>
      <w:marLeft w:val="0"/>
      <w:marRight w:val="0"/>
      <w:marTop w:val="0"/>
      <w:marBottom w:val="0"/>
      <w:divBdr>
        <w:top w:val="none" w:sz="0" w:space="0" w:color="auto"/>
        <w:left w:val="none" w:sz="0" w:space="0" w:color="auto"/>
        <w:bottom w:val="none" w:sz="0" w:space="0" w:color="auto"/>
        <w:right w:val="none" w:sz="0" w:space="0" w:color="auto"/>
      </w:divBdr>
    </w:div>
    <w:div w:id="218825442">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37906717">
      <w:bodyDiv w:val="1"/>
      <w:marLeft w:val="0"/>
      <w:marRight w:val="0"/>
      <w:marTop w:val="0"/>
      <w:marBottom w:val="0"/>
      <w:divBdr>
        <w:top w:val="none" w:sz="0" w:space="0" w:color="auto"/>
        <w:left w:val="none" w:sz="0" w:space="0" w:color="auto"/>
        <w:bottom w:val="none" w:sz="0" w:space="0" w:color="auto"/>
        <w:right w:val="none" w:sz="0" w:space="0" w:color="auto"/>
      </w:divBdr>
    </w:div>
    <w:div w:id="238516048">
      <w:bodyDiv w:val="1"/>
      <w:marLeft w:val="0"/>
      <w:marRight w:val="0"/>
      <w:marTop w:val="0"/>
      <w:marBottom w:val="0"/>
      <w:divBdr>
        <w:top w:val="none" w:sz="0" w:space="0" w:color="auto"/>
        <w:left w:val="none" w:sz="0" w:space="0" w:color="auto"/>
        <w:bottom w:val="none" w:sz="0" w:space="0" w:color="auto"/>
        <w:right w:val="none" w:sz="0" w:space="0" w:color="auto"/>
      </w:divBdr>
    </w:div>
    <w:div w:id="239678938">
      <w:bodyDiv w:val="1"/>
      <w:marLeft w:val="0"/>
      <w:marRight w:val="0"/>
      <w:marTop w:val="0"/>
      <w:marBottom w:val="0"/>
      <w:divBdr>
        <w:top w:val="none" w:sz="0" w:space="0" w:color="auto"/>
        <w:left w:val="none" w:sz="0" w:space="0" w:color="auto"/>
        <w:bottom w:val="none" w:sz="0" w:space="0" w:color="auto"/>
        <w:right w:val="none" w:sz="0" w:space="0" w:color="auto"/>
      </w:divBdr>
    </w:div>
    <w:div w:id="240794035">
      <w:bodyDiv w:val="1"/>
      <w:marLeft w:val="0"/>
      <w:marRight w:val="0"/>
      <w:marTop w:val="0"/>
      <w:marBottom w:val="0"/>
      <w:divBdr>
        <w:top w:val="none" w:sz="0" w:space="0" w:color="auto"/>
        <w:left w:val="none" w:sz="0" w:space="0" w:color="auto"/>
        <w:bottom w:val="none" w:sz="0" w:space="0" w:color="auto"/>
        <w:right w:val="none" w:sz="0" w:space="0" w:color="auto"/>
      </w:divBdr>
    </w:div>
    <w:div w:id="245455525">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59291156">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70356887">
      <w:bodyDiv w:val="1"/>
      <w:marLeft w:val="0"/>
      <w:marRight w:val="0"/>
      <w:marTop w:val="0"/>
      <w:marBottom w:val="0"/>
      <w:divBdr>
        <w:top w:val="none" w:sz="0" w:space="0" w:color="auto"/>
        <w:left w:val="none" w:sz="0" w:space="0" w:color="auto"/>
        <w:bottom w:val="none" w:sz="0" w:space="0" w:color="auto"/>
        <w:right w:val="none" w:sz="0" w:space="0" w:color="auto"/>
      </w:divBdr>
    </w:div>
    <w:div w:id="271471957">
      <w:bodyDiv w:val="1"/>
      <w:marLeft w:val="0"/>
      <w:marRight w:val="0"/>
      <w:marTop w:val="0"/>
      <w:marBottom w:val="0"/>
      <w:divBdr>
        <w:top w:val="none" w:sz="0" w:space="0" w:color="auto"/>
        <w:left w:val="none" w:sz="0" w:space="0" w:color="auto"/>
        <w:bottom w:val="none" w:sz="0" w:space="0" w:color="auto"/>
        <w:right w:val="none" w:sz="0" w:space="0" w:color="auto"/>
      </w:divBdr>
    </w:div>
    <w:div w:id="274949674">
      <w:bodyDiv w:val="1"/>
      <w:marLeft w:val="0"/>
      <w:marRight w:val="0"/>
      <w:marTop w:val="0"/>
      <w:marBottom w:val="0"/>
      <w:divBdr>
        <w:top w:val="none" w:sz="0" w:space="0" w:color="auto"/>
        <w:left w:val="none" w:sz="0" w:space="0" w:color="auto"/>
        <w:bottom w:val="none" w:sz="0" w:space="0" w:color="auto"/>
        <w:right w:val="none" w:sz="0" w:space="0" w:color="auto"/>
      </w:divBdr>
    </w:div>
    <w:div w:id="277685500">
      <w:bodyDiv w:val="1"/>
      <w:marLeft w:val="0"/>
      <w:marRight w:val="0"/>
      <w:marTop w:val="0"/>
      <w:marBottom w:val="0"/>
      <w:divBdr>
        <w:top w:val="none" w:sz="0" w:space="0" w:color="auto"/>
        <w:left w:val="none" w:sz="0" w:space="0" w:color="auto"/>
        <w:bottom w:val="none" w:sz="0" w:space="0" w:color="auto"/>
        <w:right w:val="none" w:sz="0" w:space="0" w:color="auto"/>
      </w:divBdr>
    </w:div>
    <w:div w:id="280773200">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290942439">
      <w:bodyDiv w:val="1"/>
      <w:marLeft w:val="0"/>
      <w:marRight w:val="0"/>
      <w:marTop w:val="0"/>
      <w:marBottom w:val="0"/>
      <w:divBdr>
        <w:top w:val="none" w:sz="0" w:space="0" w:color="auto"/>
        <w:left w:val="none" w:sz="0" w:space="0" w:color="auto"/>
        <w:bottom w:val="none" w:sz="0" w:space="0" w:color="auto"/>
        <w:right w:val="none" w:sz="0" w:space="0" w:color="auto"/>
      </w:divBdr>
    </w:div>
    <w:div w:id="312637485">
      <w:bodyDiv w:val="1"/>
      <w:marLeft w:val="0"/>
      <w:marRight w:val="0"/>
      <w:marTop w:val="0"/>
      <w:marBottom w:val="0"/>
      <w:divBdr>
        <w:top w:val="none" w:sz="0" w:space="0" w:color="auto"/>
        <w:left w:val="none" w:sz="0" w:space="0" w:color="auto"/>
        <w:bottom w:val="none" w:sz="0" w:space="0" w:color="auto"/>
        <w:right w:val="none" w:sz="0" w:space="0" w:color="auto"/>
      </w:divBdr>
    </w:div>
    <w:div w:id="31550227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1916259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2878649">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45598893">
      <w:bodyDiv w:val="1"/>
      <w:marLeft w:val="0"/>
      <w:marRight w:val="0"/>
      <w:marTop w:val="0"/>
      <w:marBottom w:val="0"/>
      <w:divBdr>
        <w:top w:val="none" w:sz="0" w:space="0" w:color="auto"/>
        <w:left w:val="none" w:sz="0" w:space="0" w:color="auto"/>
        <w:bottom w:val="none" w:sz="0" w:space="0" w:color="auto"/>
        <w:right w:val="none" w:sz="0" w:space="0" w:color="auto"/>
      </w:divBdr>
    </w:div>
    <w:div w:id="348415904">
      <w:bodyDiv w:val="1"/>
      <w:marLeft w:val="0"/>
      <w:marRight w:val="0"/>
      <w:marTop w:val="0"/>
      <w:marBottom w:val="0"/>
      <w:divBdr>
        <w:top w:val="none" w:sz="0" w:space="0" w:color="auto"/>
        <w:left w:val="none" w:sz="0" w:space="0" w:color="auto"/>
        <w:bottom w:val="none" w:sz="0" w:space="0" w:color="auto"/>
        <w:right w:val="none" w:sz="0" w:space="0" w:color="auto"/>
      </w:divBdr>
    </w:div>
    <w:div w:id="352923576">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55692981">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75862556">
      <w:bodyDiv w:val="1"/>
      <w:marLeft w:val="0"/>
      <w:marRight w:val="0"/>
      <w:marTop w:val="0"/>
      <w:marBottom w:val="0"/>
      <w:divBdr>
        <w:top w:val="none" w:sz="0" w:space="0" w:color="auto"/>
        <w:left w:val="none" w:sz="0" w:space="0" w:color="auto"/>
        <w:bottom w:val="none" w:sz="0" w:space="0" w:color="auto"/>
        <w:right w:val="none" w:sz="0" w:space="0" w:color="auto"/>
      </w:divBdr>
    </w:div>
    <w:div w:id="377169767">
      <w:bodyDiv w:val="1"/>
      <w:marLeft w:val="0"/>
      <w:marRight w:val="0"/>
      <w:marTop w:val="0"/>
      <w:marBottom w:val="0"/>
      <w:divBdr>
        <w:top w:val="none" w:sz="0" w:space="0" w:color="auto"/>
        <w:left w:val="none" w:sz="0" w:space="0" w:color="auto"/>
        <w:bottom w:val="none" w:sz="0" w:space="0" w:color="auto"/>
        <w:right w:val="none" w:sz="0" w:space="0" w:color="auto"/>
      </w:divBdr>
    </w:div>
    <w:div w:id="378823450">
      <w:bodyDiv w:val="1"/>
      <w:marLeft w:val="0"/>
      <w:marRight w:val="0"/>
      <w:marTop w:val="0"/>
      <w:marBottom w:val="0"/>
      <w:divBdr>
        <w:top w:val="none" w:sz="0" w:space="0" w:color="auto"/>
        <w:left w:val="none" w:sz="0" w:space="0" w:color="auto"/>
        <w:bottom w:val="none" w:sz="0" w:space="0" w:color="auto"/>
        <w:right w:val="none" w:sz="0" w:space="0" w:color="auto"/>
      </w:divBdr>
    </w:div>
    <w:div w:id="378943448">
      <w:bodyDiv w:val="1"/>
      <w:marLeft w:val="0"/>
      <w:marRight w:val="0"/>
      <w:marTop w:val="0"/>
      <w:marBottom w:val="0"/>
      <w:divBdr>
        <w:top w:val="none" w:sz="0" w:space="0" w:color="auto"/>
        <w:left w:val="none" w:sz="0" w:space="0" w:color="auto"/>
        <w:bottom w:val="none" w:sz="0" w:space="0" w:color="auto"/>
        <w:right w:val="none" w:sz="0" w:space="0" w:color="auto"/>
      </w:divBdr>
    </w:div>
    <w:div w:id="379669969">
      <w:bodyDiv w:val="1"/>
      <w:marLeft w:val="0"/>
      <w:marRight w:val="0"/>
      <w:marTop w:val="0"/>
      <w:marBottom w:val="0"/>
      <w:divBdr>
        <w:top w:val="none" w:sz="0" w:space="0" w:color="auto"/>
        <w:left w:val="none" w:sz="0" w:space="0" w:color="auto"/>
        <w:bottom w:val="none" w:sz="0" w:space="0" w:color="auto"/>
        <w:right w:val="none" w:sz="0" w:space="0" w:color="auto"/>
      </w:divBdr>
    </w:div>
    <w:div w:id="380636496">
      <w:bodyDiv w:val="1"/>
      <w:marLeft w:val="0"/>
      <w:marRight w:val="0"/>
      <w:marTop w:val="0"/>
      <w:marBottom w:val="0"/>
      <w:divBdr>
        <w:top w:val="none" w:sz="0" w:space="0" w:color="auto"/>
        <w:left w:val="none" w:sz="0" w:space="0" w:color="auto"/>
        <w:bottom w:val="none" w:sz="0" w:space="0" w:color="auto"/>
        <w:right w:val="none" w:sz="0" w:space="0" w:color="auto"/>
      </w:divBdr>
    </w:div>
    <w:div w:id="381945412">
      <w:bodyDiv w:val="1"/>
      <w:marLeft w:val="0"/>
      <w:marRight w:val="0"/>
      <w:marTop w:val="0"/>
      <w:marBottom w:val="0"/>
      <w:divBdr>
        <w:top w:val="none" w:sz="0" w:space="0" w:color="auto"/>
        <w:left w:val="none" w:sz="0" w:space="0" w:color="auto"/>
        <w:bottom w:val="none" w:sz="0" w:space="0" w:color="auto"/>
        <w:right w:val="none" w:sz="0" w:space="0" w:color="auto"/>
      </w:divBdr>
    </w:div>
    <w:div w:id="385764804">
      <w:bodyDiv w:val="1"/>
      <w:marLeft w:val="0"/>
      <w:marRight w:val="0"/>
      <w:marTop w:val="0"/>
      <w:marBottom w:val="0"/>
      <w:divBdr>
        <w:top w:val="none" w:sz="0" w:space="0" w:color="auto"/>
        <w:left w:val="none" w:sz="0" w:space="0" w:color="auto"/>
        <w:bottom w:val="none" w:sz="0" w:space="0" w:color="auto"/>
        <w:right w:val="none" w:sz="0" w:space="0" w:color="auto"/>
      </w:divBdr>
    </w:div>
    <w:div w:id="387655136">
      <w:bodyDiv w:val="1"/>
      <w:marLeft w:val="0"/>
      <w:marRight w:val="0"/>
      <w:marTop w:val="0"/>
      <w:marBottom w:val="0"/>
      <w:divBdr>
        <w:top w:val="none" w:sz="0" w:space="0" w:color="auto"/>
        <w:left w:val="none" w:sz="0" w:space="0" w:color="auto"/>
        <w:bottom w:val="none" w:sz="0" w:space="0" w:color="auto"/>
        <w:right w:val="none" w:sz="0" w:space="0" w:color="auto"/>
      </w:divBdr>
    </w:div>
    <w:div w:id="389232992">
      <w:bodyDiv w:val="1"/>
      <w:marLeft w:val="0"/>
      <w:marRight w:val="0"/>
      <w:marTop w:val="0"/>
      <w:marBottom w:val="0"/>
      <w:divBdr>
        <w:top w:val="none" w:sz="0" w:space="0" w:color="auto"/>
        <w:left w:val="none" w:sz="0" w:space="0" w:color="auto"/>
        <w:bottom w:val="none" w:sz="0" w:space="0" w:color="auto"/>
        <w:right w:val="none" w:sz="0" w:space="0" w:color="auto"/>
      </w:divBdr>
    </w:div>
    <w:div w:id="392626949">
      <w:bodyDiv w:val="1"/>
      <w:marLeft w:val="0"/>
      <w:marRight w:val="0"/>
      <w:marTop w:val="0"/>
      <w:marBottom w:val="0"/>
      <w:divBdr>
        <w:top w:val="none" w:sz="0" w:space="0" w:color="auto"/>
        <w:left w:val="none" w:sz="0" w:space="0" w:color="auto"/>
        <w:bottom w:val="none" w:sz="0" w:space="0" w:color="auto"/>
        <w:right w:val="none" w:sz="0" w:space="0" w:color="auto"/>
      </w:divBdr>
    </w:div>
    <w:div w:id="393895075">
      <w:bodyDiv w:val="1"/>
      <w:marLeft w:val="0"/>
      <w:marRight w:val="0"/>
      <w:marTop w:val="0"/>
      <w:marBottom w:val="0"/>
      <w:divBdr>
        <w:top w:val="none" w:sz="0" w:space="0" w:color="auto"/>
        <w:left w:val="none" w:sz="0" w:space="0" w:color="auto"/>
        <w:bottom w:val="none" w:sz="0" w:space="0" w:color="auto"/>
        <w:right w:val="none" w:sz="0" w:space="0" w:color="auto"/>
      </w:divBdr>
    </w:div>
    <w:div w:id="394207350">
      <w:bodyDiv w:val="1"/>
      <w:marLeft w:val="0"/>
      <w:marRight w:val="0"/>
      <w:marTop w:val="0"/>
      <w:marBottom w:val="0"/>
      <w:divBdr>
        <w:top w:val="none" w:sz="0" w:space="0" w:color="auto"/>
        <w:left w:val="none" w:sz="0" w:space="0" w:color="auto"/>
        <w:bottom w:val="none" w:sz="0" w:space="0" w:color="auto"/>
        <w:right w:val="none" w:sz="0" w:space="0" w:color="auto"/>
      </w:divBdr>
    </w:div>
    <w:div w:id="397441747">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00950437">
      <w:bodyDiv w:val="1"/>
      <w:marLeft w:val="0"/>
      <w:marRight w:val="0"/>
      <w:marTop w:val="0"/>
      <w:marBottom w:val="0"/>
      <w:divBdr>
        <w:top w:val="none" w:sz="0" w:space="0" w:color="auto"/>
        <w:left w:val="none" w:sz="0" w:space="0" w:color="auto"/>
        <w:bottom w:val="none" w:sz="0" w:space="0" w:color="auto"/>
        <w:right w:val="none" w:sz="0" w:space="0" w:color="auto"/>
      </w:divBdr>
    </w:div>
    <w:div w:id="402024948">
      <w:bodyDiv w:val="1"/>
      <w:marLeft w:val="0"/>
      <w:marRight w:val="0"/>
      <w:marTop w:val="0"/>
      <w:marBottom w:val="0"/>
      <w:divBdr>
        <w:top w:val="none" w:sz="0" w:space="0" w:color="auto"/>
        <w:left w:val="none" w:sz="0" w:space="0" w:color="auto"/>
        <w:bottom w:val="none" w:sz="0" w:space="0" w:color="auto"/>
        <w:right w:val="none" w:sz="0" w:space="0" w:color="auto"/>
      </w:divBdr>
    </w:div>
    <w:div w:id="410349748">
      <w:bodyDiv w:val="1"/>
      <w:marLeft w:val="0"/>
      <w:marRight w:val="0"/>
      <w:marTop w:val="0"/>
      <w:marBottom w:val="0"/>
      <w:divBdr>
        <w:top w:val="none" w:sz="0" w:space="0" w:color="auto"/>
        <w:left w:val="none" w:sz="0" w:space="0" w:color="auto"/>
        <w:bottom w:val="none" w:sz="0" w:space="0" w:color="auto"/>
        <w:right w:val="none" w:sz="0" w:space="0" w:color="auto"/>
      </w:divBdr>
    </w:div>
    <w:div w:id="410469271">
      <w:bodyDiv w:val="1"/>
      <w:marLeft w:val="0"/>
      <w:marRight w:val="0"/>
      <w:marTop w:val="0"/>
      <w:marBottom w:val="0"/>
      <w:divBdr>
        <w:top w:val="none" w:sz="0" w:space="0" w:color="auto"/>
        <w:left w:val="none" w:sz="0" w:space="0" w:color="auto"/>
        <w:bottom w:val="none" w:sz="0" w:space="0" w:color="auto"/>
        <w:right w:val="none" w:sz="0" w:space="0" w:color="auto"/>
      </w:divBdr>
    </w:div>
    <w:div w:id="412898842">
      <w:bodyDiv w:val="1"/>
      <w:marLeft w:val="0"/>
      <w:marRight w:val="0"/>
      <w:marTop w:val="0"/>
      <w:marBottom w:val="0"/>
      <w:divBdr>
        <w:top w:val="none" w:sz="0" w:space="0" w:color="auto"/>
        <w:left w:val="none" w:sz="0" w:space="0" w:color="auto"/>
        <w:bottom w:val="none" w:sz="0" w:space="0" w:color="auto"/>
        <w:right w:val="none" w:sz="0" w:space="0" w:color="auto"/>
      </w:divBdr>
    </w:div>
    <w:div w:id="417292089">
      <w:bodyDiv w:val="1"/>
      <w:marLeft w:val="0"/>
      <w:marRight w:val="0"/>
      <w:marTop w:val="0"/>
      <w:marBottom w:val="0"/>
      <w:divBdr>
        <w:top w:val="none" w:sz="0" w:space="0" w:color="auto"/>
        <w:left w:val="none" w:sz="0" w:space="0" w:color="auto"/>
        <w:bottom w:val="none" w:sz="0" w:space="0" w:color="auto"/>
        <w:right w:val="none" w:sz="0" w:space="0" w:color="auto"/>
      </w:divBdr>
    </w:div>
    <w:div w:id="417798669">
      <w:bodyDiv w:val="1"/>
      <w:marLeft w:val="0"/>
      <w:marRight w:val="0"/>
      <w:marTop w:val="0"/>
      <w:marBottom w:val="0"/>
      <w:divBdr>
        <w:top w:val="none" w:sz="0" w:space="0" w:color="auto"/>
        <w:left w:val="none" w:sz="0" w:space="0" w:color="auto"/>
        <w:bottom w:val="none" w:sz="0" w:space="0" w:color="auto"/>
        <w:right w:val="none" w:sz="0" w:space="0" w:color="auto"/>
      </w:divBdr>
    </w:div>
    <w:div w:id="422337477">
      <w:bodyDiv w:val="1"/>
      <w:marLeft w:val="0"/>
      <w:marRight w:val="0"/>
      <w:marTop w:val="0"/>
      <w:marBottom w:val="0"/>
      <w:divBdr>
        <w:top w:val="none" w:sz="0" w:space="0" w:color="auto"/>
        <w:left w:val="none" w:sz="0" w:space="0" w:color="auto"/>
        <w:bottom w:val="none" w:sz="0" w:space="0" w:color="auto"/>
        <w:right w:val="none" w:sz="0" w:space="0" w:color="auto"/>
      </w:divBdr>
    </w:div>
    <w:div w:id="430245170">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36218955">
      <w:bodyDiv w:val="1"/>
      <w:marLeft w:val="0"/>
      <w:marRight w:val="0"/>
      <w:marTop w:val="0"/>
      <w:marBottom w:val="0"/>
      <w:divBdr>
        <w:top w:val="none" w:sz="0" w:space="0" w:color="auto"/>
        <w:left w:val="none" w:sz="0" w:space="0" w:color="auto"/>
        <w:bottom w:val="none" w:sz="0" w:space="0" w:color="auto"/>
        <w:right w:val="none" w:sz="0" w:space="0" w:color="auto"/>
      </w:divBdr>
    </w:div>
    <w:div w:id="441076563">
      <w:bodyDiv w:val="1"/>
      <w:marLeft w:val="0"/>
      <w:marRight w:val="0"/>
      <w:marTop w:val="0"/>
      <w:marBottom w:val="0"/>
      <w:divBdr>
        <w:top w:val="none" w:sz="0" w:space="0" w:color="auto"/>
        <w:left w:val="none" w:sz="0" w:space="0" w:color="auto"/>
        <w:bottom w:val="none" w:sz="0" w:space="0" w:color="auto"/>
        <w:right w:val="none" w:sz="0" w:space="0" w:color="auto"/>
      </w:divBdr>
    </w:div>
    <w:div w:id="445582270">
      <w:bodyDiv w:val="1"/>
      <w:marLeft w:val="0"/>
      <w:marRight w:val="0"/>
      <w:marTop w:val="0"/>
      <w:marBottom w:val="0"/>
      <w:divBdr>
        <w:top w:val="none" w:sz="0" w:space="0" w:color="auto"/>
        <w:left w:val="none" w:sz="0" w:space="0" w:color="auto"/>
        <w:bottom w:val="none" w:sz="0" w:space="0" w:color="auto"/>
        <w:right w:val="none" w:sz="0" w:space="0" w:color="auto"/>
      </w:divBdr>
    </w:div>
    <w:div w:id="451360677">
      <w:bodyDiv w:val="1"/>
      <w:marLeft w:val="0"/>
      <w:marRight w:val="0"/>
      <w:marTop w:val="0"/>
      <w:marBottom w:val="0"/>
      <w:divBdr>
        <w:top w:val="none" w:sz="0" w:space="0" w:color="auto"/>
        <w:left w:val="none" w:sz="0" w:space="0" w:color="auto"/>
        <w:bottom w:val="none" w:sz="0" w:space="0" w:color="auto"/>
        <w:right w:val="none" w:sz="0" w:space="0" w:color="auto"/>
      </w:divBdr>
    </w:div>
    <w:div w:id="452597089">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537510">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5128779">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8325803">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71139068">
      <w:bodyDiv w:val="1"/>
      <w:marLeft w:val="0"/>
      <w:marRight w:val="0"/>
      <w:marTop w:val="0"/>
      <w:marBottom w:val="0"/>
      <w:divBdr>
        <w:top w:val="none" w:sz="0" w:space="0" w:color="auto"/>
        <w:left w:val="none" w:sz="0" w:space="0" w:color="auto"/>
        <w:bottom w:val="none" w:sz="0" w:space="0" w:color="auto"/>
        <w:right w:val="none" w:sz="0" w:space="0" w:color="auto"/>
      </w:divBdr>
    </w:div>
    <w:div w:id="471868155">
      <w:bodyDiv w:val="1"/>
      <w:marLeft w:val="0"/>
      <w:marRight w:val="0"/>
      <w:marTop w:val="0"/>
      <w:marBottom w:val="0"/>
      <w:divBdr>
        <w:top w:val="none" w:sz="0" w:space="0" w:color="auto"/>
        <w:left w:val="none" w:sz="0" w:space="0" w:color="auto"/>
        <w:bottom w:val="none" w:sz="0" w:space="0" w:color="auto"/>
        <w:right w:val="none" w:sz="0" w:space="0" w:color="auto"/>
      </w:divBdr>
    </w:div>
    <w:div w:id="473915608">
      <w:bodyDiv w:val="1"/>
      <w:marLeft w:val="0"/>
      <w:marRight w:val="0"/>
      <w:marTop w:val="0"/>
      <w:marBottom w:val="0"/>
      <w:divBdr>
        <w:top w:val="none" w:sz="0" w:space="0" w:color="auto"/>
        <w:left w:val="none" w:sz="0" w:space="0" w:color="auto"/>
        <w:bottom w:val="none" w:sz="0" w:space="0" w:color="auto"/>
        <w:right w:val="none" w:sz="0" w:space="0" w:color="auto"/>
      </w:divBdr>
    </w:div>
    <w:div w:id="480776051">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238212">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84050344">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496771901">
      <w:bodyDiv w:val="1"/>
      <w:marLeft w:val="0"/>
      <w:marRight w:val="0"/>
      <w:marTop w:val="0"/>
      <w:marBottom w:val="0"/>
      <w:divBdr>
        <w:top w:val="none" w:sz="0" w:space="0" w:color="auto"/>
        <w:left w:val="none" w:sz="0" w:space="0" w:color="auto"/>
        <w:bottom w:val="none" w:sz="0" w:space="0" w:color="auto"/>
        <w:right w:val="none" w:sz="0" w:space="0" w:color="auto"/>
      </w:divBdr>
    </w:div>
    <w:div w:id="498422869">
      <w:bodyDiv w:val="1"/>
      <w:marLeft w:val="0"/>
      <w:marRight w:val="0"/>
      <w:marTop w:val="0"/>
      <w:marBottom w:val="0"/>
      <w:divBdr>
        <w:top w:val="none" w:sz="0" w:space="0" w:color="auto"/>
        <w:left w:val="none" w:sz="0" w:space="0" w:color="auto"/>
        <w:bottom w:val="none" w:sz="0" w:space="0" w:color="auto"/>
        <w:right w:val="none" w:sz="0" w:space="0" w:color="auto"/>
      </w:divBdr>
    </w:div>
    <w:div w:id="504710065">
      <w:bodyDiv w:val="1"/>
      <w:marLeft w:val="0"/>
      <w:marRight w:val="0"/>
      <w:marTop w:val="0"/>
      <w:marBottom w:val="0"/>
      <w:divBdr>
        <w:top w:val="none" w:sz="0" w:space="0" w:color="auto"/>
        <w:left w:val="none" w:sz="0" w:space="0" w:color="auto"/>
        <w:bottom w:val="none" w:sz="0" w:space="0" w:color="auto"/>
        <w:right w:val="none" w:sz="0" w:space="0" w:color="auto"/>
      </w:divBdr>
    </w:div>
    <w:div w:id="507136128">
      <w:bodyDiv w:val="1"/>
      <w:marLeft w:val="0"/>
      <w:marRight w:val="0"/>
      <w:marTop w:val="0"/>
      <w:marBottom w:val="0"/>
      <w:divBdr>
        <w:top w:val="none" w:sz="0" w:space="0" w:color="auto"/>
        <w:left w:val="none" w:sz="0" w:space="0" w:color="auto"/>
        <w:bottom w:val="none" w:sz="0" w:space="0" w:color="auto"/>
        <w:right w:val="none" w:sz="0" w:space="0" w:color="auto"/>
      </w:divBdr>
    </w:div>
    <w:div w:id="508762960">
      <w:bodyDiv w:val="1"/>
      <w:marLeft w:val="0"/>
      <w:marRight w:val="0"/>
      <w:marTop w:val="0"/>
      <w:marBottom w:val="0"/>
      <w:divBdr>
        <w:top w:val="none" w:sz="0" w:space="0" w:color="auto"/>
        <w:left w:val="none" w:sz="0" w:space="0" w:color="auto"/>
        <w:bottom w:val="none" w:sz="0" w:space="0" w:color="auto"/>
        <w:right w:val="none" w:sz="0" w:space="0" w:color="auto"/>
      </w:divBdr>
    </w:div>
    <w:div w:id="511645699">
      <w:bodyDiv w:val="1"/>
      <w:marLeft w:val="0"/>
      <w:marRight w:val="0"/>
      <w:marTop w:val="0"/>
      <w:marBottom w:val="0"/>
      <w:divBdr>
        <w:top w:val="none" w:sz="0" w:space="0" w:color="auto"/>
        <w:left w:val="none" w:sz="0" w:space="0" w:color="auto"/>
        <w:bottom w:val="none" w:sz="0" w:space="0" w:color="auto"/>
        <w:right w:val="none" w:sz="0" w:space="0" w:color="auto"/>
      </w:divBdr>
    </w:div>
    <w:div w:id="512688229">
      <w:bodyDiv w:val="1"/>
      <w:marLeft w:val="0"/>
      <w:marRight w:val="0"/>
      <w:marTop w:val="0"/>
      <w:marBottom w:val="0"/>
      <w:divBdr>
        <w:top w:val="none" w:sz="0" w:space="0" w:color="auto"/>
        <w:left w:val="none" w:sz="0" w:space="0" w:color="auto"/>
        <w:bottom w:val="none" w:sz="0" w:space="0" w:color="auto"/>
        <w:right w:val="none" w:sz="0" w:space="0" w:color="auto"/>
      </w:divBdr>
    </w:div>
    <w:div w:id="514921402">
      <w:bodyDiv w:val="1"/>
      <w:marLeft w:val="0"/>
      <w:marRight w:val="0"/>
      <w:marTop w:val="0"/>
      <w:marBottom w:val="0"/>
      <w:divBdr>
        <w:top w:val="none" w:sz="0" w:space="0" w:color="auto"/>
        <w:left w:val="none" w:sz="0" w:space="0" w:color="auto"/>
        <w:bottom w:val="none" w:sz="0" w:space="0" w:color="auto"/>
        <w:right w:val="none" w:sz="0" w:space="0" w:color="auto"/>
      </w:divBdr>
    </w:div>
    <w:div w:id="515389238">
      <w:bodyDiv w:val="1"/>
      <w:marLeft w:val="0"/>
      <w:marRight w:val="0"/>
      <w:marTop w:val="0"/>
      <w:marBottom w:val="0"/>
      <w:divBdr>
        <w:top w:val="none" w:sz="0" w:space="0" w:color="auto"/>
        <w:left w:val="none" w:sz="0" w:space="0" w:color="auto"/>
        <w:bottom w:val="none" w:sz="0" w:space="0" w:color="auto"/>
        <w:right w:val="none" w:sz="0" w:space="0" w:color="auto"/>
      </w:divBdr>
    </w:div>
    <w:div w:id="517355222">
      <w:bodyDiv w:val="1"/>
      <w:marLeft w:val="0"/>
      <w:marRight w:val="0"/>
      <w:marTop w:val="0"/>
      <w:marBottom w:val="0"/>
      <w:divBdr>
        <w:top w:val="none" w:sz="0" w:space="0" w:color="auto"/>
        <w:left w:val="none" w:sz="0" w:space="0" w:color="auto"/>
        <w:bottom w:val="none" w:sz="0" w:space="0" w:color="auto"/>
        <w:right w:val="none" w:sz="0" w:space="0" w:color="auto"/>
      </w:divBdr>
    </w:div>
    <w:div w:id="520096780">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28223513">
      <w:bodyDiv w:val="1"/>
      <w:marLeft w:val="0"/>
      <w:marRight w:val="0"/>
      <w:marTop w:val="0"/>
      <w:marBottom w:val="0"/>
      <w:divBdr>
        <w:top w:val="none" w:sz="0" w:space="0" w:color="auto"/>
        <w:left w:val="none" w:sz="0" w:space="0" w:color="auto"/>
        <w:bottom w:val="none" w:sz="0" w:space="0" w:color="auto"/>
        <w:right w:val="none" w:sz="0" w:space="0" w:color="auto"/>
      </w:divBdr>
    </w:div>
    <w:div w:id="533269441">
      <w:bodyDiv w:val="1"/>
      <w:marLeft w:val="0"/>
      <w:marRight w:val="0"/>
      <w:marTop w:val="0"/>
      <w:marBottom w:val="0"/>
      <w:divBdr>
        <w:top w:val="none" w:sz="0" w:space="0" w:color="auto"/>
        <w:left w:val="none" w:sz="0" w:space="0" w:color="auto"/>
        <w:bottom w:val="none" w:sz="0" w:space="0" w:color="auto"/>
        <w:right w:val="none" w:sz="0" w:space="0" w:color="auto"/>
      </w:divBdr>
    </w:div>
    <w:div w:id="533495130">
      <w:bodyDiv w:val="1"/>
      <w:marLeft w:val="0"/>
      <w:marRight w:val="0"/>
      <w:marTop w:val="0"/>
      <w:marBottom w:val="0"/>
      <w:divBdr>
        <w:top w:val="none" w:sz="0" w:space="0" w:color="auto"/>
        <w:left w:val="none" w:sz="0" w:space="0" w:color="auto"/>
        <w:bottom w:val="none" w:sz="0" w:space="0" w:color="auto"/>
        <w:right w:val="none" w:sz="0" w:space="0" w:color="auto"/>
      </w:divBdr>
    </w:div>
    <w:div w:id="535435550">
      <w:bodyDiv w:val="1"/>
      <w:marLeft w:val="0"/>
      <w:marRight w:val="0"/>
      <w:marTop w:val="0"/>
      <w:marBottom w:val="0"/>
      <w:divBdr>
        <w:top w:val="none" w:sz="0" w:space="0" w:color="auto"/>
        <w:left w:val="none" w:sz="0" w:space="0" w:color="auto"/>
        <w:bottom w:val="none" w:sz="0" w:space="0" w:color="auto"/>
        <w:right w:val="none" w:sz="0" w:space="0" w:color="auto"/>
      </w:divBdr>
    </w:div>
    <w:div w:id="536699952">
      <w:bodyDiv w:val="1"/>
      <w:marLeft w:val="0"/>
      <w:marRight w:val="0"/>
      <w:marTop w:val="0"/>
      <w:marBottom w:val="0"/>
      <w:divBdr>
        <w:top w:val="none" w:sz="0" w:space="0" w:color="auto"/>
        <w:left w:val="none" w:sz="0" w:space="0" w:color="auto"/>
        <w:bottom w:val="none" w:sz="0" w:space="0" w:color="auto"/>
        <w:right w:val="none" w:sz="0" w:space="0" w:color="auto"/>
      </w:divBdr>
    </w:div>
    <w:div w:id="537009997">
      <w:bodyDiv w:val="1"/>
      <w:marLeft w:val="0"/>
      <w:marRight w:val="0"/>
      <w:marTop w:val="0"/>
      <w:marBottom w:val="0"/>
      <w:divBdr>
        <w:top w:val="none" w:sz="0" w:space="0" w:color="auto"/>
        <w:left w:val="none" w:sz="0" w:space="0" w:color="auto"/>
        <w:bottom w:val="none" w:sz="0" w:space="0" w:color="auto"/>
        <w:right w:val="none" w:sz="0" w:space="0" w:color="auto"/>
      </w:divBdr>
    </w:div>
    <w:div w:id="541865965">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4952308">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47954951">
      <w:bodyDiv w:val="1"/>
      <w:marLeft w:val="0"/>
      <w:marRight w:val="0"/>
      <w:marTop w:val="0"/>
      <w:marBottom w:val="0"/>
      <w:divBdr>
        <w:top w:val="none" w:sz="0" w:space="0" w:color="auto"/>
        <w:left w:val="none" w:sz="0" w:space="0" w:color="auto"/>
        <w:bottom w:val="none" w:sz="0" w:space="0" w:color="auto"/>
        <w:right w:val="none" w:sz="0" w:space="0" w:color="auto"/>
      </w:divBdr>
    </w:div>
    <w:div w:id="552235594">
      <w:bodyDiv w:val="1"/>
      <w:marLeft w:val="0"/>
      <w:marRight w:val="0"/>
      <w:marTop w:val="0"/>
      <w:marBottom w:val="0"/>
      <w:divBdr>
        <w:top w:val="none" w:sz="0" w:space="0" w:color="auto"/>
        <w:left w:val="none" w:sz="0" w:space="0" w:color="auto"/>
        <w:bottom w:val="none" w:sz="0" w:space="0" w:color="auto"/>
        <w:right w:val="none" w:sz="0" w:space="0" w:color="auto"/>
      </w:divBdr>
    </w:div>
    <w:div w:id="553124946">
      <w:bodyDiv w:val="1"/>
      <w:marLeft w:val="0"/>
      <w:marRight w:val="0"/>
      <w:marTop w:val="0"/>
      <w:marBottom w:val="0"/>
      <w:divBdr>
        <w:top w:val="none" w:sz="0" w:space="0" w:color="auto"/>
        <w:left w:val="none" w:sz="0" w:space="0" w:color="auto"/>
        <w:bottom w:val="none" w:sz="0" w:space="0" w:color="auto"/>
        <w:right w:val="none" w:sz="0" w:space="0" w:color="auto"/>
      </w:divBdr>
    </w:div>
    <w:div w:id="553586548">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4971507">
      <w:bodyDiv w:val="1"/>
      <w:marLeft w:val="0"/>
      <w:marRight w:val="0"/>
      <w:marTop w:val="0"/>
      <w:marBottom w:val="0"/>
      <w:divBdr>
        <w:top w:val="none" w:sz="0" w:space="0" w:color="auto"/>
        <w:left w:val="none" w:sz="0" w:space="0" w:color="auto"/>
        <w:bottom w:val="none" w:sz="0" w:space="0" w:color="auto"/>
        <w:right w:val="none" w:sz="0" w:space="0" w:color="auto"/>
      </w:divBdr>
    </w:div>
    <w:div w:id="578096854">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79681522">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89890288">
      <w:bodyDiv w:val="1"/>
      <w:marLeft w:val="0"/>
      <w:marRight w:val="0"/>
      <w:marTop w:val="0"/>
      <w:marBottom w:val="0"/>
      <w:divBdr>
        <w:top w:val="none" w:sz="0" w:space="0" w:color="auto"/>
        <w:left w:val="none" w:sz="0" w:space="0" w:color="auto"/>
        <w:bottom w:val="none" w:sz="0" w:space="0" w:color="auto"/>
        <w:right w:val="none" w:sz="0" w:space="0" w:color="auto"/>
      </w:divBdr>
    </w:div>
    <w:div w:id="591204346">
      <w:bodyDiv w:val="1"/>
      <w:marLeft w:val="0"/>
      <w:marRight w:val="0"/>
      <w:marTop w:val="0"/>
      <w:marBottom w:val="0"/>
      <w:divBdr>
        <w:top w:val="none" w:sz="0" w:space="0" w:color="auto"/>
        <w:left w:val="none" w:sz="0" w:space="0" w:color="auto"/>
        <w:bottom w:val="none" w:sz="0" w:space="0" w:color="auto"/>
        <w:right w:val="none" w:sz="0" w:space="0" w:color="auto"/>
      </w:divBdr>
    </w:div>
    <w:div w:id="592129255">
      <w:bodyDiv w:val="1"/>
      <w:marLeft w:val="0"/>
      <w:marRight w:val="0"/>
      <w:marTop w:val="0"/>
      <w:marBottom w:val="0"/>
      <w:divBdr>
        <w:top w:val="none" w:sz="0" w:space="0" w:color="auto"/>
        <w:left w:val="none" w:sz="0" w:space="0" w:color="auto"/>
        <w:bottom w:val="none" w:sz="0" w:space="0" w:color="auto"/>
        <w:right w:val="none" w:sz="0" w:space="0" w:color="auto"/>
      </w:divBdr>
    </w:div>
    <w:div w:id="592275591">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2152129">
      <w:bodyDiv w:val="1"/>
      <w:marLeft w:val="0"/>
      <w:marRight w:val="0"/>
      <w:marTop w:val="0"/>
      <w:marBottom w:val="0"/>
      <w:divBdr>
        <w:top w:val="none" w:sz="0" w:space="0" w:color="auto"/>
        <w:left w:val="none" w:sz="0" w:space="0" w:color="auto"/>
        <w:bottom w:val="none" w:sz="0" w:space="0" w:color="auto"/>
        <w:right w:val="none" w:sz="0" w:space="0" w:color="auto"/>
      </w:divBdr>
    </w:div>
    <w:div w:id="603197210">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3900614">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17950226">
      <w:bodyDiv w:val="1"/>
      <w:marLeft w:val="0"/>
      <w:marRight w:val="0"/>
      <w:marTop w:val="0"/>
      <w:marBottom w:val="0"/>
      <w:divBdr>
        <w:top w:val="none" w:sz="0" w:space="0" w:color="auto"/>
        <w:left w:val="none" w:sz="0" w:space="0" w:color="auto"/>
        <w:bottom w:val="none" w:sz="0" w:space="0" w:color="auto"/>
        <w:right w:val="none" w:sz="0" w:space="0" w:color="auto"/>
      </w:divBdr>
    </w:div>
    <w:div w:id="62088876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7975678">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38265834">
      <w:bodyDiv w:val="1"/>
      <w:marLeft w:val="0"/>
      <w:marRight w:val="0"/>
      <w:marTop w:val="0"/>
      <w:marBottom w:val="0"/>
      <w:divBdr>
        <w:top w:val="none" w:sz="0" w:space="0" w:color="auto"/>
        <w:left w:val="none" w:sz="0" w:space="0" w:color="auto"/>
        <w:bottom w:val="none" w:sz="0" w:space="0" w:color="auto"/>
        <w:right w:val="none" w:sz="0" w:space="0" w:color="auto"/>
      </w:divBdr>
    </w:div>
    <w:div w:id="638458589">
      <w:bodyDiv w:val="1"/>
      <w:marLeft w:val="0"/>
      <w:marRight w:val="0"/>
      <w:marTop w:val="0"/>
      <w:marBottom w:val="0"/>
      <w:divBdr>
        <w:top w:val="none" w:sz="0" w:space="0" w:color="auto"/>
        <w:left w:val="none" w:sz="0" w:space="0" w:color="auto"/>
        <w:bottom w:val="none" w:sz="0" w:space="0" w:color="auto"/>
        <w:right w:val="none" w:sz="0" w:space="0" w:color="auto"/>
      </w:divBdr>
    </w:div>
    <w:div w:id="641888383">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4548572">
      <w:bodyDiv w:val="1"/>
      <w:marLeft w:val="0"/>
      <w:marRight w:val="0"/>
      <w:marTop w:val="0"/>
      <w:marBottom w:val="0"/>
      <w:divBdr>
        <w:top w:val="none" w:sz="0" w:space="0" w:color="auto"/>
        <w:left w:val="none" w:sz="0" w:space="0" w:color="auto"/>
        <w:bottom w:val="none" w:sz="0" w:space="0" w:color="auto"/>
        <w:right w:val="none" w:sz="0" w:space="0" w:color="auto"/>
      </w:divBdr>
    </w:div>
    <w:div w:id="645083793">
      <w:bodyDiv w:val="1"/>
      <w:marLeft w:val="0"/>
      <w:marRight w:val="0"/>
      <w:marTop w:val="0"/>
      <w:marBottom w:val="0"/>
      <w:divBdr>
        <w:top w:val="none" w:sz="0" w:space="0" w:color="auto"/>
        <w:left w:val="none" w:sz="0" w:space="0" w:color="auto"/>
        <w:bottom w:val="none" w:sz="0" w:space="0" w:color="auto"/>
        <w:right w:val="none" w:sz="0" w:space="0" w:color="auto"/>
      </w:divBdr>
    </w:div>
    <w:div w:id="645864921">
      <w:bodyDiv w:val="1"/>
      <w:marLeft w:val="0"/>
      <w:marRight w:val="0"/>
      <w:marTop w:val="0"/>
      <w:marBottom w:val="0"/>
      <w:divBdr>
        <w:top w:val="none" w:sz="0" w:space="0" w:color="auto"/>
        <w:left w:val="none" w:sz="0" w:space="0" w:color="auto"/>
        <w:bottom w:val="none" w:sz="0" w:space="0" w:color="auto"/>
        <w:right w:val="none" w:sz="0" w:space="0" w:color="auto"/>
      </w:divBdr>
    </w:div>
    <w:div w:id="648245369">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50401346">
      <w:bodyDiv w:val="1"/>
      <w:marLeft w:val="0"/>
      <w:marRight w:val="0"/>
      <w:marTop w:val="0"/>
      <w:marBottom w:val="0"/>
      <w:divBdr>
        <w:top w:val="none" w:sz="0" w:space="0" w:color="auto"/>
        <w:left w:val="none" w:sz="0" w:space="0" w:color="auto"/>
        <w:bottom w:val="none" w:sz="0" w:space="0" w:color="auto"/>
        <w:right w:val="none" w:sz="0" w:space="0" w:color="auto"/>
      </w:divBdr>
    </w:div>
    <w:div w:id="650910121">
      <w:bodyDiv w:val="1"/>
      <w:marLeft w:val="0"/>
      <w:marRight w:val="0"/>
      <w:marTop w:val="0"/>
      <w:marBottom w:val="0"/>
      <w:divBdr>
        <w:top w:val="none" w:sz="0" w:space="0" w:color="auto"/>
        <w:left w:val="none" w:sz="0" w:space="0" w:color="auto"/>
        <w:bottom w:val="none" w:sz="0" w:space="0" w:color="auto"/>
        <w:right w:val="none" w:sz="0" w:space="0" w:color="auto"/>
      </w:divBdr>
    </w:div>
    <w:div w:id="651956244">
      <w:bodyDiv w:val="1"/>
      <w:marLeft w:val="0"/>
      <w:marRight w:val="0"/>
      <w:marTop w:val="0"/>
      <w:marBottom w:val="0"/>
      <w:divBdr>
        <w:top w:val="none" w:sz="0" w:space="0" w:color="auto"/>
        <w:left w:val="none" w:sz="0" w:space="0" w:color="auto"/>
        <w:bottom w:val="none" w:sz="0" w:space="0" w:color="auto"/>
        <w:right w:val="none" w:sz="0" w:space="0" w:color="auto"/>
      </w:divBdr>
    </w:div>
    <w:div w:id="653144336">
      <w:bodyDiv w:val="1"/>
      <w:marLeft w:val="0"/>
      <w:marRight w:val="0"/>
      <w:marTop w:val="0"/>
      <w:marBottom w:val="0"/>
      <w:divBdr>
        <w:top w:val="none" w:sz="0" w:space="0" w:color="auto"/>
        <w:left w:val="none" w:sz="0" w:space="0" w:color="auto"/>
        <w:bottom w:val="none" w:sz="0" w:space="0" w:color="auto"/>
        <w:right w:val="none" w:sz="0" w:space="0" w:color="auto"/>
      </w:divBdr>
    </w:div>
    <w:div w:id="655719335">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67828955">
      <w:bodyDiv w:val="1"/>
      <w:marLeft w:val="0"/>
      <w:marRight w:val="0"/>
      <w:marTop w:val="0"/>
      <w:marBottom w:val="0"/>
      <w:divBdr>
        <w:top w:val="none" w:sz="0" w:space="0" w:color="auto"/>
        <w:left w:val="none" w:sz="0" w:space="0" w:color="auto"/>
        <w:bottom w:val="none" w:sz="0" w:space="0" w:color="auto"/>
        <w:right w:val="none" w:sz="0" w:space="0" w:color="auto"/>
      </w:divBdr>
    </w:div>
    <w:div w:id="672495765">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686639006">
      <w:bodyDiv w:val="1"/>
      <w:marLeft w:val="0"/>
      <w:marRight w:val="0"/>
      <w:marTop w:val="0"/>
      <w:marBottom w:val="0"/>
      <w:divBdr>
        <w:top w:val="none" w:sz="0" w:space="0" w:color="auto"/>
        <w:left w:val="none" w:sz="0" w:space="0" w:color="auto"/>
        <w:bottom w:val="none" w:sz="0" w:space="0" w:color="auto"/>
        <w:right w:val="none" w:sz="0" w:space="0" w:color="auto"/>
      </w:divBdr>
    </w:div>
    <w:div w:id="688531299">
      <w:bodyDiv w:val="1"/>
      <w:marLeft w:val="0"/>
      <w:marRight w:val="0"/>
      <w:marTop w:val="0"/>
      <w:marBottom w:val="0"/>
      <w:divBdr>
        <w:top w:val="none" w:sz="0" w:space="0" w:color="auto"/>
        <w:left w:val="none" w:sz="0" w:space="0" w:color="auto"/>
        <w:bottom w:val="none" w:sz="0" w:space="0" w:color="auto"/>
        <w:right w:val="none" w:sz="0" w:space="0" w:color="auto"/>
      </w:divBdr>
    </w:div>
    <w:div w:id="694304424">
      <w:bodyDiv w:val="1"/>
      <w:marLeft w:val="0"/>
      <w:marRight w:val="0"/>
      <w:marTop w:val="0"/>
      <w:marBottom w:val="0"/>
      <w:divBdr>
        <w:top w:val="none" w:sz="0" w:space="0" w:color="auto"/>
        <w:left w:val="none" w:sz="0" w:space="0" w:color="auto"/>
        <w:bottom w:val="none" w:sz="0" w:space="0" w:color="auto"/>
        <w:right w:val="none" w:sz="0" w:space="0" w:color="auto"/>
      </w:divBdr>
    </w:div>
    <w:div w:id="703865145">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05253227">
      <w:bodyDiv w:val="1"/>
      <w:marLeft w:val="0"/>
      <w:marRight w:val="0"/>
      <w:marTop w:val="0"/>
      <w:marBottom w:val="0"/>
      <w:divBdr>
        <w:top w:val="none" w:sz="0" w:space="0" w:color="auto"/>
        <w:left w:val="none" w:sz="0" w:space="0" w:color="auto"/>
        <w:bottom w:val="none" w:sz="0" w:space="0" w:color="auto"/>
        <w:right w:val="none" w:sz="0" w:space="0" w:color="auto"/>
      </w:divBdr>
    </w:div>
    <w:div w:id="710376414">
      <w:bodyDiv w:val="1"/>
      <w:marLeft w:val="0"/>
      <w:marRight w:val="0"/>
      <w:marTop w:val="0"/>
      <w:marBottom w:val="0"/>
      <w:divBdr>
        <w:top w:val="none" w:sz="0" w:space="0" w:color="auto"/>
        <w:left w:val="none" w:sz="0" w:space="0" w:color="auto"/>
        <w:bottom w:val="none" w:sz="0" w:space="0" w:color="auto"/>
        <w:right w:val="none" w:sz="0" w:space="0" w:color="auto"/>
      </w:divBdr>
    </w:div>
    <w:div w:id="714502726">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18211825">
      <w:bodyDiv w:val="1"/>
      <w:marLeft w:val="0"/>
      <w:marRight w:val="0"/>
      <w:marTop w:val="0"/>
      <w:marBottom w:val="0"/>
      <w:divBdr>
        <w:top w:val="none" w:sz="0" w:space="0" w:color="auto"/>
        <w:left w:val="none" w:sz="0" w:space="0" w:color="auto"/>
        <w:bottom w:val="none" w:sz="0" w:space="0" w:color="auto"/>
        <w:right w:val="none" w:sz="0" w:space="0" w:color="auto"/>
      </w:divBdr>
    </w:div>
    <w:div w:id="723211976">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1779392">
      <w:bodyDiv w:val="1"/>
      <w:marLeft w:val="0"/>
      <w:marRight w:val="0"/>
      <w:marTop w:val="0"/>
      <w:marBottom w:val="0"/>
      <w:divBdr>
        <w:top w:val="none" w:sz="0" w:space="0" w:color="auto"/>
        <w:left w:val="none" w:sz="0" w:space="0" w:color="auto"/>
        <w:bottom w:val="none" w:sz="0" w:space="0" w:color="auto"/>
        <w:right w:val="none" w:sz="0" w:space="0" w:color="auto"/>
      </w:divBdr>
    </w:div>
    <w:div w:id="735402216">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49157757">
      <w:bodyDiv w:val="1"/>
      <w:marLeft w:val="0"/>
      <w:marRight w:val="0"/>
      <w:marTop w:val="0"/>
      <w:marBottom w:val="0"/>
      <w:divBdr>
        <w:top w:val="none" w:sz="0" w:space="0" w:color="auto"/>
        <w:left w:val="none" w:sz="0" w:space="0" w:color="auto"/>
        <w:bottom w:val="none" w:sz="0" w:space="0" w:color="auto"/>
        <w:right w:val="none" w:sz="0" w:space="0" w:color="auto"/>
      </w:divBdr>
    </w:div>
    <w:div w:id="749738310">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1243759">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4400171">
      <w:bodyDiv w:val="1"/>
      <w:marLeft w:val="0"/>
      <w:marRight w:val="0"/>
      <w:marTop w:val="0"/>
      <w:marBottom w:val="0"/>
      <w:divBdr>
        <w:top w:val="none" w:sz="0" w:space="0" w:color="auto"/>
        <w:left w:val="none" w:sz="0" w:space="0" w:color="auto"/>
        <w:bottom w:val="none" w:sz="0" w:space="0" w:color="auto"/>
        <w:right w:val="none" w:sz="0" w:space="0" w:color="auto"/>
      </w:divBdr>
    </w:div>
    <w:div w:id="754668175">
      <w:bodyDiv w:val="1"/>
      <w:marLeft w:val="0"/>
      <w:marRight w:val="0"/>
      <w:marTop w:val="0"/>
      <w:marBottom w:val="0"/>
      <w:divBdr>
        <w:top w:val="none" w:sz="0" w:space="0" w:color="auto"/>
        <w:left w:val="none" w:sz="0" w:space="0" w:color="auto"/>
        <w:bottom w:val="none" w:sz="0" w:space="0" w:color="auto"/>
        <w:right w:val="none" w:sz="0" w:space="0" w:color="auto"/>
      </w:divBdr>
    </w:div>
    <w:div w:id="75598139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1493982">
      <w:bodyDiv w:val="1"/>
      <w:marLeft w:val="0"/>
      <w:marRight w:val="0"/>
      <w:marTop w:val="0"/>
      <w:marBottom w:val="0"/>
      <w:divBdr>
        <w:top w:val="none" w:sz="0" w:space="0" w:color="auto"/>
        <w:left w:val="none" w:sz="0" w:space="0" w:color="auto"/>
        <w:bottom w:val="none" w:sz="0" w:space="0" w:color="auto"/>
        <w:right w:val="none" w:sz="0" w:space="0" w:color="auto"/>
      </w:divBdr>
    </w:div>
    <w:div w:id="761534340">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63304466">
      <w:bodyDiv w:val="1"/>
      <w:marLeft w:val="0"/>
      <w:marRight w:val="0"/>
      <w:marTop w:val="0"/>
      <w:marBottom w:val="0"/>
      <w:divBdr>
        <w:top w:val="none" w:sz="0" w:space="0" w:color="auto"/>
        <w:left w:val="none" w:sz="0" w:space="0" w:color="auto"/>
        <w:bottom w:val="none" w:sz="0" w:space="0" w:color="auto"/>
        <w:right w:val="none" w:sz="0" w:space="0" w:color="auto"/>
      </w:divBdr>
    </w:div>
    <w:div w:id="764572459">
      <w:bodyDiv w:val="1"/>
      <w:marLeft w:val="0"/>
      <w:marRight w:val="0"/>
      <w:marTop w:val="0"/>
      <w:marBottom w:val="0"/>
      <w:divBdr>
        <w:top w:val="none" w:sz="0" w:space="0" w:color="auto"/>
        <w:left w:val="none" w:sz="0" w:space="0" w:color="auto"/>
        <w:bottom w:val="none" w:sz="0" w:space="0" w:color="auto"/>
        <w:right w:val="none" w:sz="0" w:space="0" w:color="auto"/>
      </w:divBdr>
    </w:div>
    <w:div w:id="767770331">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1782386">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76367065">
      <w:bodyDiv w:val="1"/>
      <w:marLeft w:val="0"/>
      <w:marRight w:val="0"/>
      <w:marTop w:val="0"/>
      <w:marBottom w:val="0"/>
      <w:divBdr>
        <w:top w:val="none" w:sz="0" w:space="0" w:color="auto"/>
        <w:left w:val="none" w:sz="0" w:space="0" w:color="auto"/>
        <w:bottom w:val="none" w:sz="0" w:space="0" w:color="auto"/>
        <w:right w:val="none" w:sz="0" w:space="0" w:color="auto"/>
      </w:divBdr>
    </w:div>
    <w:div w:id="778257404">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20763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797340465">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1604294">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15687023">
      <w:bodyDiv w:val="1"/>
      <w:marLeft w:val="0"/>
      <w:marRight w:val="0"/>
      <w:marTop w:val="0"/>
      <w:marBottom w:val="0"/>
      <w:divBdr>
        <w:top w:val="none" w:sz="0" w:space="0" w:color="auto"/>
        <w:left w:val="none" w:sz="0" w:space="0" w:color="auto"/>
        <w:bottom w:val="none" w:sz="0" w:space="0" w:color="auto"/>
        <w:right w:val="none" w:sz="0" w:space="0" w:color="auto"/>
      </w:divBdr>
    </w:div>
    <w:div w:id="816724748">
      <w:bodyDiv w:val="1"/>
      <w:marLeft w:val="0"/>
      <w:marRight w:val="0"/>
      <w:marTop w:val="0"/>
      <w:marBottom w:val="0"/>
      <w:divBdr>
        <w:top w:val="none" w:sz="0" w:space="0" w:color="auto"/>
        <w:left w:val="none" w:sz="0" w:space="0" w:color="auto"/>
        <w:bottom w:val="none" w:sz="0" w:space="0" w:color="auto"/>
        <w:right w:val="none" w:sz="0" w:space="0" w:color="auto"/>
      </w:divBdr>
    </w:div>
    <w:div w:id="818033798">
      <w:bodyDiv w:val="1"/>
      <w:marLeft w:val="0"/>
      <w:marRight w:val="0"/>
      <w:marTop w:val="0"/>
      <w:marBottom w:val="0"/>
      <w:divBdr>
        <w:top w:val="none" w:sz="0" w:space="0" w:color="auto"/>
        <w:left w:val="none" w:sz="0" w:space="0" w:color="auto"/>
        <w:bottom w:val="none" w:sz="0" w:space="0" w:color="auto"/>
        <w:right w:val="none" w:sz="0" w:space="0" w:color="auto"/>
      </w:divBdr>
    </w:div>
    <w:div w:id="818300775">
      <w:bodyDiv w:val="1"/>
      <w:marLeft w:val="0"/>
      <w:marRight w:val="0"/>
      <w:marTop w:val="0"/>
      <w:marBottom w:val="0"/>
      <w:divBdr>
        <w:top w:val="none" w:sz="0" w:space="0" w:color="auto"/>
        <w:left w:val="none" w:sz="0" w:space="0" w:color="auto"/>
        <w:bottom w:val="none" w:sz="0" w:space="0" w:color="auto"/>
        <w:right w:val="none" w:sz="0" w:space="0" w:color="auto"/>
      </w:divBdr>
    </w:div>
    <w:div w:id="821242306">
      <w:bodyDiv w:val="1"/>
      <w:marLeft w:val="0"/>
      <w:marRight w:val="0"/>
      <w:marTop w:val="0"/>
      <w:marBottom w:val="0"/>
      <w:divBdr>
        <w:top w:val="none" w:sz="0" w:space="0" w:color="auto"/>
        <w:left w:val="none" w:sz="0" w:space="0" w:color="auto"/>
        <w:bottom w:val="none" w:sz="0" w:space="0" w:color="auto"/>
        <w:right w:val="none" w:sz="0" w:space="0" w:color="auto"/>
      </w:divBdr>
    </w:div>
    <w:div w:id="824469873">
      <w:bodyDiv w:val="1"/>
      <w:marLeft w:val="0"/>
      <w:marRight w:val="0"/>
      <w:marTop w:val="0"/>
      <w:marBottom w:val="0"/>
      <w:divBdr>
        <w:top w:val="none" w:sz="0" w:space="0" w:color="auto"/>
        <w:left w:val="none" w:sz="0" w:space="0" w:color="auto"/>
        <w:bottom w:val="none" w:sz="0" w:space="0" w:color="auto"/>
        <w:right w:val="none" w:sz="0" w:space="0" w:color="auto"/>
      </w:divBdr>
    </w:div>
    <w:div w:id="825901212">
      <w:bodyDiv w:val="1"/>
      <w:marLeft w:val="0"/>
      <w:marRight w:val="0"/>
      <w:marTop w:val="0"/>
      <w:marBottom w:val="0"/>
      <w:divBdr>
        <w:top w:val="none" w:sz="0" w:space="0" w:color="auto"/>
        <w:left w:val="none" w:sz="0" w:space="0" w:color="auto"/>
        <w:bottom w:val="none" w:sz="0" w:space="0" w:color="auto"/>
        <w:right w:val="none" w:sz="0" w:space="0" w:color="auto"/>
      </w:divBdr>
    </w:div>
    <w:div w:id="82844194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6574919">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1552386">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46364344">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54542861">
      <w:bodyDiv w:val="1"/>
      <w:marLeft w:val="0"/>
      <w:marRight w:val="0"/>
      <w:marTop w:val="0"/>
      <w:marBottom w:val="0"/>
      <w:divBdr>
        <w:top w:val="none" w:sz="0" w:space="0" w:color="auto"/>
        <w:left w:val="none" w:sz="0" w:space="0" w:color="auto"/>
        <w:bottom w:val="none" w:sz="0" w:space="0" w:color="auto"/>
        <w:right w:val="none" w:sz="0" w:space="0" w:color="auto"/>
      </w:divBdr>
    </w:div>
    <w:div w:id="857087064">
      <w:bodyDiv w:val="1"/>
      <w:marLeft w:val="0"/>
      <w:marRight w:val="0"/>
      <w:marTop w:val="0"/>
      <w:marBottom w:val="0"/>
      <w:divBdr>
        <w:top w:val="none" w:sz="0" w:space="0" w:color="auto"/>
        <w:left w:val="none" w:sz="0" w:space="0" w:color="auto"/>
        <w:bottom w:val="none" w:sz="0" w:space="0" w:color="auto"/>
        <w:right w:val="none" w:sz="0" w:space="0" w:color="auto"/>
      </w:divBdr>
    </w:div>
    <w:div w:id="859781882">
      <w:bodyDiv w:val="1"/>
      <w:marLeft w:val="0"/>
      <w:marRight w:val="0"/>
      <w:marTop w:val="0"/>
      <w:marBottom w:val="0"/>
      <w:divBdr>
        <w:top w:val="none" w:sz="0" w:space="0" w:color="auto"/>
        <w:left w:val="none" w:sz="0" w:space="0" w:color="auto"/>
        <w:bottom w:val="none" w:sz="0" w:space="0" w:color="auto"/>
        <w:right w:val="none" w:sz="0" w:space="0" w:color="auto"/>
      </w:divBdr>
    </w:div>
    <w:div w:id="864639422">
      <w:bodyDiv w:val="1"/>
      <w:marLeft w:val="0"/>
      <w:marRight w:val="0"/>
      <w:marTop w:val="0"/>
      <w:marBottom w:val="0"/>
      <w:divBdr>
        <w:top w:val="none" w:sz="0" w:space="0" w:color="auto"/>
        <w:left w:val="none" w:sz="0" w:space="0" w:color="auto"/>
        <w:bottom w:val="none" w:sz="0" w:space="0" w:color="auto"/>
        <w:right w:val="none" w:sz="0" w:space="0" w:color="auto"/>
      </w:divBdr>
    </w:div>
    <w:div w:id="866794049">
      <w:bodyDiv w:val="1"/>
      <w:marLeft w:val="0"/>
      <w:marRight w:val="0"/>
      <w:marTop w:val="0"/>
      <w:marBottom w:val="0"/>
      <w:divBdr>
        <w:top w:val="none" w:sz="0" w:space="0" w:color="auto"/>
        <w:left w:val="none" w:sz="0" w:space="0" w:color="auto"/>
        <w:bottom w:val="none" w:sz="0" w:space="0" w:color="auto"/>
        <w:right w:val="none" w:sz="0" w:space="0" w:color="auto"/>
      </w:divBdr>
    </w:div>
    <w:div w:id="867524774">
      <w:bodyDiv w:val="1"/>
      <w:marLeft w:val="0"/>
      <w:marRight w:val="0"/>
      <w:marTop w:val="0"/>
      <w:marBottom w:val="0"/>
      <w:divBdr>
        <w:top w:val="none" w:sz="0" w:space="0" w:color="auto"/>
        <w:left w:val="none" w:sz="0" w:space="0" w:color="auto"/>
        <w:bottom w:val="none" w:sz="0" w:space="0" w:color="auto"/>
        <w:right w:val="none" w:sz="0" w:space="0" w:color="auto"/>
      </w:divBdr>
    </w:div>
    <w:div w:id="868762737">
      <w:bodyDiv w:val="1"/>
      <w:marLeft w:val="0"/>
      <w:marRight w:val="0"/>
      <w:marTop w:val="0"/>
      <w:marBottom w:val="0"/>
      <w:divBdr>
        <w:top w:val="none" w:sz="0" w:space="0" w:color="auto"/>
        <w:left w:val="none" w:sz="0" w:space="0" w:color="auto"/>
        <w:bottom w:val="none" w:sz="0" w:space="0" w:color="auto"/>
        <w:right w:val="none" w:sz="0" w:space="0" w:color="auto"/>
      </w:divBdr>
    </w:div>
    <w:div w:id="877552256">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0919166">
      <w:bodyDiv w:val="1"/>
      <w:marLeft w:val="0"/>
      <w:marRight w:val="0"/>
      <w:marTop w:val="0"/>
      <w:marBottom w:val="0"/>
      <w:divBdr>
        <w:top w:val="none" w:sz="0" w:space="0" w:color="auto"/>
        <w:left w:val="none" w:sz="0" w:space="0" w:color="auto"/>
        <w:bottom w:val="none" w:sz="0" w:space="0" w:color="auto"/>
        <w:right w:val="none" w:sz="0" w:space="0" w:color="auto"/>
      </w:divBdr>
    </w:div>
    <w:div w:id="892278609">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00100242">
      <w:bodyDiv w:val="1"/>
      <w:marLeft w:val="0"/>
      <w:marRight w:val="0"/>
      <w:marTop w:val="0"/>
      <w:marBottom w:val="0"/>
      <w:divBdr>
        <w:top w:val="none" w:sz="0" w:space="0" w:color="auto"/>
        <w:left w:val="none" w:sz="0" w:space="0" w:color="auto"/>
        <w:bottom w:val="none" w:sz="0" w:space="0" w:color="auto"/>
        <w:right w:val="none" w:sz="0" w:space="0" w:color="auto"/>
      </w:divBdr>
    </w:div>
    <w:div w:id="914509481">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6741699">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2499497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43417771">
      <w:bodyDiv w:val="1"/>
      <w:marLeft w:val="0"/>
      <w:marRight w:val="0"/>
      <w:marTop w:val="0"/>
      <w:marBottom w:val="0"/>
      <w:divBdr>
        <w:top w:val="none" w:sz="0" w:space="0" w:color="auto"/>
        <w:left w:val="none" w:sz="0" w:space="0" w:color="auto"/>
        <w:bottom w:val="none" w:sz="0" w:space="0" w:color="auto"/>
        <w:right w:val="none" w:sz="0" w:space="0" w:color="auto"/>
      </w:divBdr>
    </w:div>
    <w:div w:id="945308292">
      <w:bodyDiv w:val="1"/>
      <w:marLeft w:val="0"/>
      <w:marRight w:val="0"/>
      <w:marTop w:val="0"/>
      <w:marBottom w:val="0"/>
      <w:divBdr>
        <w:top w:val="none" w:sz="0" w:space="0" w:color="auto"/>
        <w:left w:val="none" w:sz="0" w:space="0" w:color="auto"/>
        <w:bottom w:val="none" w:sz="0" w:space="0" w:color="auto"/>
        <w:right w:val="none" w:sz="0" w:space="0" w:color="auto"/>
      </w:divBdr>
    </w:div>
    <w:div w:id="946741471">
      <w:bodyDiv w:val="1"/>
      <w:marLeft w:val="0"/>
      <w:marRight w:val="0"/>
      <w:marTop w:val="0"/>
      <w:marBottom w:val="0"/>
      <w:divBdr>
        <w:top w:val="none" w:sz="0" w:space="0" w:color="auto"/>
        <w:left w:val="none" w:sz="0" w:space="0" w:color="auto"/>
        <w:bottom w:val="none" w:sz="0" w:space="0" w:color="auto"/>
        <w:right w:val="none" w:sz="0" w:space="0" w:color="auto"/>
      </w:divBdr>
    </w:div>
    <w:div w:id="950474302">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56374515">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209665">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86054769">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996960994">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12342824">
      <w:bodyDiv w:val="1"/>
      <w:marLeft w:val="0"/>
      <w:marRight w:val="0"/>
      <w:marTop w:val="0"/>
      <w:marBottom w:val="0"/>
      <w:divBdr>
        <w:top w:val="none" w:sz="0" w:space="0" w:color="auto"/>
        <w:left w:val="none" w:sz="0" w:space="0" w:color="auto"/>
        <w:bottom w:val="none" w:sz="0" w:space="0" w:color="auto"/>
        <w:right w:val="none" w:sz="0" w:space="0" w:color="auto"/>
      </w:divBdr>
    </w:div>
    <w:div w:id="1016275310">
      <w:bodyDiv w:val="1"/>
      <w:marLeft w:val="0"/>
      <w:marRight w:val="0"/>
      <w:marTop w:val="0"/>
      <w:marBottom w:val="0"/>
      <w:divBdr>
        <w:top w:val="none" w:sz="0" w:space="0" w:color="auto"/>
        <w:left w:val="none" w:sz="0" w:space="0" w:color="auto"/>
        <w:bottom w:val="none" w:sz="0" w:space="0" w:color="auto"/>
        <w:right w:val="none" w:sz="0" w:space="0" w:color="auto"/>
      </w:divBdr>
    </w:div>
    <w:div w:id="1017729613">
      <w:bodyDiv w:val="1"/>
      <w:marLeft w:val="0"/>
      <w:marRight w:val="0"/>
      <w:marTop w:val="0"/>
      <w:marBottom w:val="0"/>
      <w:divBdr>
        <w:top w:val="none" w:sz="0" w:space="0" w:color="auto"/>
        <w:left w:val="none" w:sz="0" w:space="0" w:color="auto"/>
        <w:bottom w:val="none" w:sz="0" w:space="0" w:color="auto"/>
        <w:right w:val="none" w:sz="0" w:space="0" w:color="auto"/>
      </w:divBdr>
    </w:div>
    <w:div w:id="1018233542">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207327">
      <w:bodyDiv w:val="1"/>
      <w:marLeft w:val="0"/>
      <w:marRight w:val="0"/>
      <w:marTop w:val="0"/>
      <w:marBottom w:val="0"/>
      <w:divBdr>
        <w:top w:val="none" w:sz="0" w:space="0" w:color="auto"/>
        <w:left w:val="none" w:sz="0" w:space="0" w:color="auto"/>
        <w:bottom w:val="none" w:sz="0" w:space="0" w:color="auto"/>
        <w:right w:val="none" w:sz="0" w:space="0" w:color="auto"/>
      </w:divBdr>
    </w:div>
    <w:div w:id="1031303674">
      <w:bodyDiv w:val="1"/>
      <w:marLeft w:val="0"/>
      <w:marRight w:val="0"/>
      <w:marTop w:val="0"/>
      <w:marBottom w:val="0"/>
      <w:divBdr>
        <w:top w:val="none" w:sz="0" w:space="0" w:color="auto"/>
        <w:left w:val="none" w:sz="0" w:space="0" w:color="auto"/>
        <w:bottom w:val="none" w:sz="0" w:space="0" w:color="auto"/>
        <w:right w:val="none" w:sz="0" w:space="0" w:color="auto"/>
      </w:divBdr>
    </w:div>
    <w:div w:id="1031616421">
      <w:bodyDiv w:val="1"/>
      <w:marLeft w:val="0"/>
      <w:marRight w:val="0"/>
      <w:marTop w:val="0"/>
      <w:marBottom w:val="0"/>
      <w:divBdr>
        <w:top w:val="none" w:sz="0" w:space="0" w:color="auto"/>
        <w:left w:val="none" w:sz="0" w:space="0" w:color="auto"/>
        <w:bottom w:val="none" w:sz="0" w:space="0" w:color="auto"/>
        <w:right w:val="none" w:sz="0" w:space="0" w:color="auto"/>
      </w:divBdr>
    </w:div>
    <w:div w:id="1037243457">
      <w:bodyDiv w:val="1"/>
      <w:marLeft w:val="0"/>
      <w:marRight w:val="0"/>
      <w:marTop w:val="0"/>
      <w:marBottom w:val="0"/>
      <w:divBdr>
        <w:top w:val="none" w:sz="0" w:space="0" w:color="auto"/>
        <w:left w:val="none" w:sz="0" w:space="0" w:color="auto"/>
        <w:bottom w:val="none" w:sz="0" w:space="0" w:color="auto"/>
        <w:right w:val="none" w:sz="0" w:space="0" w:color="auto"/>
      </w:divBdr>
    </w:div>
    <w:div w:id="1039664767">
      <w:bodyDiv w:val="1"/>
      <w:marLeft w:val="0"/>
      <w:marRight w:val="0"/>
      <w:marTop w:val="0"/>
      <w:marBottom w:val="0"/>
      <w:divBdr>
        <w:top w:val="none" w:sz="0" w:space="0" w:color="auto"/>
        <w:left w:val="none" w:sz="0" w:space="0" w:color="auto"/>
        <w:bottom w:val="none" w:sz="0" w:space="0" w:color="auto"/>
        <w:right w:val="none" w:sz="0" w:space="0" w:color="auto"/>
      </w:divBdr>
    </w:div>
    <w:div w:id="1039739268">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43361622">
      <w:bodyDiv w:val="1"/>
      <w:marLeft w:val="0"/>
      <w:marRight w:val="0"/>
      <w:marTop w:val="0"/>
      <w:marBottom w:val="0"/>
      <w:divBdr>
        <w:top w:val="none" w:sz="0" w:space="0" w:color="auto"/>
        <w:left w:val="none" w:sz="0" w:space="0" w:color="auto"/>
        <w:bottom w:val="none" w:sz="0" w:space="0" w:color="auto"/>
        <w:right w:val="none" w:sz="0" w:space="0" w:color="auto"/>
      </w:divBdr>
    </w:div>
    <w:div w:id="1045063027">
      <w:bodyDiv w:val="1"/>
      <w:marLeft w:val="0"/>
      <w:marRight w:val="0"/>
      <w:marTop w:val="0"/>
      <w:marBottom w:val="0"/>
      <w:divBdr>
        <w:top w:val="none" w:sz="0" w:space="0" w:color="auto"/>
        <w:left w:val="none" w:sz="0" w:space="0" w:color="auto"/>
        <w:bottom w:val="none" w:sz="0" w:space="0" w:color="auto"/>
        <w:right w:val="none" w:sz="0" w:space="0" w:color="auto"/>
      </w:divBdr>
    </w:div>
    <w:div w:id="1046182023">
      <w:bodyDiv w:val="1"/>
      <w:marLeft w:val="0"/>
      <w:marRight w:val="0"/>
      <w:marTop w:val="0"/>
      <w:marBottom w:val="0"/>
      <w:divBdr>
        <w:top w:val="none" w:sz="0" w:space="0" w:color="auto"/>
        <w:left w:val="none" w:sz="0" w:space="0" w:color="auto"/>
        <w:bottom w:val="none" w:sz="0" w:space="0" w:color="auto"/>
        <w:right w:val="none" w:sz="0" w:space="0" w:color="auto"/>
      </w:divBdr>
    </w:div>
    <w:div w:id="1046837516">
      <w:bodyDiv w:val="1"/>
      <w:marLeft w:val="0"/>
      <w:marRight w:val="0"/>
      <w:marTop w:val="0"/>
      <w:marBottom w:val="0"/>
      <w:divBdr>
        <w:top w:val="none" w:sz="0" w:space="0" w:color="auto"/>
        <w:left w:val="none" w:sz="0" w:space="0" w:color="auto"/>
        <w:bottom w:val="none" w:sz="0" w:space="0" w:color="auto"/>
        <w:right w:val="none" w:sz="0" w:space="0" w:color="auto"/>
      </w:divBdr>
    </w:div>
    <w:div w:id="1049109285">
      <w:bodyDiv w:val="1"/>
      <w:marLeft w:val="0"/>
      <w:marRight w:val="0"/>
      <w:marTop w:val="0"/>
      <w:marBottom w:val="0"/>
      <w:divBdr>
        <w:top w:val="none" w:sz="0" w:space="0" w:color="auto"/>
        <w:left w:val="none" w:sz="0" w:space="0" w:color="auto"/>
        <w:bottom w:val="none" w:sz="0" w:space="0" w:color="auto"/>
        <w:right w:val="none" w:sz="0" w:space="0" w:color="auto"/>
      </w:divBdr>
    </w:div>
    <w:div w:id="1060786537">
      <w:bodyDiv w:val="1"/>
      <w:marLeft w:val="0"/>
      <w:marRight w:val="0"/>
      <w:marTop w:val="0"/>
      <w:marBottom w:val="0"/>
      <w:divBdr>
        <w:top w:val="none" w:sz="0" w:space="0" w:color="auto"/>
        <w:left w:val="none" w:sz="0" w:space="0" w:color="auto"/>
        <w:bottom w:val="none" w:sz="0" w:space="0" w:color="auto"/>
        <w:right w:val="none" w:sz="0" w:space="0" w:color="auto"/>
      </w:divBdr>
    </w:div>
    <w:div w:id="1061246590">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67800564">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7678512">
      <w:bodyDiv w:val="1"/>
      <w:marLeft w:val="0"/>
      <w:marRight w:val="0"/>
      <w:marTop w:val="0"/>
      <w:marBottom w:val="0"/>
      <w:divBdr>
        <w:top w:val="none" w:sz="0" w:space="0" w:color="auto"/>
        <w:left w:val="none" w:sz="0" w:space="0" w:color="auto"/>
        <w:bottom w:val="none" w:sz="0" w:space="0" w:color="auto"/>
        <w:right w:val="none" w:sz="0" w:space="0" w:color="auto"/>
      </w:divBdr>
    </w:div>
    <w:div w:id="1077746020">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0326331">
      <w:bodyDiv w:val="1"/>
      <w:marLeft w:val="0"/>
      <w:marRight w:val="0"/>
      <w:marTop w:val="0"/>
      <w:marBottom w:val="0"/>
      <w:divBdr>
        <w:top w:val="none" w:sz="0" w:space="0" w:color="auto"/>
        <w:left w:val="none" w:sz="0" w:space="0" w:color="auto"/>
        <w:bottom w:val="none" w:sz="0" w:space="0" w:color="auto"/>
        <w:right w:val="none" w:sz="0" w:space="0" w:color="auto"/>
      </w:divBdr>
    </w:div>
    <w:div w:id="1081944571">
      <w:bodyDiv w:val="1"/>
      <w:marLeft w:val="0"/>
      <w:marRight w:val="0"/>
      <w:marTop w:val="0"/>
      <w:marBottom w:val="0"/>
      <w:divBdr>
        <w:top w:val="none" w:sz="0" w:space="0" w:color="auto"/>
        <w:left w:val="none" w:sz="0" w:space="0" w:color="auto"/>
        <w:bottom w:val="none" w:sz="0" w:space="0" w:color="auto"/>
        <w:right w:val="none" w:sz="0" w:space="0" w:color="auto"/>
      </w:divBdr>
    </w:div>
    <w:div w:id="1084960727">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88118603">
      <w:bodyDiv w:val="1"/>
      <w:marLeft w:val="0"/>
      <w:marRight w:val="0"/>
      <w:marTop w:val="0"/>
      <w:marBottom w:val="0"/>
      <w:divBdr>
        <w:top w:val="none" w:sz="0" w:space="0" w:color="auto"/>
        <w:left w:val="none" w:sz="0" w:space="0" w:color="auto"/>
        <w:bottom w:val="none" w:sz="0" w:space="0" w:color="auto"/>
        <w:right w:val="none" w:sz="0" w:space="0" w:color="auto"/>
      </w:divBdr>
    </w:div>
    <w:div w:id="109447647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4039558">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08817895">
      <w:bodyDiv w:val="1"/>
      <w:marLeft w:val="0"/>
      <w:marRight w:val="0"/>
      <w:marTop w:val="0"/>
      <w:marBottom w:val="0"/>
      <w:divBdr>
        <w:top w:val="none" w:sz="0" w:space="0" w:color="auto"/>
        <w:left w:val="none" w:sz="0" w:space="0" w:color="auto"/>
        <w:bottom w:val="none" w:sz="0" w:space="0" w:color="auto"/>
        <w:right w:val="none" w:sz="0" w:space="0" w:color="auto"/>
      </w:divBdr>
    </w:div>
    <w:div w:id="1113479546">
      <w:bodyDiv w:val="1"/>
      <w:marLeft w:val="0"/>
      <w:marRight w:val="0"/>
      <w:marTop w:val="0"/>
      <w:marBottom w:val="0"/>
      <w:divBdr>
        <w:top w:val="none" w:sz="0" w:space="0" w:color="auto"/>
        <w:left w:val="none" w:sz="0" w:space="0" w:color="auto"/>
        <w:bottom w:val="none" w:sz="0" w:space="0" w:color="auto"/>
        <w:right w:val="none" w:sz="0" w:space="0" w:color="auto"/>
      </w:divBdr>
    </w:div>
    <w:div w:id="1117914866">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349752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5122674">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38373240">
      <w:bodyDiv w:val="1"/>
      <w:marLeft w:val="0"/>
      <w:marRight w:val="0"/>
      <w:marTop w:val="0"/>
      <w:marBottom w:val="0"/>
      <w:divBdr>
        <w:top w:val="none" w:sz="0" w:space="0" w:color="auto"/>
        <w:left w:val="none" w:sz="0" w:space="0" w:color="auto"/>
        <w:bottom w:val="none" w:sz="0" w:space="0" w:color="auto"/>
        <w:right w:val="none" w:sz="0" w:space="0" w:color="auto"/>
      </w:divBdr>
    </w:div>
    <w:div w:id="1140730843">
      <w:bodyDiv w:val="1"/>
      <w:marLeft w:val="0"/>
      <w:marRight w:val="0"/>
      <w:marTop w:val="0"/>
      <w:marBottom w:val="0"/>
      <w:divBdr>
        <w:top w:val="none" w:sz="0" w:space="0" w:color="auto"/>
        <w:left w:val="none" w:sz="0" w:space="0" w:color="auto"/>
        <w:bottom w:val="none" w:sz="0" w:space="0" w:color="auto"/>
        <w:right w:val="none" w:sz="0" w:space="0" w:color="auto"/>
      </w:divBdr>
    </w:div>
    <w:div w:id="1146628657">
      <w:bodyDiv w:val="1"/>
      <w:marLeft w:val="0"/>
      <w:marRight w:val="0"/>
      <w:marTop w:val="0"/>
      <w:marBottom w:val="0"/>
      <w:divBdr>
        <w:top w:val="none" w:sz="0" w:space="0" w:color="auto"/>
        <w:left w:val="none" w:sz="0" w:space="0" w:color="auto"/>
        <w:bottom w:val="none" w:sz="0" w:space="0" w:color="auto"/>
        <w:right w:val="none" w:sz="0" w:space="0" w:color="auto"/>
      </w:divBdr>
    </w:div>
    <w:div w:id="1147892548">
      <w:bodyDiv w:val="1"/>
      <w:marLeft w:val="0"/>
      <w:marRight w:val="0"/>
      <w:marTop w:val="0"/>
      <w:marBottom w:val="0"/>
      <w:divBdr>
        <w:top w:val="none" w:sz="0" w:space="0" w:color="auto"/>
        <w:left w:val="none" w:sz="0" w:space="0" w:color="auto"/>
        <w:bottom w:val="none" w:sz="0" w:space="0" w:color="auto"/>
        <w:right w:val="none" w:sz="0" w:space="0" w:color="auto"/>
      </w:divBdr>
    </w:div>
    <w:div w:id="1148740250">
      <w:bodyDiv w:val="1"/>
      <w:marLeft w:val="0"/>
      <w:marRight w:val="0"/>
      <w:marTop w:val="0"/>
      <w:marBottom w:val="0"/>
      <w:divBdr>
        <w:top w:val="none" w:sz="0" w:space="0" w:color="auto"/>
        <w:left w:val="none" w:sz="0" w:space="0" w:color="auto"/>
        <w:bottom w:val="none" w:sz="0" w:space="0" w:color="auto"/>
        <w:right w:val="none" w:sz="0" w:space="0" w:color="auto"/>
      </w:divBdr>
    </w:div>
    <w:div w:id="114886647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57578477">
      <w:bodyDiv w:val="1"/>
      <w:marLeft w:val="0"/>
      <w:marRight w:val="0"/>
      <w:marTop w:val="0"/>
      <w:marBottom w:val="0"/>
      <w:divBdr>
        <w:top w:val="none" w:sz="0" w:space="0" w:color="auto"/>
        <w:left w:val="none" w:sz="0" w:space="0" w:color="auto"/>
        <w:bottom w:val="none" w:sz="0" w:space="0" w:color="auto"/>
        <w:right w:val="none" w:sz="0" w:space="0" w:color="auto"/>
      </w:divBdr>
    </w:div>
    <w:div w:id="1159004252">
      <w:bodyDiv w:val="1"/>
      <w:marLeft w:val="0"/>
      <w:marRight w:val="0"/>
      <w:marTop w:val="0"/>
      <w:marBottom w:val="0"/>
      <w:divBdr>
        <w:top w:val="none" w:sz="0" w:space="0" w:color="auto"/>
        <w:left w:val="none" w:sz="0" w:space="0" w:color="auto"/>
        <w:bottom w:val="none" w:sz="0" w:space="0" w:color="auto"/>
        <w:right w:val="none" w:sz="0" w:space="0" w:color="auto"/>
      </w:divBdr>
    </w:div>
    <w:div w:id="1159925541">
      <w:bodyDiv w:val="1"/>
      <w:marLeft w:val="0"/>
      <w:marRight w:val="0"/>
      <w:marTop w:val="0"/>
      <w:marBottom w:val="0"/>
      <w:divBdr>
        <w:top w:val="none" w:sz="0" w:space="0" w:color="auto"/>
        <w:left w:val="none" w:sz="0" w:space="0" w:color="auto"/>
        <w:bottom w:val="none" w:sz="0" w:space="0" w:color="auto"/>
        <w:right w:val="none" w:sz="0" w:space="0" w:color="auto"/>
      </w:divBdr>
    </w:div>
    <w:div w:id="1165365085">
      <w:bodyDiv w:val="1"/>
      <w:marLeft w:val="0"/>
      <w:marRight w:val="0"/>
      <w:marTop w:val="0"/>
      <w:marBottom w:val="0"/>
      <w:divBdr>
        <w:top w:val="none" w:sz="0" w:space="0" w:color="auto"/>
        <w:left w:val="none" w:sz="0" w:space="0" w:color="auto"/>
        <w:bottom w:val="none" w:sz="0" w:space="0" w:color="auto"/>
        <w:right w:val="none" w:sz="0" w:space="0" w:color="auto"/>
      </w:divBdr>
    </w:div>
    <w:div w:id="1169097199">
      <w:bodyDiv w:val="1"/>
      <w:marLeft w:val="0"/>
      <w:marRight w:val="0"/>
      <w:marTop w:val="0"/>
      <w:marBottom w:val="0"/>
      <w:divBdr>
        <w:top w:val="none" w:sz="0" w:space="0" w:color="auto"/>
        <w:left w:val="none" w:sz="0" w:space="0" w:color="auto"/>
        <w:bottom w:val="none" w:sz="0" w:space="0" w:color="auto"/>
        <w:right w:val="none" w:sz="0" w:space="0" w:color="auto"/>
      </w:divBdr>
    </w:div>
    <w:div w:id="1175461144">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87671039">
      <w:bodyDiv w:val="1"/>
      <w:marLeft w:val="0"/>
      <w:marRight w:val="0"/>
      <w:marTop w:val="0"/>
      <w:marBottom w:val="0"/>
      <w:divBdr>
        <w:top w:val="none" w:sz="0" w:space="0" w:color="auto"/>
        <w:left w:val="none" w:sz="0" w:space="0" w:color="auto"/>
        <w:bottom w:val="none" w:sz="0" w:space="0" w:color="auto"/>
        <w:right w:val="none" w:sz="0" w:space="0" w:color="auto"/>
      </w:divBdr>
    </w:div>
    <w:div w:id="1188758693">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195000969">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087841">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28684792">
      <w:bodyDiv w:val="1"/>
      <w:marLeft w:val="0"/>
      <w:marRight w:val="0"/>
      <w:marTop w:val="0"/>
      <w:marBottom w:val="0"/>
      <w:divBdr>
        <w:top w:val="none" w:sz="0" w:space="0" w:color="auto"/>
        <w:left w:val="none" w:sz="0" w:space="0" w:color="auto"/>
        <w:bottom w:val="none" w:sz="0" w:space="0" w:color="auto"/>
        <w:right w:val="none" w:sz="0" w:space="0" w:color="auto"/>
      </w:divBdr>
    </w:div>
    <w:div w:id="1239049923">
      <w:bodyDiv w:val="1"/>
      <w:marLeft w:val="0"/>
      <w:marRight w:val="0"/>
      <w:marTop w:val="0"/>
      <w:marBottom w:val="0"/>
      <w:divBdr>
        <w:top w:val="none" w:sz="0" w:space="0" w:color="auto"/>
        <w:left w:val="none" w:sz="0" w:space="0" w:color="auto"/>
        <w:bottom w:val="none" w:sz="0" w:space="0" w:color="auto"/>
        <w:right w:val="none" w:sz="0" w:space="0" w:color="auto"/>
      </w:divBdr>
    </w:div>
    <w:div w:id="1239050954">
      <w:bodyDiv w:val="1"/>
      <w:marLeft w:val="0"/>
      <w:marRight w:val="0"/>
      <w:marTop w:val="0"/>
      <w:marBottom w:val="0"/>
      <w:divBdr>
        <w:top w:val="none" w:sz="0" w:space="0" w:color="auto"/>
        <w:left w:val="none" w:sz="0" w:space="0" w:color="auto"/>
        <w:bottom w:val="none" w:sz="0" w:space="0" w:color="auto"/>
        <w:right w:val="none" w:sz="0" w:space="0" w:color="auto"/>
      </w:divBdr>
    </w:div>
    <w:div w:id="1246181837">
      <w:bodyDiv w:val="1"/>
      <w:marLeft w:val="0"/>
      <w:marRight w:val="0"/>
      <w:marTop w:val="0"/>
      <w:marBottom w:val="0"/>
      <w:divBdr>
        <w:top w:val="none" w:sz="0" w:space="0" w:color="auto"/>
        <w:left w:val="none" w:sz="0" w:space="0" w:color="auto"/>
        <w:bottom w:val="none" w:sz="0" w:space="0" w:color="auto"/>
        <w:right w:val="none" w:sz="0" w:space="0" w:color="auto"/>
      </w:divBdr>
    </w:div>
    <w:div w:id="1250773789">
      <w:bodyDiv w:val="1"/>
      <w:marLeft w:val="0"/>
      <w:marRight w:val="0"/>
      <w:marTop w:val="0"/>
      <w:marBottom w:val="0"/>
      <w:divBdr>
        <w:top w:val="none" w:sz="0" w:space="0" w:color="auto"/>
        <w:left w:val="none" w:sz="0" w:space="0" w:color="auto"/>
        <w:bottom w:val="none" w:sz="0" w:space="0" w:color="auto"/>
        <w:right w:val="none" w:sz="0" w:space="0" w:color="auto"/>
      </w:divBdr>
    </w:div>
    <w:div w:id="1260718420">
      <w:bodyDiv w:val="1"/>
      <w:marLeft w:val="0"/>
      <w:marRight w:val="0"/>
      <w:marTop w:val="0"/>
      <w:marBottom w:val="0"/>
      <w:divBdr>
        <w:top w:val="none" w:sz="0" w:space="0" w:color="auto"/>
        <w:left w:val="none" w:sz="0" w:space="0" w:color="auto"/>
        <w:bottom w:val="none" w:sz="0" w:space="0" w:color="auto"/>
        <w:right w:val="none" w:sz="0" w:space="0" w:color="auto"/>
      </w:divBdr>
    </w:div>
    <w:div w:id="1263224773">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2274376">
      <w:bodyDiv w:val="1"/>
      <w:marLeft w:val="0"/>
      <w:marRight w:val="0"/>
      <w:marTop w:val="0"/>
      <w:marBottom w:val="0"/>
      <w:divBdr>
        <w:top w:val="none" w:sz="0" w:space="0" w:color="auto"/>
        <w:left w:val="none" w:sz="0" w:space="0" w:color="auto"/>
        <w:bottom w:val="none" w:sz="0" w:space="0" w:color="auto"/>
        <w:right w:val="none" w:sz="0" w:space="0" w:color="auto"/>
      </w:divBdr>
    </w:div>
    <w:div w:id="1272277198">
      <w:bodyDiv w:val="1"/>
      <w:marLeft w:val="0"/>
      <w:marRight w:val="0"/>
      <w:marTop w:val="0"/>
      <w:marBottom w:val="0"/>
      <w:divBdr>
        <w:top w:val="none" w:sz="0" w:space="0" w:color="auto"/>
        <w:left w:val="none" w:sz="0" w:space="0" w:color="auto"/>
        <w:bottom w:val="none" w:sz="0" w:space="0" w:color="auto"/>
        <w:right w:val="none" w:sz="0" w:space="0" w:color="auto"/>
      </w:divBdr>
    </w:div>
    <w:div w:id="1272589592">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75484501">
      <w:bodyDiv w:val="1"/>
      <w:marLeft w:val="0"/>
      <w:marRight w:val="0"/>
      <w:marTop w:val="0"/>
      <w:marBottom w:val="0"/>
      <w:divBdr>
        <w:top w:val="none" w:sz="0" w:space="0" w:color="auto"/>
        <w:left w:val="none" w:sz="0" w:space="0" w:color="auto"/>
        <w:bottom w:val="none" w:sz="0" w:space="0" w:color="auto"/>
        <w:right w:val="none" w:sz="0" w:space="0" w:color="auto"/>
      </w:divBdr>
    </w:div>
    <w:div w:id="1276250150">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88392245">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0381926">
      <w:bodyDiv w:val="1"/>
      <w:marLeft w:val="0"/>
      <w:marRight w:val="0"/>
      <w:marTop w:val="0"/>
      <w:marBottom w:val="0"/>
      <w:divBdr>
        <w:top w:val="none" w:sz="0" w:space="0" w:color="auto"/>
        <w:left w:val="none" w:sz="0" w:space="0" w:color="auto"/>
        <w:bottom w:val="none" w:sz="0" w:space="0" w:color="auto"/>
        <w:right w:val="none" w:sz="0" w:space="0" w:color="auto"/>
      </w:divBdr>
    </w:div>
    <w:div w:id="1301690327">
      <w:bodyDiv w:val="1"/>
      <w:marLeft w:val="0"/>
      <w:marRight w:val="0"/>
      <w:marTop w:val="0"/>
      <w:marBottom w:val="0"/>
      <w:divBdr>
        <w:top w:val="none" w:sz="0" w:space="0" w:color="auto"/>
        <w:left w:val="none" w:sz="0" w:space="0" w:color="auto"/>
        <w:bottom w:val="none" w:sz="0" w:space="0" w:color="auto"/>
        <w:right w:val="none" w:sz="0" w:space="0" w:color="auto"/>
      </w:divBdr>
    </w:div>
    <w:div w:id="1302345817">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22388670">
      <w:bodyDiv w:val="1"/>
      <w:marLeft w:val="0"/>
      <w:marRight w:val="0"/>
      <w:marTop w:val="0"/>
      <w:marBottom w:val="0"/>
      <w:divBdr>
        <w:top w:val="none" w:sz="0" w:space="0" w:color="auto"/>
        <w:left w:val="none" w:sz="0" w:space="0" w:color="auto"/>
        <w:bottom w:val="none" w:sz="0" w:space="0" w:color="auto"/>
        <w:right w:val="none" w:sz="0" w:space="0" w:color="auto"/>
      </w:divBdr>
    </w:div>
    <w:div w:id="1327904240">
      <w:bodyDiv w:val="1"/>
      <w:marLeft w:val="0"/>
      <w:marRight w:val="0"/>
      <w:marTop w:val="0"/>
      <w:marBottom w:val="0"/>
      <w:divBdr>
        <w:top w:val="none" w:sz="0" w:space="0" w:color="auto"/>
        <w:left w:val="none" w:sz="0" w:space="0" w:color="auto"/>
        <w:bottom w:val="none" w:sz="0" w:space="0" w:color="auto"/>
        <w:right w:val="none" w:sz="0" w:space="0" w:color="auto"/>
      </w:divBdr>
    </w:div>
    <w:div w:id="1332486476">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4725704">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47516407">
      <w:bodyDiv w:val="1"/>
      <w:marLeft w:val="0"/>
      <w:marRight w:val="0"/>
      <w:marTop w:val="0"/>
      <w:marBottom w:val="0"/>
      <w:divBdr>
        <w:top w:val="none" w:sz="0" w:space="0" w:color="auto"/>
        <w:left w:val="none" w:sz="0" w:space="0" w:color="auto"/>
        <w:bottom w:val="none" w:sz="0" w:space="0" w:color="auto"/>
        <w:right w:val="none" w:sz="0" w:space="0" w:color="auto"/>
      </w:divBdr>
    </w:div>
    <w:div w:id="1353456408">
      <w:bodyDiv w:val="1"/>
      <w:marLeft w:val="0"/>
      <w:marRight w:val="0"/>
      <w:marTop w:val="0"/>
      <w:marBottom w:val="0"/>
      <w:divBdr>
        <w:top w:val="none" w:sz="0" w:space="0" w:color="auto"/>
        <w:left w:val="none" w:sz="0" w:space="0" w:color="auto"/>
        <w:bottom w:val="none" w:sz="0" w:space="0" w:color="auto"/>
        <w:right w:val="none" w:sz="0" w:space="0" w:color="auto"/>
      </w:divBdr>
    </w:div>
    <w:div w:id="1354529277">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62584692">
      <w:bodyDiv w:val="1"/>
      <w:marLeft w:val="0"/>
      <w:marRight w:val="0"/>
      <w:marTop w:val="0"/>
      <w:marBottom w:val="0"/>
      <w:divBdr>
        <w:top w:val="none" w:sz="0" w:space="0" w:color="auto"/>
        <w:left w:val="none" w:sz="0" w:space="0" w:color="auto"/>
        <w:bottom w:val="none" w:sz="0" w:space="0" w:color="auto"/>
        <w:right w:val="none" w:sz="0" w:space="0" w:color="auto"/>
      </w:divBdr>
    </w:div>
    <w:div w:id="1363627040">
      <w:bodyDiv w:val="1"/>
      <w:marLeft w:val="0"/>
      <w:marRight w:val="0"/>
      <w:marTop w:val="0"/>
      <w:marBottom w:val="0"/>
      <w:divBdr>
        <w:top w:val="none" w:sz="0" w:space="0" w:color="auto"/>
        <w:left w:val="none" w:sz="0" w:space="0" w:color="auto"/>
        <w:bottom w:val="none" w:sz="0" w:space="0" w:color="auto"/>
        <w:right w:val="none" w:sz="0" w:space="0" w:color="auto"/>
      </w:divBdr>
    </w:div>
    <w:div w:id="1364015800">
      <w:bodyDiv w:val="1"/>
      <w:marLeft w:val="0"/>
      <w:marRight w:val="0"/>
      <w:marTop w:val="0"/>
      <w:marBottom w:val="0"/>
      <w:divBdr>
        <w:top w:val="none" w:sz="0" w:space="0" w:color="auto"/>
        <w:left w:val="none" w:sz="0" w:space="0" w:color="auto"/>
        <w:bottom w:val="none" w:sz="0" w:space="0" w:color="auto"/>
        <w:right w:val="none" w:sz="0" w:space="0" w:color="auto"/>
      </w:divBdr>
    </w:div>
    <w:div w:id="1365054853">
      <w:bodyDiv w:val="1"/>
      <w:marLeft w:val="0"/>
      <w:marRight w:val="0"/>
      <w:marTop w:val="0"/>
      <w:marBottom w:val="0"/>
      <w:divBdr>
        <w:top w:val="none" w:sz="0" w:space="0" w:color="auto"/>
        <w:left w:val="none" w:sz="0" w:space="0" w:color="auto"/>
        <w:bottom w:val="none" w:sz="0" w:space="0" w:color="auto"/>
        <w:right w:val="none" w:sz="0" w:space="0" w:color="auto"/>
      </w:divBdr>
    </w:div>
    <w:div w:id="1368219062">
      <w:bodyDiv w:val="1"/>
      <w:marLeft w:val="0"/>
      <w:marRight w:val="0"/>
      <w:marTop w:val="0"/>
      <w:marBottom w:val="0"/>
      <w:divBdr>
        <w:top w:val="none" w:sz="0" w:space="0" w:color="auto"/>
        <w:left w:val="none" w:sz="0" w:space="0" w:color="auto"/>
        <w:bottom w:val="none" w:sz="0" w:space="0" w:color="auto"/>
        <w:right w:val="none" w:sz="0" w:space="0" w:color="auto"/>
      </w:divBdr>
    </w:div>
    <w:div w:id="1369332168">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0200100">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2899978">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1347182">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399211888">
      <w:bodyDiv w:val="1"/>
      <w:marLeft w:val="0"/>
      <w:marRight w:val="0"/>
      <w:marTop w:val="0"/>
      <w:marBottom w:val="0"/>
      <w:divBdr>
        <w:top w:val="none" w:sz="0" w:space="0" w:color="auto"/>
        <w:left w:val="none" w:sz="0" w:space="0" w:color="auto"/>
        <w:bottom w:val="none" w:sz="0" w:space="0" w:color="auto"/>
        <w:right w:val="none" w:sz="0" w:space="0" w:color="auto"/>
      </w:divBdr>
    </w:div>
    <w:div w:id="1399740353">
      <w:bodyDiv w:val="1"/>
      <w:marLeft w:val="0"/>
      <w:marRight w:val="0"/>
      <w:marTop w:val="0"/>
      <w:marBottom w:val="0"/>
      <w:divBdr>
        <w:top w:val="none" w:sz="0" w:space="0" w:color="auto"/>
        <w:left w:val="none" w:sz="0" w:space="0" w:color="auto"/>
        <w:bottom w:val="none" w:sz="0" w:space="0" w:color="auto"/>
        <w:right w:val="none" w:sz="0" w:space="0" w:color="auto"/>
      </w:divBdr>
    </w:div>
    <w:div w:id="1402173398">
      <w:bodyDiv w:val="1"/>
      <w:marLeft w:val="0"/>
      <w:marRight w:val="0"/>
      <w:marTop w:val="0"/>
      <w:marBottom w:val="0"/>
      <w:divBdr>
        <w:top w:val="none" w:sz="0" w:space="0" w:color="auto"/>
        <w:left w:val="none" w:sz="0" w:space="0" w:color="auto"/>
        <w:bottom w:val="none" w:sz="0" w:space="0" w:color="auto"/>
        <w:right w:val="none" w:sz="0" w:space="0" w:color="auto"/>
      </w:divBdr>
    </w:div>
    <w:div w:id="1403211998">
      <w:bodyDiv w:val="1"/>
      <w:marLeft w:val="0"/>
      <w:marRight w:val="0"/>
      <w:marTop w:val="0"/>
      <w:marBottom w:val="0"/>
      <w:divBdr>
        <w:top w:val="none" w:sz="0" w:space="0" w:color="auto"/>
        <w:left w:val="none" w:sz="0" w:space="0" w:color="auto"/>
        <w:bottom w:val="none" w:sz="0" w:space="0" w:color="auto"/>
        <w:right w:val="none" w:sz="0" w:space="0" w:color="auto"/>
      </w:divBdr>
    </w:div>
    <w:div w:id="1405640343">
      <w:bodyDiv w:val="1"/>
      <w:marLeft w:val="0"/>
      <w:marRight w:val="0"/>
      <w:marTop w:val="0"/>
      <w:marBottom w:val="0"/>
      <w:divBdr>
        <w:top w:val="none" w:sz="0" w:space="0" w:color="auto"/>
        <w:left w:val="none" w:sz="0" w:space="0" w:color="auto"/>
        <w:bottom w:val="none" w:sz="0" w:space="0" w:color="auto"/>
        <w:right w:val="none" w:sz="0" w:space="0" w:color="auto"/>
      </w:divBdr>
    </w:div>
    <w:div w:id="1406535529">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13157942">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0814588">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5587216">
      <w:bodyDiv w:val="1"/>
      <w:marLeft w:val="0"/>
      <w:marRight w:val="0"/>
      <w:marTop w:val="0"/>
      <w:marBottom w:val="0"/>
      <w:divBdr>
        <w:top w:val="none" w:sz="0" w:space="0" w:color="auto"/>
        <w:left w:val="none" w:sz="0" w:space="0" w:color="auto"/>
        <w:bottom w:val="none" w:sz="0" w:space="0" w:color="auto"/>
        <w:right w:val="none" w:sz="0" w:space="0" w:color="auto"/>
      </w:divBdr>
    </w:div>
    <w:div w:id="1436829043">
      <w:bodyDiv w:val="1"/>
      <w:marLeft w:val="0"/>
      <w:marRight w:val="0"/>
      <w:marTop w:val="0"/>
      <w:marBottom w:val="0"/>
      <w:divBdr>
        <w:top w:val="none" w:sz="0" w:space="0" w:color="auto"/>
        <w:left w:val="none" w:sz="0" w:space="0" w:color="auto"/>
        <w:bottom w:val="none" w:sz="0" w:space="0" w:color="auto"/>
        <w:right w:val="none" w:sz="0" w:space="0" w:color="auto"/>
      </w:divBdr>
    </w:div>
    <w:div w:id="1437795886">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39249834">
      <w:bodyDiv w:val="1"/>
      <w:marLeft w:val="0"/>
      <w:marRight w:val="0"/>
      <w:marTop w:val="0"/>
      <w:marBottom w:val="0"/>
      <w:divBdr>
        <w:top w:val="none" w:sz="0" w:space="0" w:color="auto"/>
        <w:left w:val="none" w:sz="0" w:space="0" w:color="auto"/>
        <w:bottom w:val="none" w:sz="0" w:space="0" w:color="auto"/>
        <w:right w:val="none" w:sz="0" w:space="0" w:color="auto"/>
      </w:divBdr>
    </w:div>
    <w:div w:id="1440178102">
      <w:bodyDiv w:val="1"/>
      <w:marLeft w:val="0"/>
      <w:marRight w:val="0"/>
      <w:marTop w:val="0"/>
      <w:marBottom w:val="0"/>
      <w:divBdr>
        <w:top w:val="none" w:sz="0" w:space="0" w:color="auto"/>
        <w:left w:val="none" w:sz="0" w:space="0" w:color="auto"/>
        <w:bottom w:val="none" w:sz="0" w:space="0" w:color="auto"/>
        <w:right w:val="none" w:sz="0" w:space="0" w:color="auto"/>
      </w:divBdr>
    </w:div>
    <w:div w:id="1442335867">
      <w:bodyDiv w:val="1"/>
      <w:marLeft w:val="0"/>
      <w:marRight w:val="0"/>
      <w:marTop w:val="0"/>
      <w:marBottom w:val="0"/>
      <w:divBdr>
        <w:top w:val="none" w:sz="0" w:space="0" w:color="auto"/>
        <w:left w:val="none" w:sz="0" w:space="0" w:color="auto"/>
        <w:bottom w:val="none" w:sz="0" w:space="0" w:color="auto"/>
        <w:right w:val="none" w:sz="0" w:space="0" w:color="auto"/>
      </w:divBdr>
    </w:div>
    <w:div w:id="1453865910">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56560109">
      <w:bodyDiv w:val="1"/>
      <w:marLeft w:val="0"/>
      <w:marRight w:val="0"/>
      <w:marTop w:val="0"/>
      <w:marBottom w:val="0"/>
      <w:divBdr>
        <w:top w:val="none" w:sz="0" w:space="0" w:color="auto"/>
        <w:left w:val="none" w:sz="0" w:space="0" w:color="auto"/>
        <w:bottom w:val="none" w:sz="0" w:space="0" w:color="auto"/>
        <w:right w:val="none" w:sz="0" w:space="0" w:color="auto"/>
      </w:divBdr>
    </w:div>
    <w:div w:id="1458987680">
      <w:bodyDiv w:val="1"/>
      <w:marLeft w:val="0"/>
      <w:marRight w:val="0"/>
      <w:marTop w:val="0"/>
      <w:marBottom w:val="0"/>
      <w:divBdr>
        <w:top w:val="none" w:sz="0" w:space="0" w:color="auto"/>
        <w:left w:val="none" w:sz="0" w:space="0" w:color="auto"/>
        <w:bottom w:val="none" w:sz="0" w:space="0" w:color="auto"/>
        <w:right w:val="none" w:sz="0" w:space="0" w:color="auto"/>
      </w:divBdr>
    </w:div>
    <w:div w:id="1459761084">
      <w:bodyDiv w:val="1"/>
      <w:marLeft w:val="0"/>
      <w:marRight w:val="0"/>
      <w:marTop w:val="0"/>
      <w:marBottom w:val="0"/>
      <w:divBdr>
        <w:top w:val="none" w:sz="0" w:space="0" w:color="auto"/>
        <w:left w:val="none" w:sz="0" w:space="0" w:color="auto"/>
        <w:bottom w:val="none" w:sz="0" w:space="0" w:color="auto"/>
        <w:right w:val="none" w:sz="0" w:space="0" w:color="auto"/>
      </w:divBdr>
    </w:div>
    <w:div w:id="146600243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020149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75027103">
      <w:bodyDiv w:val="1"/>
      <w:marLeft w:val="0"/>
      <w:marRight w:val="0"/>
      <w:marTop w:val="0"/>
      <w:marBottom w:val="0"/>
      <w:divBdr>
        <w:top w:val="none" w:sz="0" w:space="0" w:color="auto"/>
        <w:left w:val="none" w:sz="0" w:space="0" w:color="auto"/>
        <w:bottom w:val="none" w:sz="0" w:space="0" w:color="auto"/>
        <w:right w:val="none" w:sz="0" w:space="0" w:color="auto"/>
      </w:divBdr>
    </w:div>
    <w:div w:id="1475638347">
      <w:bodyDiv w:val="1"/>
      <w:marLeft w:val="0"/>
      <w:marRight w:val="0"/>
      <w:marTop w:val="0"/>
      <w:marBottom w:val="0"/>
      <w:divBdr>
        <w:top w:val="none" w:sz="0" w:space="0" w:color="auto"/>
        <w:left w:val="none" w:sz="0" w:space="0" w:color="auto"/>
        <w:bottom w:val="none" w:sz="0" w:space="0" w:color="auto"/>
        <w:right w:val="none" w:sz="0" w:space="0" w:color="auto"/>
      </w:divBdr>
    </w:div>
    <w:div w:id="1478230948">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489440187">
      <w:bodyDiv w:val="1"/>
      <w:marLeft w:val="0"/>
      <w:marRight w:val="0"/>
      <w:marTop w:val="0"/>
      <w:marBottom w:val="0"/>
      <w:divBdr>
        <w:top w:val="none" w:sz="0" w:space="0" w:color="auto"/>
        <w:left w:val="none" w:sz="0" w:space="0" w:color="auto"/>
        <w:bottom w:val="none" w:sz="0" w:space="0" w:color="auto"/>
        <w:right w:val="none" w:sz="0" w:space="0" w:color="auto"/>
      </w:divBdr>
    </w:div>
    <w:div w:id="1491218333">
      <w:bodyDiv w:val="1"/>
      <w:marLeft w:val="0"/>
      <w:marRight w:val="0"/>
      <w:marTop w:val="0"/>
      <w:marBottom w:val="0"/>
      <w:divBdr>
        <w:top w:val="none" w:sz="0" w:space="0" w:color="auto"/>
        <w:left w:val="none" w:sz="0" w:space="0" w:color="auto"/>
        <w:bottom w:val="none" w:sz="0" w:space="0" w:color="auto"/>
        <w:right w:val="none" w:sz="0" w:space="0" w:color="auto"/>
      </w:divBdr>
    </w:div>
    <w:div w:id="1491753698">
      <w:bodyDiv w:val="1"/>
      <w:marLeft w:val="0"/>
      <w:marRight w:val="0"/>
      <w:marTop w:val="0"/>
      <w:marBottom w:val="0"/>
      <w:divBdr>
        <w:top w:val="none" w:sz="0" w:space="0" w:color="auto"/>
        <w:left w:val="none" w:sz="0" w:space="0" w:color="auto"/>
        <w:bottom w:val="none" w:sz="0" w:space="0" w:color="auto"/>
        <w:right w:val="none" w:sz="0" w:space="0" w:color="auto"/>
      </w:divBdr>
    </w:div>
    <w:div w:id="1494755838">
      <w:bodyDiv w:val="1"/>
      <w:marLeft w:val="0"/>
      <w:marRight w:val="0"/>
      <w:marTop w:val="0"/>
      <w:marBottom w:val="0"/>
      <w:divBdr>
        <w:top w:val="none" w:sz="0" w:space="0" w:color="auto"/>
        <w:left w:val="none" w:sz="0" w:space="0" w:color="auto"/>
        <w:bottom w:val="none" w:sz="0" w:space="0" w:color="auto"/>
        <w:right w:val="none" w:sz="0" w:space="0" w:color="auto"/>
      </w:divBdr>
    </w:div>
    <w:div w:id="149626746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6087420">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13765650">
      <w:bodyDiv w:val="1"/>
      <w:marLeft w:val="0"/>
      <w:marRight w:val="0"/>
      <w:marTop w:val="0"/>
      <w:marBottom w:val="0"/>
      <w:divBdr>
        <w:top w:val="none" w:sz="0" w:space="0" w:color="auto"/>
        <w:left w:val="none" w:sz="0" w:space="0" w:color="auto"/>
        <w:bottom w:val="none" w:sz="0" w:space="0" w:color="auto"/>
        <w:right w:val="none" w:sz="0" w:space="0" w:color="auto"/>
      </w:divBdr>
    </w:div>
    <w:div w:id="1518539155">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2740464">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31987714">
      <w:bodyDiv w:val="1"/>
      <w:marLeft w:val="0"/>
      <w:marRight w:val="0"/>
      <w:marTop w:val="0"/>
      <w:marBottom w:val="0"/>
      <w:divBdr>
        <w:top w:val="none" w:sz="0" w:space="0" w:color="auto"/>
        <w:left w:val="none" w:sz="0" w:space="0" w:color="auto"/>
        <w:bottom w:val="none" w:sz="0" w:space="0" w:color="auto"/>
        <w:right w:val="none" w:sz="0" w:space="0" w:color="auto"/>
      </w:divBdr>
    </w:div>
    <w:div w:id="1532451503">
      <w:bodyDiv w:val="1"/>
      <w:marLeft w:val="0"/>
      <w:marRight w:val="0"/>
      <w:marTop w:val="0"/>
      <w:marBottom w:val="0"/>
      <w:divBdr>
        <w:top w:val="none" w:sz="0" w:space="0" w:color="auto"/>
        <w:left w:val="none" w:sz="0" w:space="0" w:color="auto"/>
        <w:bottom w:val="none" w:sz="0" w:space="0" w:color="auto"/>
        <w:right w:val="none" w:sz="0" w:space="0" w:color="auto"/>
      </w:divBdr>
    </w:div>
    <w:div w:id="1535460476">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42860532">
      <w:bodyDiv w:val="1"/>
      <w:marLeft w:val="0"/>
      <w:marRight w:val="0"/>
      <w:marTop w:val="0"/>
      <w:marBottom w:val="0"/>
      <w:divBdr>
        <w:top w:val="none" w:sz="0" w:space="0" w:color="auto"/>
        <w:left w:val="none" w:sz="0" w:space="0" w:color="auto"/>
        <w:bottom w:val="none" w:sz="0" w:space="0" w:color="auto"/>
        <w:right w:val="none" w:sz="0" w:space="0" w:color="auto"/>
      </w:divBdr>
    </w:div>
    <w:div w:id="1544250622">
      <w:bodyDiv w:val="1"/>
      <w:marLeft w:val="0"/>
      <w:marRight w:val="0"/>
      <w:marTop w:val="0"/>
      <w:marBottom w:val="0"/>
      <w:divBdr>
        <w:top w:val="none" w:sz="0" w:space="0" w:color="auto"/>
        <w:left w:val="none" w:sz="0" w:space="0" w:color="auto"/>
        <w:bottom w:val="none" w:sz="0" w:space="0" w:color="auto"/>
        <w:right w:val="none" w:sz="0" w:space="0" w:color="auto"/>
      </w:divBdr>
    </w:div>
    <w:div w:id="1546216272">
      <w:bodyDiv w:val="1"/>
      <w:marLeft w:val="0"/>
      <w:marRight w:val="0"/>
      <w:marTop w:val="0"/>
      <w:marBottom w:val="0"/>
      <w:divBdr>
        <w:top w:val="none" w:sz="0" w:space="0" w:color="auto"/>
        <w:left w:val="none" w:sz="0" w:space="0" w:color="auto"/>
        <w:bottom w:val="none" w:sz="0" w:space="0" w:color="auto"/>
        <w:right w:val="none" w:sz="0" w:space="0" w:color="auto"/>
      </w:divBdr>
    </w:div>
    <w:div w:id="1548760023">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69222544">
      <w:bodyDiv w:val="1"/>
      <w:marLeft w:val="0"/>
      <w:marRight w:val="0"/>
      <w:marTop w:val="0"/>
      <w:marBottom w:val="0"/>
      <w:divBdr>
        <w:top w:val="none" w:sz="0" w:space="0" w:color="auto"/>
        <w:left w:val="none" w:sz="0" w:space="0" w:color="auto"/>
        <w:bottom w:val="none" w:sz="0" w:space="0" w:color="auto"/>
        <w:right w:val="none" w:sz="0" w:space="0" w:color="auto"/>
      </w:divBdr>
    </w:div>
    <w:div w:id="1571502388">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82175527">
      <w:bodyDiv w:val="1"/>
      <w:marLeft w:val="0"/>
      <w:marRight w:val="0"/>
      <w:marTop w:val="0"/>
      <w:marBottom w:val="0"/>
      <w:divBdr>
        <w:top w:val="none" w:sz="0" w:space="0" w:color="auto"/>
        <w:left w:val="none" w:sz="0" w:space="0" w:color="auto"/>
        <w:bottom w:val="none" w:sz="0" w:space="0" w:color="auto"/>
        <w:right w:val="none" w:sz="0" w:space="0" w:color="auto"/>
      </w:divBdr>
    </w:div>
    <w:div w:id="1582526920">
      <w:bodyDiv w:val="1"/>
      <w:marLeft w:val="0"/>
      <w:marRight w:val="0"/>
      <w:marTop w:val="0"/>
      <w:marBottom w:val="0"/>
      <w:divBdr>
        <w:top w:val="none" w:sz="0" w:space="0" w:color="auto"/>
        <w:left w:val="none" w:sz="0" w:space="0" w:color="auto"/>
        <w:bottom w:val="none" w:sz="0" w:space="0" w:color="auto"/>
        <w:right w:val="none" w:sz="0" w:space="0" w:color="auto"/>
      </w:divBdr>
    </w:div>
    <w:div w:id="1583757920">
      <w:bodyDiv w:val="1"/>
      <w:marLeft w:val="0"/>
      <w:marRight w:val="0"/>
      <w:marTop w:val="0"/>
      <w:marBottom w:val="0"/>
      <w:divBdr>
        <w:top w:val="none" w:sz="0" w:space="0" w:color="auto"/>
        <w:left w:val="none" w:sz="0" w:space="0" w:color="auto"/>
        <w:bottom w:val="none" w:sz="0" w:space="0" w:color="auto"/>
        <w:right w:val="none" w:sz="0" w:space="0" w:color="auto"/>
      </w:divBdr>
    </w:div>
    <w:div w:id="1585455197">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0851697">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599827614">
      <w:bodyDiv w:val="1"/>
      <w:marLeft w:val="0"/>
      <w:marRight w:val="0"/>
      <w:marTop w:val="0"/>
      <w:marBottom w:val="0"/>
      <w:divBdr>
        <w:top w:val="none" w:sz="0" w:space="0" w:color="auto"/>
        <w:left w:val="none" w:sz="0" w:space="0" w:color="auto"/>
        <w:bottom w:val="none" w:sz="0" w:space="0" w:color="auto"/>
        <w:right w:val="none" w:sz="0" w:space="0" w:color="auto"/>
      </w:divBdr>
    </w:div>
    <w:div w:id="1601260319">
      <w:bodyDiv w:val="1"/>
      <w:marLeft w:val="0"/>
      <w:marRight w:val="0"/>
      <w:marTop w:val="0"/>
      <w:marBottom w:val="0"/>
      <w:divBdr>
        <w:top w:val="none" w:sz="0" w:space="0" w:color="auto"/>
        <w:left w:val="none" w:sz="0" w:space="0" w:color="auto"/>
        <w:bottom w:val="none" w:sz="0" w:space="0" w:color="auto"/>
        <w:right w:val="none" w:sz="0" w:space="0" w:color="auto"/>
      </w:divBdr>
    </w:div>
    <w:div w:id="1602449741">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611619">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08931407">
      <w:bodyDiv w:val="1"/>
      <w:marLeft w:val="0"/>
      <w:marRight w:val="0"/>
      <w:marTop w:val="0"/>
      <w:marBottom w:val="0"/>
      <w:divBdr>
        <w:top w:val="none" w:sz="0" w:space="0" w:color="auto"/>
        <w:left w:val="none" w:sz="0" w:space="0" w:color="auto"/>
        <w:bottom w:val="none" w:sz="0" w:space="0" w:color="auto"/>
        <w:right w:val="none" w:sz="0" w:space="0" w:color="auto"/>
      </w:divBdr>
    </w:div>
    <w:div w:id="16090043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19529586">
      <w:bodyDiv w:val="1"/>
      <w:marLeft w:val="0"/>
      <w:marRight w:val="0"/>
      <w:marTop w:val="0"/>
      <w:marBottom w:val="0"/>
      <w:divBdr>
        <w:top w:val="none" w:sz="0" w:space="0" w:color="auto"/>
        <w:left w:val="none" w:sz="0" w:space="0" w:color="auto"/>
        <w:bottom w:val="none" w:sz="0" w:space="0" w:color="auto"/>
        <w:right w:val="none" w:sz="0" w:space="0" w:color="auto"/>
      </w:divBdr>
    </w:div>
    <w:div w:id="1623532723">
      <w:bodyDiv w:val="1"/>
      <w:marLeft w:val="0"/>
      <w:marRight w:val="0"/>
      <w:marTop w:val="0"/>
      <w:marBottom w:val="0"/>
      <w:divBdr>
        <w:top w:val="none" w:sz="0" w:space="0" w:color="auto"/>
        <w:left w:val="none" w:sz="0" w:space="0" w:color="auto"/>
        <w:bottom w:val="none" w:sz="0" w:space="0" w:color="auto"/>
        <w:right w:val="none" w:sz="0" w:space="0" w:color="auto"/>
      </w:divBdr>
    </w:div>
    <w:div w:id="1624380981">
      <w:bodyDiv w:val="1"/>
      <w:marLeft w:val="0"/>
      <w:marRight w:val="0"/>
      <w:marTop w:val="0"/>
      <w:marBottom w:val="0"/>
      <w:divBdr>
        <w:top w:val="none" w:sz="0" w:space="0" w:color="auto"/>
        <w:left w:val="none" w:sz="0" w:space="0" w:color="auto"/>
        <w:bottom w:val="none" w:sz="0" w:space="0" w:color="auto"/>
        <w:right w:val="none" w:sz="0" w:space="0" w:color="auto"/>
      </w:divBdr>
    </w:div>
    <w:div w:id="1629779875">
      <w:bodyDiv w:val="1"/>
      <w:marLeft w:val="0"/>
      <w:marRight w:val="0"/>
      <w:marTop w:val="0"/>
      <w:marBottom w:val="0"/>
      <w:divBdr>
        <w:top w:val="none" w:sz="0" w:space="0" w:color="auto"/>
        <w:left w:val="none" w:sz="0" w:space="0" w:color="auto"/>
        <w:bottom w:val="none" w:sz="0" w:space="0" w:color="auto"/>
        <w:right w:val="none" w:sz="0" w:space="0" w:color="auto"/>
      </w:divBdr>
    </w:div>
    <w:div w:id="1630627528">
      <w:bodyDiv w:val="1"/>
      <w:marLeft w:val="0"/>
      <w:marRight w:val="0"/>
      <w:marTop w:val="0"/>
      <w:marBottom w:val="0"/>
      <w:divBdr>
        <w:top w:val="none" w:sz="0" w:space="0" w:color="auto"/>
        <w:left w:val="none" w:sz="0" w:space="0" w:color="auto"/>
        <w:bottom w:val="none" w:sz="0" w:space="0" w:color="auto"/>
        <w:right w:val="none" w:sz="0" w:space="0" w:color="auto"/>
      </w:divBdr>
      <w:divsChild>
        <w:div w:id="97333433">
          <w:marLeft w:val="0"/>
          <w:marRight w:val="0"/>
          <w:marTop w:val="0"/>
          <w:marBottom w:val="0"/>
          <w:divBdr>
            <w:top w:val="none" w:sz="0" w:space="0" w:color="auto"/>
            <w:left w:val="none" w:sz="0" w:space="0" w:color="auto"/>
            <w:bottom w:val="none" w:sz="0" w:space="0" w:color="auto"/>
            <w:right w:val="none" w:sz="0" w:space="0" w:color="auto"/>
          </w:divBdr>
        </w:div>
      </w:divsChild>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39529417">
      <w:bodyDiv w:val="1"/>
      <w:marLeft w:val="0"/>
      <w:marRight w:val="0"/>
      <w:marTop w:val="0"/>
      <w:marBottom w:val="0"/>
      <w:divBdr>
        <w:top w:val="none" w:sz="0" w:space="0" w:color="auto"/>
        <w:left w:val="none" w:sz="0" w:space="0" w:color="auto"/>
        <w:bottom w:val="none" w:sz="0" w:space="0" w:color="auto"/>
        <w:right w:val="none" w:sz="0" w:space="0" w:color="auto"/>
      </w:divBdr>
    </w:div>
    <w:div w:id="1649703934">
      <w:bodyDiv w:val="1"/>
      <w:marLeft w:val="0"/>
      <w:marRight w:val="0"/>
      <w:marTop w:val="0"/>
      <w:marBottom w:val="0"/>
      <w:divBdr>
        <w:top w:val="none" w:sz="0" w:space="0" w:color="auto"/>
        <w:left w:val="none" w:sz="0" w:space="0" w:color="auto"/>
        <w:bottom w:val="none" w:sz="0" w:space="0" w:color="auto"/>
        <w:right w:val="none" w:sz="0" w:space="0" w:color="auto"/>
      </w:divBdr>
    </w:div>
    <w:div w:id="1652827842">
      <w:bodyDiv w:val="1"/>
      <w:marLeft w:val="0"/>
      <w:marRight w:val="0"/>
      <w:marTop w:val="0"/>
      <w:marBottom w:val="0"/>
      <w:divBdr>
        <w:top w:val="none" w:sz="0" w:space="0" w:color="auto"/>
        <w:left w:val="none" w:sz="0" w:space="0" w:color="auto"/>
        <w:bottom w:val="none" w:sz="0" w:space="0" w:color="auto"/>
        <w:right w:val="none" w:sz="0" w:space="0" w:color="auto"/>
      </w:divBdr>
    </w:div>
    <w:div w:id="1653563662">
      <w:bodyDiv w:val="1"/>
      <w:marLeft w:val="0"/>
      <w:marRight w:val="0"/>
      <w:marTop w:val="0"/>
      <w:marBottom w:val="0"/>
      <w:divBdr>
        <w:top w:val="none" w:sz="0" w:space="0" w:color="auto"/>
        <w:left w:val="none" w:sz="0" w:space="0" w:color="auto"/>
        <w:bottom w:val="none" w:sz="0" w:space="0" w:color="auto"/>
        <w:right w:val="none" w:sz="0" w:space="0" w:color="auto"/>
      </w:divBdr>
    </w:div>
    <w:div w:id="1653751877">
      <w:bodyDiv w:val="1"/>
      <w:marLeft w:val="0"/>
      <w:marRight w:val="0"/>
      <w:marTop w:val="0"/>
      <w:marBottom w:val="0"/>
      <w:divBdr>
        <w:top w:val="none" w:sz="0" w:space="0" w:color="auto"/>
        <w:left w:val="none" w:sz="0" w:space="0" w:color="auto"/>
        <w:bottom w:val="none" w:sz="0" w:space="0" w:color="auto"/>
        <w:right w:val="none" w:sz="0" w:space="0" w:color="auto"/>
      </w:divBdr>
    </w:div>
    <w:div w:id="1653949393">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6255386">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0692450">
      <w:bodyDiv w:val="1"/>
      <w:marLeft w:val="0"/>
      <w:marRight w:val="0"/>
      <w:marTop w:val="0"/>
      <w:marBottom w:val="0"/>
      <w:divBdr>
        <w:top w:val="none" w:sz="0" w:space="0" w:color="auto"/>
        <w:left w:val="none" w:sz="0" w:space="0" w:color="auto"/>
        <w:bottom w:val="none" w:sz="0" w:space="0" w:color="auto"/>
        <w:right w:val="none" w:sz="0" w:space="0" w:color="auto"/>
      </w:divBdr>
    </w:div>
    <w:div w:id="1663507849">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5471052">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69674999">
      <w:bodyDiv w:val="1"/>
      <w:marLeft w:val="0"/>
      <w:marRight w:val="0"/>
      <w:marTop w:val="0"/>
      <w:marBottom w:val="0"/>
      <w:divBdr>
        <w:top w:val="none" w:sz="0" w:space="0" w:color="auto"/>
        <w:left w:val="none" w:sz="0" w:space="0" w:color="auto"/>
        <w:bottom w:val="none" w:sz="0" w:space="0" w:color="auto"/>
        <w:right w:val="none" w:sz="0" w:space="0" w:color="auto"/>
      </w:divBdr>
    </w:div>
    <w:div w:id="1672950508">
      <w:bodyDiv w:val="1"/>
      <w:marLeft w:val="0"/>
      <w:marRight w:val="0"/>
      <w:marTop w:val="0"/>
      <w:marBottom w:val="0"/>
      <w:divBdr>
        <w:top w:val="none" w:sz="0" w:space="0" w:color="auto"/>
        <w:left w:val="none" w:sz="0" w:space="0" w:color="auto"/>
        <w:bottom w:val="none" w:sz="0" w:space="0" w:color="auto"/>
        <w:right w:val="none" w:sz="0" w:space="0" w:color="auto"/>
      </w:divBdr>
    </w:div>
    <w:div w:id="1674644336">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78458842">
      <w:bodyDiv w:val="1"/>
      <w:marLeft w:val="0"/>
      <w:marRight w:val="0"/>
      <w:marTop w:val="0"/>
      <w:marBottom w:val="0"/>
      <w:divBdr>
        <w:top w:val="none" w:sz="0" w:space="0" w:color="auto"/>
        <w:left w:val="none" w:sz="0" w:space="0" w:color="auto"/>
        <w:bottom w:val="none" w:sz="0" w:space="0" w:color="auto"/>
        <w:right w:val="none" w:sz="0" w:space="0" w:color="auto"/>
      </w:divBdr>
    </w:div>
    <w:div w:id="1681276200">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87824889">
      <w:bodyDiv w:val="1"/>
      <w:marLeft w:val="0"/>
      <w:marRight w:val="0"/>
      <w:marTop w:val="0"/>
      <w:marBottom w:val="0"/>
      <w:divBdr>
        <w:top w:val="none" w:sz="0" w:space="0" w:color="auto"/>
        <w:left w:val="none" w:sz="0" w:space="0" w:color="auto"/>
        <w:bottom w:val="none" w:sz="0" w:space="0" w:color="auto"/>
        <w:right w:val="none" w:sz="0" w:space="0" w:color="auto"/>
      </w:divBdr>
    </w:div>
    <w:div w:id="1687830131">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691879922">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01737513">
      <w:bodyDiv w:val="1"/>
      <w:marLeft w:val="0"/>
      <w:marRight w:val="0"/>
      <w:marTop w:val="0"/>
      <w:marBottom w:val="0"/>
      <w:divBdr>
        <w:top w:val="none" w:sz="0" w:space="0" w:color="auto"/>
        <w:left w:val="none" w:sz="0" w:space="0" w:color="auto"/>
        <w:bottom w:val="none" w:sz="0" w:space="0" w:color="auto"/>
        <w:right w:val="none" w:sz="0" w:space="0" w:color="auto"/>
      </w:divBdr>
    </w:div>
    <w:div w:id="1706253604">
      <w:bodyDiv w:val="1"/>
      <w:marLeft w:val="0"/>
      <w:marRight w:val="0"/>
      <w:marTop w:val="0"/>
      <w:marBottom w:val="0"/>
      <w:divBdr>
        <w:top w:val="none" w:sz="0" w:space="0" w:color="auto"/>
        <w:left w:val="none" w:sz="0" w:space="0" w:color="auto"/>
        <w:bottom w:val="none" w:sz="0" w:space="0" w:color="auto"/>
        <w:right w:val="none" w:sz="0" w:space="0" w:color="auto"/>
      </w:divBdr>
    </w:div>
    <w:div w:id="1715351167">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16849412">
      <w:bodyDiv w:val="1"/>
      <w:marLeft w:val="0"/>
      <w:marRight w:val="0"/>
      <w:marTop w:val="0"/>
      <w:marBottom w:val="0"/>
      <w:divBdr>
        <w:top w:val="none" w:sz="0" w:space="0" w:color="auto"/>
        <w:left w:val="none" w:sz="0" w:space="0" w:color="auto"/>
        <w:bottom w:val="none" w:sz="0" w:space="0" w:color="auto"/>
        <w:right w:val="none" w:sz="0" w:space="0" w:color="auto"/>
      </w:divBdr>
    </w:div>
    <w:div w:id="1719473870">
      <w:bodyDiv w:val="1"/>
      <w:marLeft w:val="0"/>
      <w:marRight w:val="0"/>
      <w:marTop w:val="0"/>
      <w:marBottom w:val="0"/>
      <w:divBdr>
        <w:top w:val="none" w:sz="0" w:space="0" w:color="auto"/>
        <w:left w:val="none" w:sz="0" w:space="0" w:color="auto"/>
        <w:bottom w:val="none" w:sz="0" w:space="0" w:color="auto"/>
        <w:right w:val="none" w:sz="0" w:space="0" w:color="auto"/>
      </w:divBdr>
    </w:div>
    <w:div w:id="1720468424">
      <w:bodyDiv w:val="1"/>
      <w:marLeft w:val="0"/>
      <w:marRight w:val="0"/>
      <w:marTop w:val="0"/>
      <w:marBottom w:val="0"/>
      <w:divBdr>
        <w:top w:val="none" w:sz="0" w:space="0" w:color="auto"/>
        <w:left w:val="none" w:sz="0" w:space="0" w:color="auto"/>
        <w:bottom w:val="none" w:sz="0" w:space="0" w:color="auto"/>
        <w:right w:val="none" w:sz="0" w:space="0" w:color="auto"/>
      </w:divBdr>
    </w:div>
    <w:div w:id="1722287740">
      <w:bodyDiv w:val="1"/>
      <w:marLeft w:val="0"/>
      <w:marRight w:val="0"/>
      <w:marTop w:val="0"/>
      <w:marBottom w:val="0"/>
      <w:divBdr>
        <w:top w:val="none" w:sz="0" w:space="0" w:color="auto"/>
        <w:left w:val="none" w:sz="0" w:space="0" w:color="auto"/>
        <w:bottom w:val="none" w:sz="0" w:space="0" w:color="auto"/>
        <w:right w:val="none" w:sz="0" w:space="0" w:color="auto"/>
      </w:divBdr>
    </w:div>
    <w:div w:id="1722632097">
      <w:bodyDiv w:val="1"/>
      <w:marLeft w:val="0"/>
      <w:marRight w:val="0"/>
      <w:marTop w:val="0"/>
      <w:marBottom w:val="0"/>
      <w:divBdr>
        <w:top w:val="none" w:sz="0" w:space="0" w:color="auto"/>
        <w:left w:val="none" w:sz="0" w:space="0" w:color="auto"/>
        <w:bottom w:val="none" w:sz="0" w:space="0" w:color="auto"/>
        <w:right w:val="none" w:sz="0" w:space="0" w:color="auto"/>
      </w:divBdr>
    </w:div>
    <w:div w:id="1728071476">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2148744">
      <w:bodyDiv w:val="1"/>
      <w:marLeft w:val="0"/>
      <w:marRight w:val="0"/>
      <w:marTop w:val="0"/>
      <w:marBottom w:val="0"/>
      <w:divBdr>
        <w:top w:val="none" w:sz="0" w:space="0" w:color="auto"/>
        <w:left w:val="none" w:sz="0" w:space="0" w:color="auto"/>
        <w:bottom w:val="none" w:sz="0" w:space="0" w:color="auto"/>
        <w:right w:val="none" w:sz="0" w:space="0" w:color="auto"/>
      </w:divBdr>
    </w:div>
    <w:div w:id="1733501390">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0153062">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5801620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2725070">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42337">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773159160">
      <w:bodyDiv w:val="1"/>
      <w:marLeft w:val="0"/>
      <w:marRight w:val="0"/>
      <w:marTop w:val="0"/>
      <w:marBottom w:val="0"/>
      <w:divBdr>
        <w:top w:val="none" w:sz="0" w:space="0" w:color="auto"/>
        <w:left w:val="none" w:sz="0" w:space="0" w:color="auto"/>
        <w:bottom w:val="none" w:sz="0" w:space="0" w:color="auto"/>
        <w:right w:val="none" w:sz="0" w:space="0" w:color="auto"/>
      </w:divBdr>
    </w:div>
    <w:div w:id="1775200306">
      <w:bodyDiv w:val="1"/>
      <w:marLeft w:val="0"/>
      <w:marRight w:val="0"/>
      <w:marTop w:val="0"/>
      <w:marBottom w:val="0"/>
      <w:divBdr>
        <w:top w:val="none" w:sz="0" w:space="0" w:color="auto"/>
        <w:left w:val="none" w:sz="0" w:space="0" w:color="auto"/>
        <w:bottom w:val="none" w:sz="0" w:space="0" w:color="auto"/>
        <w:right w:val="none" w:sz="0" w:space="0" w:color="auto"/>
      </w:divBdr>
    </w:div>
    <w:div w:id="1782147581">
      <w:bodyDiv w:val="1"/>
      <w:marLeft w:val="0"/>
      <w:marRight w:val="0"/>
      <w:marTop w:val="0"/>
      <w:marBottom w:val="0"/>
      <w:divBdr>
        <w:top w:val="none" w:sz="0" w:space="0" w:color="auto"/>
        <w:left w:val="none" w:sz="0" w:space="0" w:color="auto"/>
        <w:bottom w:val="none" w:sz="0" w:space="0" w:color="auto"/>
        <w:right w:val="none" w:sz="0" w:space="0" w:color="auto"/>
      </w:divBdr>
    </w:div>
    <w:div w:id="1791824315">
      <w:bodyDiv w:val="1"/>
      <w:marLeft w:val="0"/>
      <w:marRight w:val="0"/>
      <w:marTop w:val="0"/>
      <w:marBottom w:val="0"/>
      <w:divBdr>
        <w:top w:val="none" w:sz="0" w:space="0" w:color="auto"/>
        <w:left w:val="none" w:sz="0" w:space="0" w:color="auto"/>
        <w:bottom w:val="none" w:sz="0" w:space="0" w:color="auto"/>
        <w:right w:val="none" w:sz="0" w:space="0" w:color="auto"/>
      </w:divBdr>
    </w:div>
    <w:div w:id="1792703819">
      <w:bodyDiv w:val="1"/>
      <w:marLeft w:val="0"/>
      <w:marRight w:val="0"/>
      <w:marTop w:val="0"/>
      <w:marBottom w:val="0"/>
      <w:divBdr>
        <w:top w:val="none" w:sz="0" w:space="0" w:color="auto"/>
        <w:left w:val="none" w:sz="0" w:space="0" w:color="auto"/>
        <w:bottom w:val="none" w:sz="0" w:space="0" w:color="auto"/>
        <w:right w:val="none" w:sz="0" w:space="0" w:color="auto"/>
      </w:divBdr>
    </w:div>
    <w:div w:id="1795323809">
      <w:bodyDiv w:val="1"/>
      <w:marLeft w:val="0"/>
      <w:marRight w:val="0"/>
      <w:marTop w:val="0"/>
      <w:marBottom w:val="0"/>
      <w:divBdr>
        <w:top w:val="none" w:sz="0" w:space="0" w:color="auto"/>
        <w:left w:val="none" w:sz="0" w:space="0" w:color="auto"/>
        <w:bottom w:val="none" w:sz="0" w:space="0" w:color="auto"/>
        <w:right w:val="none" w:sz="0" w:space="0" w:color="auto"/>
      </w:divBdr>
    </w:div>
    <w:div w:id="1797288047">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3282427">
      <w:bodyDiv w:val="1"/>
      <w:marLeft w:val="0"/>
      <w:marRight w:val="0"/>
      <w:marTop w:val="0"/>
      <w:marBottom w:val="0"/>
      <w:divBdr>
        <w:top w:val="none" w:sz="0" w:space="0" w:color="auto"/>
        <w:left w:val="none" w:sz="0" w:space="0" w:color="auto"/>
        <w:bottom w:val="none" w:sz="0" w:space="0" w:color="auto"/>
        <w:right w:val="none" w:sz="0" w:space="0" w:color="auto"/>
      </w:divBdr>
    </w:div>
    <w:div w:id="1814134216">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5834932">
      <w:bodyDiv w:val="1"/>
      <w:marLeft w:val="0"/>
      <w:marRight w:val="0"/>
      <w:marTop w:val="0"/>
      <w:marBottom w:val="0"/>
      <w:divBdr>
        <w:top w:val="none" w:sz="0" w:space="0" w:color="auto"/>
        <w:left w:val="none" w:sz="0" w:space="0" w:color="auto"/>
        <w:bottom w:val="none" w:sz="0" w:space="0" w:color="auto"/>
        <w:right w:val="none" w:sz="0" w:space="0" w:color="auto"/>
      </w:divBdr>
    </w:div>
    <w:div w:id="1817867844">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2765488">
      <w:bodyDiv w:val="1"/>
      <w:marLeft w:val="0"/>
      <w:marRight w:val="0"/>
      <w:marTop w:val="0"/>
      <w:marBottom w:val="0"/>
      <w:divBdr>
        <w:top w:val="none" w:sz="0" w:space="0" w:color="auto"/>
        <w:left w:val="none" w:sz="0" w:space="0" w:color="auto"/>
        <w:bottom w:val="none" w:sz="0" w:space="0" w:color="auto"/>
        <w:right w:val="none" w:sz="0" w:space="0" w:color="auto"/>
      </w:divBdr>
    </w:div>
    <w:div w:id="1823615888">
      <w:bodyDiv w:val="1"/>
      <w:marLeft w:val="0"/>
      <w:marRight w:val="0"/>
      <w:marTop w:val="0"/>
      <w:marBottom w:val="0"/>
      <w:divBdr>
        <w:top w:val="none" w:sz="0" w:space="0" w:color="auto"/>
        <w:left w:val="none" w:sz="0" w:space="0" w:color="auto"/>
        <w:bottom w:val="none" w:sz="0" w:space="0" w:color="auto"/>
        <w:right w:val="none" w:sz="0" w:space="0" w:color="auto"/>
      </w:divBdr>
    </w:div>
    <w:div w:id="1824855930">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35878420">
      <w:bodyDiv w:val="1"/>
      <w:marLeft w:val="0"/>
      <w:marRight w:val="0"/>
      <w:marTop w:val="0"/>
      <w:marBottom w:val="0"/>
      <w:divBdr>
        <w:top w:val="none" w:sz="0" w:space="0" w:color="auto"/>
        <w:left w:val="none" w:sz="0" w:space="0" w:color="auto"/>
        <w:bottom w:val="none" w:sz="0" w:space="0" w:color="auto"/>
        <w:right w:val="none" w:sz="0" w:space="0" w:color="auto"/>
      </w:divBdr>
    </w:div>
    <w:div w:id="1836803272">
      <w:bodyDiv w:val="1"/>
      <w:marLeft w:val="0"/>
      <w:marRight w:val="0"/>
      <w:marTop w:val="0"/>
      <w:marBottom w:val="0"/>
      <w:divBdr>
        <w:top w:val="none" w:sz="0" w:space="0" w:color="auto"/>
        <w:left w:val="none" w:sz="0" w:space="0" w:color="auto"/>
        <w:bottom w:val="none" w:sz="0" w:space="0" w:color="auto"/>
        <w:right w:val="none" w:sz="0" w:space="0" w:color="auto"/>
      </w:divBdr>
    </w:div>
    <w:div w:id="1837644881">
      <w:bodyDiv w:val="1"/>
      <w:marLeft w:val="0"/>
      <w:marRight w:val="0"/>
      <w:marTop w:val="0"/>
      <w:marBottom w:val="0"/>
      <w:divBdr>
        <w:top w:val="none" w:sz="0" w:space="0" w:color="auto"/>
        <w:left w:val="none" w:sz="0" w:space="0" w:color="auto"/>
        <w:bottom w:val="none" w:sz="0" w:space="0" w:color="auto"/>
        <w:right w:val="none" w:sz="0" w:space="0" w:color="auto"/>
      </w:divBdr>
    </w:div>
    <w:div w:id="1839417277">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48249846">
      <w:bodyDiv w:val="1"/>
      <w:marLeft w:val="0"/>
      <w:marRight w:val="0"/>
      <w:marTop w:val="0"/>
      <w:marBottom w:val="0"/>
      <w:divBdr>
        <w:top w:val="none" w:sz="0" w:space="0" w:color="auto"/>
        <w:left w:val="none" w:sz="0" w:space="0" w:color="auto"/>
        <w:bottom w:val="none" w:sz="0" w:space="0" w:color="auto"/>
        <w:right w:val="none" w:sz="0" w:space="0" w:color="auto"/>
      </w:divBdr>
    </w:div>
    <w:div w:id="1851599973">
      <w:bodyDiv w:val="1"/>
      <w:marLeft w:val="0"/>
      <w:marRight w:val="0"/>
      <w:marTop w:val="0"/>
      <w:marBottom w:val="0"/>
      <w:divBdr>
        <w:top w:val="none" w:sz="0" w:space="0" w:color="auto"/>
        <w:left w:val="none" w:sz="0" w:space="0" w:color="auto"/>
        <w:bottom w:val="none" w:sz="0" w:space="0" w:color="auto"/>
        <w:right w:val="none" w:sz="0" w:space="0" w:color="auto"/>
      </w:divBdr>
    </w:div>
    <w:div w:id="1854343895">
      <w:bodyDiv w:val="1"/>
      <w:marLeft w:val="0"/>
      <w:marRight w:val="0"/>
      <w:marTop w:val="0"/>
      <w:marBottom w:val="0"/>
      <w:divBdr>
        <w:top w:val="none" w:sz="0" w:space="0" w:color="auto"/>
        <w:left w:val="none" w:sz="0" w:space="0" w:color="auto"/>
        <w:bottom w:val="none" w:sz="0" w:space="0" w:color="auto"/>
        <w:right w:val="none" w:sz="0" w:space="0" w:color="auto"/>
      </w:divBdr>
    </w:div>
    <w:div w:id="1854488767">
      <w:bodyDiv w:val="1"/>
      <w:marLeft w:val="0"/>
      <w:marRight w:val="0"/>
      <w:marTop w:val="0"/>
      <w:marBottom w:val="0"/>
      <w:divBdr>
        <w:top w:val="none" w:sz="0" w:space="0" w:color="auto"/>
        <w:left w:val="none" w:sz="0" w:space="0" w:color="auto"/>
        <w:bottom w:val="none" w:sz="0" w:space="0" w:color="auto"/>
        <w:right w:val="none" w:sz="0" w:space="0" w:color="auto"/>
      </w:divBdr>
    </w:div>
    <w:div w:id="1856840465">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0466671">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3930886">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67785977">
      <w:bodyDiv w:val="1"/>
      <w:marLeft w:val="0"/>
      <w:marRight w:val="0"/>
      <w:marTop w:val="0"/>
      <w:marBottom w:val="0"/>
      <w:divBdr>
        <w:top w:val="none" w:sz="0" w:space="0" w:color="auto"/>
        <w:left w:val="none" w:sz="0" w:space="0" w:color="auto"/>
        <w:bottom w:val="none" w:sz="0" w:space="0" w:color="auto"/>
        <w:right w:val="none" w:sz="0" w:space="0" w:color="auto"/>
      </w:divBdr>
    </w:div>
    <w:div w:id="1868711595">
      <w:bodyDiv w:val="1"/>
      <w:marLeft w:val="0"/>
      <w:marRight w:val="0"/>
      <w:marTop w:val="0"/>
      <w:marBottom w:val="0"/>
      <w:divBdr>
        <w:top w:val="none" w:sz="0" w:space="0" w:color="auto"/>
        <w:left w:val="none" w:sz="0" w:space="0" w:color="auto"/>
        <w:bottom w:val="none" w:sz="0" w:space="0" w:color="auto"/>
        <w:right w:val="none" w:sz="0" w:space="0" w:color="auto"/>
      </w:divBdr>
    </w:div>
    <w:div w:id="1871794205">
      <w:bodyDiv w:val="1"/>
      <w:marLeft w:val="0"/>
      <w:marRight w:val="0"/>
      <w:marTop w:val="0"/>
      <w:marBottom w:val="0"/>
      <w:divBdr>
        <w:top w:val="none" w:sz="0" w:space="0" w:color="auto"/>
        <w:left w:val="none" w:sz="0" w:space="0" w:color="auto"/>
        <w:bottom w:val="none" w:sz="0" w:space="0" w:color="auto"/>
        <w:right w:val="none" w:sz="0" w:space="0" w:color="auto"/>
      </w:divBdr>
    </w:div>
    <w:div w:id="1872307028">
      <w:bodyDiv w:val="1"/>
      <w:marLeft w:val="0"/>
      <w:marRight w:val="0"/>
      <w:marTop w:val="0"/>
      <w:marBottom w:val="0"/>
      <w:divBdr>
        <w:top w:val="none" w:sz="0" w:space="0" w:color="auto"/>
        <w:left w:val="none" w:sz="0" w:space="0" w:color="auto"/>
        <w:bottom w:val="none" w:sz="0" w:space="0" w:color="auto"/>
        <w:right w:val="none" w:sz="0" w:space="0" w:color="auto"/>
      </w:divBdr>
    </w:div>
    <w:div w:id="1873423142">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6693157">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0624432">
      <w:bodyDiv w:val="1"/>
      <w:marLeft w:val="0"/>
      <w:marRight w:val="0"/>
      <w:marTop w:val="0"/>
      <w:marBottom w:val="0"/>
      <w:divBdr>
        <w:top w:val="none" w:sz="0" w:space="0" w:color="auto"/>
        <w:left w:val="none" w:sz="0" w:space="0" w:color="auto"/>
        <w:bottom w:val="none" w:sz="0" w:space="0" w:color="auto"/>
        <w:right w:val="none" w:sz="0" w:space="0" w:color="auto"/>
      </w:divBdr>
    </w:div>
    <w:div w:id="1880778925">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889953264">
      <w:bodyDiv w:val="1"/>
      <w:marLeft w:val="0"/>
      <w:marRight w:val="0"/>
      <w:marTop w:val="0"/>
      <w:marBottom w:val="0"/>
      <w:divBdr>
        <w:top w:val="none" w:sz="0" w:space="0" w:color="auto"/>
        <w:left w:val="none" w:sz="0" w:space="0" w:color="auto"/>
        <w:bottom w:val="none" w:sz="0" w:space="0" w:color="auto"/>
        <w:right w:val="none" w:sz="0" w:space="0" w:color="auto"/>
      </w:divBdr>
    </w:div>
    <w:div w:id="1892156008">
      <w:bodyDiv w:val="1"/>
      <w:marLeft w:val="0"/>
      <w:marRight w:val="0"/>
      <w:marTop w:val="0"/>
      <w:marBottom w:val="0"/>
      <w:divBdr>
        <w:top w:val="none" w:sz="0" w:space="0" w:color="auto"/>
        <w:left w:val="none" w:sz="0" w:space="0" w:color="auto"/>
        <w:bottom w:val="none" w:sz="0" w:space="0" w:color="auto"/>
        <w:right w:val="none" w:sz="0" w:space="0" w:color="auto"/>
      </w:divBdr>
    </w:div>
    <w:div w:id="1893925339">
      <w:bodyDiv w:val="1"/>
      <w:marLeft w:val="0"/>
      <w:marRight w:val="0"/>
      <w:marTop w:val="0"/>
      <w:marBottom w:val="0"/>
      <w:divBdr>
        <w:top w:val="none" w:sz="0" w:space="0" w:color="auto"/>
        <w:left w:val="none" w:sz="0" w:space="0" w:color="auto"/>
        <w:bottom w:val="none" w:sz="0" w:space="0" w:color="auto"/>
        <w:right w:val="none" w:sz="0" w:space="0" w:color="auto"/>
      </w:divBdr>
    </w:div>
    <w:div w:id="1894072041">
      <w:bodyDiv w:val="1"/>
      <w:marLeft w:val="0"/>
      <w:marRight w:val="0"/>
      <w:marTop w:val="0"/>
      <w:marBottom w:val="0"/>
      <w:divBdr>
        <w:top w:val="none" w:sz="0" w:space="0" w:color="auto"/>
        <w:left w:val="none" w:sz="0" w:space="0" w:color="auto"/>
        <w:bottom w:val="none" w:sz="0" w:space="0" w:color="auto"/>
        <w:right w:val="none" w:sz="0" w:space="0" w:color="auto"/>
      </w:divBdr>
    </w:div>
    <w:div w:id="1901867437">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2154414">
      <w:bodyDiv w:val="1"/>
      <w:marLeft w:val="0"/>
      <w:marRight w:val="0"/>
      <w:marTop w:val="0"/>
      <w:marBottom w:val="0"/>
      <w:divBdr>
        <w:top w:val="none" w:sz="0" w:space="0" w:color="auto"/>
        <w:left w:val="none" w:sz="0" w:space="0" w:color="auto"/>
        <w:bottom w:val="none" w:sz="0" w:space="0" w:color="auto"/>
        <w:right w:val="none" w:sz="0" w:space="0" w:color="auto"/>
      </w:divBdr>
    </w:div>
    <w:div w:id="1919171403">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4871877">
      <w:bodyDiv w:val="1"/>
      <w:marLeft w:val="0"/>
      <w:marRight w:val="0"/>
      <w:marTop w:val="0"/>
      <w:marBottom w:val="0"/>
      <w:divBdr>
        <w:top w:val="none" w:sz="0" w:space="0" w:color="auto"/>
        <w:left w:val="none" w:sz="0" w:space="0" w:color="auto"/>
        <w:bottom w:val="none" w:sz="0" w:space="0" w:color="auto"/>
        <w:right w:val="none" w:sz="0" w:space="0" w:color="auto"/>
      </w:divBdr>
    </w:div>
    <w:div w:id="1926526108">
      <w:bodyDiv w:val="1"/>
      <w:marLeft w:val="0"/>
      <w:marRight w:val="0"/>
      <w:marTop w:val="0"/>
      <w:marBottom w:val="0"/>
      <w:divBdr>
        <w:top w:val="none" w:sz="0" w:space="0" w:color="auto"/>
        <w:left w:val="none" w:sz="0" w:space="0" w:color="auto"/>
        <w:bottom w:val="none" w:sz="0" w:space="0" w:color="auto"/>
        <w:right w:val="none" w:sz="0" w:space="0" w:color="auto"/>
      </w:divBdr>
    </w:div>
    <w:div w:id="1927687485">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00029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1237791">
      <w:bodyDiv w:val="1"/>
      <w:marLeft w:val="0"/>
      <w:marRight w:val="0"/>
      <w:marTop w:val="0"/>
      <w:marBottom w:val="0"/>
      <w:divBdr>
        <w:top w:val="none" w:sz="0" w:space="0" w:color="auto"/>
        <w:left w:val="none" w:sz="0" w:space="0" w:color="auto"/>
        <w:bottom w:val="none" w:sz="0" w:space="0" w:color="auto"/>
        <w:right w:val="none" w:sz="0" w:space="0" w:color="auto"/>
      </w:divBdr>
    </w:div>
    <w:div w:id="193339572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35237133">
      <w:bodyDiv w:val="1"/>
      <w:marLeft w:val="0"/>
      <w:marRight w:val="0"/>
      <w:marTop w:val="0"/>
      <w:marBottom w:val="0"/>
      <w:divBdr>
        <w:top w:val="none" w:sz="0" w:space="0" w:color="auto"/>
        <w:left w:val="none" w:sz="0" w:space="0" w:color="auto"/>
        <w:bottom w:val="none" w:sz="0" w:space="0" w:color="auto"/>
        <w:right w:val="none" w:sz="0" w:space="0" w:color="auto"/>
      </w:divBdr>
    </w:div>
    <w:div w:id="1938363342">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47886619">
      <w:bodyDiv w:val="1"/>
      <w:marLeft w:val="0"/>
      <w:marRight w:val="0"/>
      <w:marTop w:val="0"/>
      <w:marBottom w:val="0"/>
      <w:divBdr>
        <w:top w:val="none" w:sz="0" w:space="0" w:color="auto"/>
        <w:left w:val="none" w:sz="0" w:space="0" w:color="auto"/>
        <w:bottom w:val="none" w:sz="0" w:space="0" w:color="auto"/>
        <w:right w:val="none" w:sz="0" w:space="0" w:color="auto"/>
      </w:divBdr>
    </w:div>
    <w:div w:id="1947955297">
      <w:bodyDiv w:val="1"/>
      <w:marLeft w:val="0"/>
      <w:marRight w:val="0"/>
      <w:marTop w:val="0"/>
      <w:marBottom w:val="0"/>
      <w:divBdr>
        <w:top w:val="none" w:sz="0" w:space="0" w:color="auto"/>
        <w:left w:val="none" w:sz="0" w:space="0" w:color="auto"/>
        <w:bottom w:val="none" w:sz="0" w:space="0" w:color="auto"/>
        <w:right w:val="none" w:sz="0" w:space="0" w:color="auto"/>
      </w:divBdr>
    </w:div>
    <w:div w:id="1948192909">
      <w:bodyDiv w:val="1"/>
      <w:marLeft w:val="0"/>
      <w:marRight w:val="0"/>
      <w:marTop w:val="0"/>
      <w:marBottom w:val="0"/>
      <w:divBdr>
        <w:top w:val="none" w:sz="0" w:space="0" w:color="auto"/>
        <w:left w:val="none" w:sz="0" w:space="0" w:color="auto"/>
        <w:bottom w:val="none" w:sz="0" w:space="0" w:color="auto"/>
        <w:right w:val="none" w:sz="0" w:space="0" w:color="auto"/>
      </w:divBdr>
    </w:div>
    <w:div w:id="1949389242">
      <w:bodyDiv w:val="1"/>
      <w:marLeft w:val="0"/>
      <w:marRight w:val="0"/>
      <w:marTop w:val="0"/>
      <w:marBottom w:val="0"/>
      <w:divBdr>
        <w:top w:val="none" w:sz="0" w:space="0" w:color="auto"/>
        <w:left w:val="none" w:sz="0" w:space="0" w:color="auto"/>
        <w:bottom w:val="none" w:sz="0" w:space="0" w:color="auto"/>
        <w:right w:val="none" w:sz="0" w:space="0" w:color="auto"/>
      </w:divBdr>
    </w:div>
    <w:div w:id="1951737839">
      <w:bodyDiv w:val="1"/>
      <w:marLeft w:val="0"/>
      <w:marRight w:val="0"/>
      <w:marTop w:val="0"/>
      <w:marBottom w:val="0"/>
      <w:divBdr>
        <w:top w:val="none" w:sz="0" w:space="0" w:color="auto"/>
        <w:left w:val="none" w:sz="0" w:space="0" w:color="auto"/>
        <w:bottom w:val="none" w:sz="0" w:space="0" w:color="auto"/>
        <w:right w:val="none" w:sz="0" w:space="0" w:color="auto"/>
      </w:divBdr>
    </w:div>
    <w:div w:id="1956059803">
      <w:bodyDiv w:val="1"/>
      <w:marLeft w:val="0"/>
      <w:marRight w:val="0"/>
      <w:marTop w:val="0"/>
      <w:marBottom w:val="0"/>
      <w:divBdr>
        <w:top w:val="none" w:sz="0" w:space="0" w:color="auto"/>
        <w:left w:val="none" w:sz="0" w:space="0" w:color="auto"/>
        <w:bottom w:val="none" w:sz="0" w:space="0" w:color="auto"/>
        <w:right w:val="none" w:sz="0" w:space="0" w:color="auto"/>
      </w:divBdr>
    </w:div>
    <w:div w:id="1959409532">
      <w:bodyDiv w:val="1"/>
      <w:marLeft w:val="0"/>
      <w:marRight w:val="0"/>
      <w:marTop w:val="0"/>
      <w:marBottom w:val="0"/>
      <w:divBdr>
        <w:top w:val="none" w:sz="0" w:space="0" w:color="auto"/>
        <w:left w:val="none" w:sz="0" w:space="0" w:color="auto"/>
        <w:bottom w:val="none" w:sz="0" w:space="0" w:color="auto"/>
        <w:right w:val="none" w:sz="0" w:space="0" w:color="auto"/>
      </w:divBdr>
    </w:div>
    <w:div w:id="1960642838">
      <w:bodyDiv w:val="1"/>
      <w:marLeft w:val="0"/>
      <w:marRight w:val="0"/>
      <w:marTop w:val="0"/>
      <w:marBottom w:val="0"/>
      <w:divBdr>
        <w:top w:val="none" w:sz="0" w:space="0" w:color="auto"/>
        <w:left w:val="none" w:sz="0" w:space="0" w:color="auto"/>
        <w:bottom w:val="none" w:sz="0" w:space="0" w:color="auto"/>
        <w:right w:val="none" w:sz="0" w:space="0" w:color="auto"/>
      </w:divBdr>
    </w:div>
    <w:div w:id="196157143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64117189">
      <w:bodyDiv w:val="1"/>
      <w:marLeft w:val="0"/>
      <w:marRight w:val="0"/>
      <w:marTop w:val="0"/>
      <w:marBottom w:val="0"/>
      <w:divBdr>
        <w:top w:val="none" w:sz="0" w:space="0" w:color="auto"/>
        <w:left w:val="none" w:sz="0" w:space="0" w:color="auto"/>
        <w:bottom w:val="none" w:sz="0" w:space="0" w:color="auto"/>
        <w:right w:val="none" w:sz="0" w:space="0" w:color="auto"/>
      </w:divBdr>
    </w:div>
    <w:div w:id="1966110755">
      <w:bodyDiv w:val="1"/>
      <w:marLeft w:val="0"/>
      <w:marRight w:val="0"/>
      <w:marTop w:val="0"/>
      <w:marBottom w:val="0"/>
      <w:divBdr>
        <w:top w:val="none" w:sz="0" w:space="0" w:color="auto"/>
        <w:left w:val="none" w:sz="0" w:space="0" w:color="auto"/>
        <w:bottom w:val="none" w:sz="0" w:space="0" w:color="auto"/>
        <w:right w:val="none" w:sz="0" w:space="0" w:color="auto"/>
      </w:divBdr>
    </w:div>
    <w:div w:id="1971402846">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75526153">
      <w:bodyDiv w:val="1"/>
      <w:marLeft w:val="0"/>
      <w:marRight w:val="0"/>
      <w:marTop w:val="0"/>
      <w:marBottom w:val="0"/>
      <w:divBdr>
        <w:top w:val="none" w:sz="0" w:space="0" w:color="auto"/>
        <w:left w:val="none" w:sz="0" w:space="0" w:color="auto"/>
        <w:bottom w:val="none" w:sz="0" w:space="0" w:color="auto"/>
        <w:right w:val="none" w:sz="0" w:space="0" w:color="auto"/>
      </w:divBdr>
    </w:div>
    <w:div w:id="1977833764">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0845590">
      <w:bodyDiv w:val="1"/>
      <w:marLeft w:val="0"/>
      <w:marRight w:val="0"/>
      <w:marTop w:val="0"/>
      <w:marBottom w:val="0"/>
      <w:divBdr>
        <w:top w:val="none" w:sz="0" w:space="0" w:color="auto"/>
        <w:left w:val="none" w:sz="0" w:space="0" w:color="auto"/>
        <w:bottom w:val="none" w:sz="0" w:space="0" w:color="auto"/>
        <w:right w:val="none" w:sz="0" w:space="0" w:color="auto"/>
      </w:divBdr>
    </w:div>
    <w:div w:id="1983198112">
      <w:bodyDiv w:val="1"/>
      <w:marLeft w:val="0"/>
      <w:marRight w:val="0"/>
      <w:marTop w:val="0"/>
      <w:marBottom w:val="0"/>
      <w:divBdr>
        <w:top w:val="none" w:sz="0" w:space="0" w:color="auto"/>
        <w:left w:val="none" w:sz="0" w:space="0" w:color="auto"/>
        <w:bottom w:val="none" w:sz="0" w:space="0" w:color="auto"/>
        <w:right w:val="none" w:sz="0" w:space="0" w:color="auto"/>
      </w:divBdr>
    </w:div>
    <w:div w:id="1983462368">
      <w:bodyDiv w:val="1"/>
      <w:marLeft w:val="0"/>
      <w:marRight w:val="0"/>
      <w:marTop w:val="0"/>
      <w:marBottom w:val="0"/>
      <w:divBdr>
        <w:top w:val="none" w:sz="0" w:space="0" w:color="auto"/>
        <w:left w:val="none" w:sz="0" w:space="0" w:color="auto"/>
        <w:bottom w:val="none" w:sz="0" w:space="0" w:color="auto"/>
        <w:right w:val="none" w:sz="0" w:space="0" w:color="auto"/>
      </w:divBdr>
    </w:div>
    <w:div w:id="1983608004">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88901762">
      <w:bodyDiv w:val="1"/>
      <w:marLeft w:val="0"/>
      <w:marRight w:val="0"/>
      <w:marTop w:val="0"/>
      <w:marBottom w:val="0"/>
      <w:divBdr>
        <w:top w:val="none" w:sz="0" w:space="0" w:color="auto"/>
        <w:left w:val="none" w:sz="0" w:space="0" w:color="auto"/>
        <w:bottom w:val="none" w:sz="0" w:space="0" w:color="auto"/>
        <w:right w:val="none" w:sz="0" w:space="0" w:color="auto"/>
      </w:divBdr>
    </w:div>
    <w:div w:id="1989242501">
      <w:bodyDiv w:val="1"/>
      <w:marLeft w:val="0"/>
      <w:marRight w:val="0"/>
      <w:marTop w:val="0"/>
      <w:marBottom w:val="0"/>
      <w:divBdr>
        <w:top w:val="none" w:sz="0" w:space="0" w:color="auto"/>
        <w:left w:val="none" w:sz="0" w:space="0" w:color="auto"/>
        <w:bottom w:val="none" w:sz="0" w:space="0" w:color="auto"/>
        <w:right w:val="none" w:sz="0" w:space="0" w:color="auto"/>
      </w:divBdr>
    </w:div>
    <w:div w:id="1990745170">
      <w:bodyDiv w:val="1"/>
      <w:marLeft w:val="0"/>
      <w:marRight w:val="0"/>
      <w:marTop w:val="0"/>
      <w:marBottom w:val="0"/>
      <w:divBdr>
        <w:top w:val="none" w:sz="0" w:space="0" w:color="auto"/>
        <w:left w:val="none" w:sz="0" w:space="0" w:color="auto"/>
        <w:bottom w:val="none" w:sz="0" w:space="0" w:color="auto"/>
        <w:right w:val="none" w:sz="0" w:space="0" w:color="auto"/>
      </w:divBdr>
    </w:div>
    <w:div w:id="1991980003">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1997295677">
      <w:bodyDiv w:val="1"/>
      <w:marLeft w:val="0"/>
      <w:marRight w:val="0"/>
      <w:marTop w:val="0"/>
      <w:marBottom w:val="0"/>
      <w:divBdr>
        <w:top w:val="none" w:sz="0" w:space="0" w:color="auto"/>
        <w:left w:val="none" w:sz="0" w:space="0" w:color="auto"/>
        <w:bottom w:val="none" w:sz="0" w:space="0" w:color="auto"/>
        <w:right w:val="none" w:sz="0" w:space="0" w:color="auto"/>
      </w:divBdr>
    </w:div>
    <w:div w:id="1999189384">
      <w:bodyDiv w:val="1"/>
      <w:marLeft w:val="0"/>
      <w:marRight w:val="0"/>
      <w:marTop w:val="0"/>
      <w:marBottom w:val="0"/>
      <w:divBdr>
        <w:top w:val="none" w:sz="0" w:space="0" w:color="auto"/>
        <w:left w:val="none" w:sz="0" w:space="0" w:color="auto"/>
        <w:bottom w:val="none" w:sz="0" w:space="0" w:color="auto"/>
        <w:right w:val="none" w:sz="0" w:space="0" w:color="auto"/>
      </w:divBdr>
    </w:div>
    <w:div w:id="1999261938">
      <w:bodyDiv w:val="1"/>
      <w:marLeft w:val="0"/>
      <w:marRight w:val="0"/>
      <w:marTop w:val="0"/>
      <w:marBottom w:val="0"/>
      <w:divBdr>
        <w:top w:val="none" w:sz="0" w:space="0" w:color="auto"/>
        <w:left w:val="none" w:sz="0" w:space="0" w:color="auto"/>
        <w:bottom w:val="none" w:sz="0" w:space="0" w:color="auto"/>
        <w:right w:val="none" w:sz="0" w:space="0" w:color="auto"/>
      </w:divBdr>
    </w:div>
    <w:div w:id="1999337019">
      <w:bodyDiv w:val="1"/>
      <w:marLeft w:val="0"/>
      <w:marRight w:val="0"/>
      <w:marTop w:val="0"/>
      <w:marBottom w:val="0"/>
      <w:divBdr>
        <w:top w:val="none" w:sz="0" w:space="0" w:color="auto"/>
        <w:left w:val="none" w:sz="0" w:space="0" w:color="auto"/>
        <w:bottom w:val="none" w:sz="0" w:space="0" w:color="auto"/>
        <w:right w:val="none" w:sz="0" w:space="0" w:color="auto"/>
      </w:divBdr>
    </w:div>
    <w:div w:id="2001152044">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06129707">
      <w:bodyDiv w:val="1"/>
      <w:marLeft w:val="0"/>
      <w:marRight w:val="0"/>
      <w:marTop w:val="0"/>
      <w:marBottom w:val="0"/>
      <w:divBdr>
        <w:top w:val="none" w:sz="0" w:space="0" w:color="auto"/>
        <w:left w:val="none" w:sz="0" w:space="0" w:color="auto"/>
        <w:bottom w:val="none" w:sz="0" w:space="0" w:color="auto"/>
        <w:right w:val="none" w:sz="0" w:space="0" w:color="auto"/>
      </w:divBdr>
    </w:div>
    <w:div w:id="2007634077">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1930806">
      <w:bodyDiv w:val="1"/>
      <w:marLeft w:val="0"/>
      <w:marRight w:val="0"/>
      <w:marTop w:val="0"/>
      <w:marBottom w:val="0"/>
      <w:divBdr>
        <w:top w:val="none" w:sz="0" w:space="0" w:color="auto"/>
        <w:left w:val="none" w:sz="0" w:space="0" w:color="auto"/>
        <w:bottom w:val="none" w:sz="0" w:space="0" w:color="auto"/>
        <w:right w:val="none" w:sz="0" w:space="0" w:color="auto"/>
      </w:divBdr>
    </w:div>
    <w:div w:id="2022004793">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6594070">
      <w:bodyDiv w:val="1"/>
      <w:marLeft w:val="0"/>
      <w:marRight w:val="0"/>
      <w:marTop w:val="0"/>
      <w:marBottom w:val="0"/>
      <w:divBdr>
        <w:top w:val="none" w:sz="0" w:space="0" w:color="auto"/>
        <w:left w:val="none" w:sz="0" w:space="0" w:color="auto"/>
        <w:bottom w:val="none" w:sz="0" w:space="0" w:color="auto"/>
        <w:right w:val="none" w:sz="0" w:space="0" w:color="auto"/>
      </w:divBdr>
    </w:div>
    <w:div w:id="2028174354">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06616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39700329">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41512351">
      <w:bodyDiv w:val="1"/>
      <w:marLeft w:val="0"/>
      <w:marRight w:val="0"/>
      <w:marTop w:val="0"/>
      <w:marBottom w:val="0"/>
      <w:divBdr>
        <w:top w:val="none" w:sz="0" w:space="0" w:color="auto"/>
        <w:left w:val="none" w:sz="0" w:space="0" w:color="auto"/>
        <w:bottom w:val="none" w:sz="0" w:space="0" w:color="auto"/>
        <w:right w:val="none" w:sz="0" w:space="0" w:color="auto"/>
      </w:divBdr>
    </w:div>
    <w:div w:id="2043943552">
      <w:bodyDiv w:val="1"/>
      <w:marLeft w:val="0"/>
      <w:marRight w:val="0"/>
      <w:marTop w:val="0"/>
      <w:marBottom w:val="0"/>
      <w:divBdr>
        <w:top w:val="none" w:sz="0" w:space="0" w:color="auto"/>
        <w:left w:val="none" w:sz="0" w:space="0" w:color="auto"/>
        <w:bottom w:val="none" w:sz="0" w:space="0" w:color="auto"/>
        <w:right w:val="none" w:sz="0" w:space="0" w:color="auto"/>
      </w:divBdr>
    </w:div>
    <w:div w:id="2049841213">
      <w:bodyDiv w:val="1"/>
      <w:marLeft w:val="0"/>
      <w:marRight w:val="0"/>
      <w:marTop w:val="0"/>
      <w:marBottom w:val="0"/>
      <w:divBdr>
        <w:top w:val="none" w:sz="0" w:space="0" w:color="auto"/>
        <w:left w:val="none" w:sz="0" w:space="0" w:color="auto"/>
        <w:bottom w:val="none" w:sz="0" w:space="0" w:color="auto"/>
        <w:right w:val="none" w:sz="0" w:space="0" w:color="auto"/>
      </w:divBdr>
    </w:div>
    <w:div w:id="2050302361">
      <w:bodyDiv w:val="1"/>
      <w:marLeft w:val="0"/>
      <w:marRight w:val="0"/>
      <w:marTop w:val="0"/>
      <w:marBottom w:val="0"/>
      <w:divBdr>
        <w:top w:val="none" w:sz="0" w:space="0" w:color="auto"/>
        <w:left w:val="none" w:sz="0" w:space="0" w:color="auto"/>
        <w:bottom w:val="none" w:sz="0" w:space="0" w:color="auto"/>
        <w:right w:val="none" w:sz="0" w:space="0" w:color="auto"/>
      </w:divBdr>
    </w:div>
    <w:div w:id="2066174891">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077781756">
      <w:bodyDiv w:val="1"/>
      <w:marLeft w:val="0"/>
      <w:marRight w:val="0"/>
      <w:marTop w:val="0"/>
      <w:marBottom w:val="0"/>
      <w:divBdr>
        <w:top w:val="none" w:sz="0" w:space="0" w:color="auto"/>
        <w:left w:val="none" w:sz="0" w:space="0" w:color="auto"/>
        <w:bottom w:val="none" w:sz="0" w:space="0" w:color="auto"/>
        <w:right w:val="none" w:sz="0" w:space="0" w:color="auto"/>
      </w:divBdr>
    </w:div>
    <w:div w:id="2080247153">
      <w:bodyDiv w:val="1"/>
      <w:marLeft w:val="0"/>
      <w:marRight w:val="0"/>
      <w:marTop w:val="0"/>
      <w:marBottom w:val="0"/>
      <w:divBdr>
        <w:top w:val="none" w:sz="0" w:space="0" w:color="auto"/>
        <w:left w:val="none" w:sz="0" w:space="0" w:color="auto"/>
        <w:bottom w:val="none" w:sz="0" w:space="0" w:color="auto"/>
        <w:right w:val="none" w:sz="0" w:space="0" w:color="auto"/>
      </w:divBdr>
    </w:div>
    <w:div w:id="2080784726">
      <w:bodyDiv w:val="1"/>
      <w:marLeft w:val="0"/>
      <w:marRight w:val="0"/>
      <w:marTop w:val="0"/>
      <w:marBottom w:val="0"/>
      <w:divBdr>
        <w:top w:val="none" w:sz="0" w:space="0" w:color="auto"/>
        <w:left w:val="none" w:sz="0" w:space="0" w:color="auto"/>
        <w:bottom w:val="none" w:sz="0" w:space="0" w:color="auto"/>
        <w:right w:val="none" w:sz="0" w:space="0" w:color="auto"/>
      </w:divBdr>
    </w:div>
    <w:div w:id="2081250401">
      <w:bodyDiv w:val="1"/>
      <w:marLeft w:val="0"/>
      <w:marRight w:val="0"/>
      <w:marTop w:val="0"/>
      <w:marBottom w:val="0"/>
      <w:divBdr>
        <w:top w:val="none" w:sz="0" w:space="0" w:color="auto"/>
        <w:left w:val="none" w:sz="0" w:space="0" w:color="auto"/>
        <w:bottom w:val="none" w:sz="0" w:space="0" w:color="auto"/>
        <w:right w:val="none" w:sz="0" w:space="0" w:color="auto"/>
      </w:divBdr>
    </w:div>
    <w:div w:id="2081324568">
      <w:bodyDiv w:val="1"/>
      <w:marLeft w:val="0"/>
      <w:marRight w:val="0"/>
      <w:marTop w:val="0"/>
      <w:marBottom w:val="0"/>
      <w:divBdr>
        <w:top w:val="none" w:sz="0" w:space="0" w:color="auto"/>
        <w:left w:val="none" w:sz="0" w:space="0" w:color="auto"/>
        <w:bottom w:val="none" w:sz="0" w:space="0" w:color="auto"/>
        <w:right w:val="none" w:sz="0" w:space="0" w:color="auto"/>
      </w:divBdr>
    </w:div>
    <w:div w:id="2081559206">
      <w:bodyDiv w:val="1"/>
      <w:marLeft w:val="0"/>
      <w:marRight w:val="0"/>
      <w:marTop w:val="0"/>
      <w:marBottom w:val="0"/>
      <w:divBdr>
        <w:top w:val="none" w:sz="0" w:space="0" w:color="auto"/>
        <w:left w:val="none" w:sz="0" w:space="0" w:color="auto"/>
        <w:bottom w:val="none" w:sz="0" w:space="0" w:color="auto"/>
        <w:right w:val="none" w:sz="0" w:space="0" w:color="auto"/>
      </w:divBdr>
    </w:div>
    <w:div w:id="2085184056">
      <w:bodyDiv w:val="1"/>
      <w:marLeft w:val="0"/>
      <w:marRight w:val="0"/>
      <w:marTop w:val="0"/>
      <w:marBottom w:val="0"/>
      <w:divBdr>
        <w:top w:val="none" w:sz="0" w:space="0" w:color="auto"/>
        <w:left w:val="none" w:sz="0" w:space="0" w:color="auto"/>
        <w:bottom w:val="none" w:sz="0" w:space="0" w:color="auto"/>
        <w:right w:val="none" w:sz="0" w:space="0" w:color="auto"/>
      </w:divBdr>
    </w:div>
    <w:div w:id="2085715300">
      <w:bodyDiv w:val="1"/>
      <w:marLeft w:val="0"/>
      <w:marRight w:val="0"/>
      <w:marTop w:val="0"/>
      <w:marBottom w:val="0"/>
      <w:divBdr>
        <w:top w:val="none" w:sz="0" w:space="0" w:color="auto"/>
        <w:left w:val="none" w:sz="0" w:space="0" w:color="auto"/>
        <w:bottom w:val="none" w:sz="0" w:space="0" w:color="auto"/>
        <w:right w:val="none" w:sz="0" w:space="0" w:color="auto"/>
      </w:divBdr>
    </w:div>
    <w:div w:id="2087720988">
      <w:bodyDiv w:val="1"/>
      <w:marLeft w:val="0"/>
      <w:marRight w:val="0"/>
      <w:marTop w:val="0"/>
      <w:marBottom w:val="0"/>
      <w:divBdr>
        <w:top w:val="none" w:sz="0" w:space="0" w:color="auto"/>
        <w:left w:val="none" w:sz="0" w:space="0" w:color="auto"/>
        <w:bottom w:val="none" w:sz="0" w:space="0" w:color="auto"/>
        <w:right w:val="none" w:sz="0" w:space="0" w:color="auto"/>
      </w:divBdr>
    </w:div>
    <w:div w:id="2090232498">
      <w:bodyDiv w:val="1"/>
      <w:marLeft w:val="0"/>
      <w:marRight w:val="0"/>
      <w:marTop w:val="0"/>
      <w:marBottom w:val="0"/>
      <w:divBdr>
        <w:top w:val="none" w:sz="0" w:space="0" w:color="auto"/>
        <w:left w:val="none" w:sz="0" w:space="0" w:color="auto"/>
        <w:bottom w:val="none" w:sz="0" w:space="0" w:color="auto"/>
        <w:right w:val="none" w:sz="0" w:space="0" w:color="auto"/>
      </w:divBdr>
    </w:div>
    <w:div w:id="2091465259">
      <w:bodyDiv w:val="1"/>
      <w:marLeft w:val="0"/>
      <w:marRight w:val="0"/>
      <w:marTop w:val="0"/>
      <w:marBottom w:val="0"/>
      <w:divBdr>
        <w:top w:val="none" w:sz="0" w:space="0" w:color="auto"/>
        <w:left w:val="none" w:sz="0" w:space="0" w:color="auto"/>
        <w:bottom w:val="none" w:sz="0" w:space="0" w:color="auto"/>
        <w:right w:val="none" w:sz="0" w:space="0" w:color="auto"/>
      </w:divBdr>
    </w:div>
    <w:div w:id="2094738181">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12166244">
      <w:bodyDiv w:val="1"/>
      <w:marLeft w:val="0"/>
      <w:marRight w:val="0"/>
      <w:marTop w:val="0"/>
      <w:marBottom w:val="0"/>
      <w:divBdr>
        <w:top w:val="none" w:sz="0" w:space="0" w:color="auto"/>
        <w:left w:val="none" w:sz="0" w:space="0" w:color="auto"/>
        <w:bottom w:val="none" w:sz="0" w:space="0" w:color="auto"/>
        <w:right w:val="none" w:sz="0" w:space="0" w:color="auto"/>
      </w:divBdr>
    </w:div>
    <w:div w:id="2112622790">
      <w:bodyDiv w:val="1"/>
      <w:marLeft w:val="0"/>
      <w:marRight w:val="0"/>
      <w:marTop w:val="0"/>
      <w:marBottom w:val="0"/>
      <w:divBdr>
        <w:top w:val="none" w:sz="0" w:space="0" w:color="auto"/>
        <w:left w:val="none" w:sz="0" w:space="0" w:color="auto"/>
        <w:bottom w:val="none" w:sz="0" w:space="0" w:color="auto"/>
        <w:right w:val="none" w:sz="0" w:space="0" w:color="auto"/>
      </w:divBdr>
    </w:div>
    <w:div w:id="2114322815">
      <w:bodyDiv w:val="1"/>
      <w:marLeft w:val="0"/>
      <w:marRight w:val="0"/>
      <w:marTop w:val="0"/>
      <w:marBottom w:val="0"/>
      <w:divBdr>
        <w:top w:val="none" w:sz="0" w:space="0" w:color="auto"/>
        <w:left w:val="none" w:sz="0" w:space="0" w:color="auto"/>
        <w:bottom w:val="none" w:sz="0" w:space="0" w:color="auto"/>
        <w:right w:val="none" w:sz="0" w:space="0" w:color="auto"/>
      </w:divBdr>
    </w:div>
    <w:div w:id="2115782024">
      <w:bodyDiv w:val="1"/>
      <w:marLeft w:val="0"/>
      <w:marRight w:val="0"/>
      <w:marTop w:val="0"/>
      <w:marBottom w:val="0"/>
      <w:divBdr>
        <w:top w:val="none" w:sz="0" w:space="0" w:color="auto"/>
        <w:left w:val="none" w:sz="0" w:space="0" w:color="auto"/>
        <w:bottom w:val="none" w:sz="0" w:space="0" w:color="auto"/>
        <w:right w:val="none" w:sz="0" w:space="0" w:color="auto"/>
      </w:divBdr>
    </w:div>
    <w:div w:id="2118132178">
      <w:bodyDiv w:val="1"/>
      <w:marLeft w:val="0"/>
      <w:marRight w:val="0"/>
      <w:marTop w:val="0"/>
      <w:marBottom w:val="0"/>
      <w:divBdr>
        <w:top w:val="none" w:sz="0" w:space="0" w:color="auto"/>
        <w:left w:val="none" w:sz="0" w:space="0" w:color="auto"/>
        <w:bottom w:val="none" w:sz="0" w:space="0" w:color="auto"/>
        <w:right w:val="none" w:sz="0" w:space="0" w:color="auto"/>
      </w:divBdr>
    </w:div>
    <w:div w:id="2127189290">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 w:id="2133815508">
      <w:bodyDiv w:val="1"/>
      <w:marLeft w:val="0"/>
      <w:marRight w:val="0"/>
      <w:marTop w:val="0"/>
      <w:marBottom w:val="0"/>
      <w:divBdr>
        <w:top w:val="none" w:sz="0" w:space="0" w:color="auto"/>
        <w:left w:val="none" w:sz="0" w:space="0" w:color="auto"/>
        <w:bottom w:val="none" w:sz="0" w:space="0" w:color="auto"/>
        <w:right w:val="none" w:sz="0" w:space="0" w:color="auto"/>
      </w:divBdr>
    </w:div>
    <w:div w:id="2138718047">
      <w:bodyDiv w:val="1"/>
      <w:marLeft w:val="0"/>
      <w:marRight w:val="0"/>
      <w:marTop w:val="0"/>
      <w:marBottom w:val="0"/>
      <w:divBdr>
        <w:top w:val="none" w:sz="0" w:space="0" w:color="auto"/>
        <w:left w:val="none" w:sz="0" w:space="0" w:color="auto"/>
        <w:bottom w:val="none" w:sz="0" w:space="0" w:color="auto"/>
        <w:right w:val="none" w:sz="0" w:space="0" w:color="auto"/>
      </w:divBdr>
    </w:div>
    <w:div w:id="2140149852">
      <w:bodyDiv w:val="1"/>
      <w:marLeft w:val="0"/>
      <w:marRight w:val="0"/>
      <w:marTop w:val="0"/>
      <w:marBottom w:val="0"/>
      <w:divBdr>
        <w:top w:val="none" w:sz="0" w:space="0" w:color="auto"/>
        <w:left w:val="none" w:sz="0" w:space="0" w:color="auto"/>
        <w:bottom w:val="none" w:sz="0" w:space="0" w:color="auto"/>
        <w:right w:val="none" w:sz="0" w:space="0" w:color="auto"/>
      </w:divBdr>
    </w:div>
    <w:div w:id="214430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youtube.com/watch?v=N5RMx7VprNU"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overthewire.org/wargames/bandi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4.pn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0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eksforgeeks.org/5-phases-hacking/"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20</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18</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19</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21</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22</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24</b:RefOrder>
  </b:Source>
  <b:Source>
    <b:Tag>net</b:Tag>
    <b:SourceType>InternetSite</b:SourceType>
    <b:Guid>{483D982D-9DED-4E09-B540-27AAF215D62E}</b:Guid>
    <b:Title>network enumeration</b:Title>
    <b:InternetSiteTitle>wikipedia</b:InternetSiteTitle>
    <b:URL>https://en.wikipedia.org/wiki/Network_enumeration</b:URL>
    <b:RefOrder>25</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36</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37</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39</b:RefOrder>
  </b:Source>
  <b:Source>
    <b:Tag>pip</b:Tag>
    <b:SourceType>InternetSite</b:SourceType>
    <b:Guid>{F253C614-DE60-4404-8E3E-45883F288E80}</b:Guid>
    <b:Title>pipes</b:Title>
    <b:InternetSiteTitle>westwind</b:InternetSiteTitle>
    <b:URL>http://www.westwind.com/reference/os-x/commandline/pipes.html</b:URL>
    <b:RefOrder>40</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38</b:RefOrder>
  </b:Source>
  <b:Source>
    <b:Tag>Wet</b:Tag>
    <b:SourceType>InternetSite</b:SourceType>
    <b:Guid>{02137C82-3C64-4DC5-9E90-4DD9058C90F2}</b:Guid>
    <b:Title>Wetboek van strafrecht </b:Title>
    <b:InternetSiteTitle>wetten.overheid</b:InternetSiteTitle>
    <b:URL>https://wetten.overheid.nl/BWBR0001854/2017-03-01</b:URL>
    <b:RefOrder>9</b:RefOrder>
  </b:Source>
  <b:Source>
    <b:Tag>kno</b:Tag>
    <b:SourceType>InternetSite</b:SourceType>
    <b:Guid>{54D655F4-6020-4C18-A690-3D00023B1AA5}</b:Guid>
    <b:Title>know rules cyber ethics</b:Title>
    <b:InternetSiteTitle>security arizona</b:InternetSiteTitle>
    <b:URL>https://security.arizona.edu/security-tip/know-rules-cyber-ethics</b:URL>
    <b:RefOrder>10</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11</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12</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13</b:RefOrder>
  </b:Source>
  <b:Source>
    <b:Tag>cit</b:Tag>
    <b:SourceType>InternetSite</b:SourceType>
    <b:Guid>{512F59CE-E42A-4395-823B-570E7C9CA85D}</b:Guid>
    <b:Title>citrix non disclosure agreement</b:Title>
    <b:InternetSiteTitle>citrix</b:InternetSiteTitle>
    <b:URL>https://www.citrix.com/about/legal/nda.html</b:URL>
    <b:RefOrder>14</b:RefOrder>
  </b:Source>
  <b:Source>
    <b:Tag>res</b:Tag>
    <b:SourceType>InternetSite</b:SourceType>
    <b:Guid>{7E61557F-99EC-4312-8765-88A2D2027769}</b:Guid>
    <b:Title>responsible disclosure</b:Title>
    <b:InternetSiteTitle>ah</b:InternetSiteTitle>
    <b:URL>https://www.ah.nl/kwetsbaarheid-melden</b:URL>
    <b:RefOrder>16</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15</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31</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41</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42</b:RefOrder>
  </b:Source>
  <b:Source>
    <b:Tag>Cla</b:Tag>
    <b:SourceType>InternetSite</b:SourceType>
    <b:Guid>{69014C81-7698-4758-B5E2-7535A231FB26}</b:Guid>
    <b:Title>Classless Inter-Domain Routing</b:Title>
    <b:InternetSiteTitle>wikipedia</b:InternetSiteTitle>
    <b:URL>https://en.wikipedia.org/wiki/Classless_Inter-Domain_Routing#targetText=CIDR%20notation%20is%20a%20compact,bits%20in%20the%20subnet%20mask.</b:URL>
    <b:RefOrder>23</b:RefOrder>
  </b:Source>
  <b:Source>
    <b:Tag>Spi19</b:Tag>
    <b:SourceType>InternetSite</b:SourceType>
    <b:Guid>{1FFB9976-4560-45EF-8991-27D85224B83F}</b:Guid>
    <b:Title>Applying security awareness cyber kill chain</b:Title>
    <b:InternetSiteTitle>sans</b:InternetSiteTitle>
    <b:Year>2019</b:Year>
    <b:Month>May</b:Month>
    <b:Day>31</b:Day>
    <b:URL>https://www.sans.org/security-awareness-training/blog/applying-security-awareness-cyber-kill-chain</b:URL>
    <b:Author>
      <b:Author>
        <b:NameList>
          <b:Person>
            <b:Last>Spitzner</b:Last>
            <b:First>Lance</b:First>
          </b:Person>
        </b:NameList>
      </b:Author>
    </b:Author>
    <b:RefOrder>17</b:RefOrder>
  </b:Source>
  <b:Source>
    <b:Tag>ref</b:Tag>
    <b:SourceType>InternetSite</b:SourceType>
    <b:Guid>{B5C41AFA-DEBE-45BC-B733-A55DB203E45B}</b:Guid>
    <b:Title>reference-network-sniffing-and-spoofing</b:Title>
    <b:InternetSiteTitle>fhict</b:InternetSiteTitle>
    <b:URL>https://fhict.instructure.com/courses/8790/pages/reference-network-sniffing-and-spoofing?module_item_id=394579</b:URL>
    <b:RefOrder>26</b:RefOrder>
  </b:Source>
  <b:Source>
    <b:Tag>Sni</b:Tag>
    <b:SourceType>InternetSite</b:SourceType>
    <b:Guid>{B0A76C8D-0A6E-40DB-A787-DEA5F1DE6EC8}</b:Guid>
    <b:Title>SniffingSpoofingTeacherSlides</b:Title>
    <b:InternetSiteTitle>portal.fhict</b:InternetSiteTitle>
    <b:URL>https://portal.fhict.nl/Studentenplein/LMC/_layouts/15/WopiFrame.aspx?sourcedoc=/Studentenplein/LMC/1920nj/Cyber%20Security/CSA/04_Network%20Sniffing%20and%20Spoofing/SniffingSpoofingTeacherSlides.pptx&amp;action=default</b:URL>
    <b:RefOrder>27</b:RefOrder>
  </b:Source>
  <b:Source>
    <b:Tag>ssl</b:Tag>
    <b:SourceType>InternetSite</b:SourceType>
    <b:Guid>{BDB73F23-3196-48C8-BCDE-B4BED3EE93DA}</b:Guid>
    <b:Title>sslstrip</b:Title>
    <b:InternetSiteTitle>tools.kali</b:InternetSiteTitle>
    <b:URL>https://tools.kali.org/information-gathering/sslstrip</b:URL>
    <b:RefOrder>28</b:RefOrder>
  </b:Source>
  <b:Source>
    <b:Tag>thr</b:Tag>
    <b:SourceType>InternetSite</b:SourceType>
    <b:Guid>{3F1F5EC9-58D8-4E5B-8BD6-84827FC8309F}</b:Guid>
    <b:Title>three way handsake</b:Title>
    <b:InternetSiteTitle>techopedia</b:InternetSiteTitle>
    <b:URL>https://www.techopedia.com/definition/10339/three-way-handshake</b:URL>
    <b:RefOrder>29</b:RefOrder>
  </b:Source>
  <b:Source>
    <b:Tag>tcp</b:Tag>
    <b:SourceType>InternetSite</b:SourceType>
    <b:Guid>{3AAB93F9-5151-4080-98C3-D96A7D555E10}</b:Guid>
    <b:Title>tcp 3 way handsake process</b:Title>
    <b:InternetSiteTitle>geeksforgeeks</b:InternetSiteTitle>
    <b:URL>https://www.geeksforgeeks.org/tcp-3-way-handshake-process/</b:URL>
    <b:RefOrder>30</b:RefOrder>
  </b:Source>
  <b:Source>
    <b:Tag>Wir19</b:Tag>
    <b:SourceType>InternetSite</b:SourceType>
    <b:Guid>{EFE59FD8-0312-47F8-82D1-2C587D2B68A2}</b:Guid>
    <b:Title>Wired Equivalent Privacy</b:Title>
    <b:InternetSiteTitle>wikipedia</b:InternetSiteTitle>
    <b:Year>2019</b:Year>
    <b:Month>September</b:Month>
    <b:Day>19</b:Day>
    <b:URL>https://en.wikipedia.org/wiki/Wired_Equivalent_Privacy</b:URL>
    <b:RefOrder>43</b:RefOrder>
  </b:Source>
  <b:Source>
    <b:Tag>WEP</b:Tag>
    <b:SourceType>InternetSite</b:SourceType>
    <b:Guid>{E8F43DF5-C813-4CEC-85A5-13DAC7AC49F6}</b:Guid>
    <b:Title>WEP</b:Title>
    <b:InternetSiteTitle>techterms</b:InternetSiteTitle>
    <b:URL>https://techterms.com/definition/wep</b:URL>
    <b:RefOrder>44</b:RefOrder>
  </b:Source>
  <b:Source>
    <b:Tag>HTT19</b:Tag>
    <b:SourceType>InternetSite</b:SourceType>
    <b:Guid>{C4FEADCE-7D45-4C8B-A5AC-47EC52D3E204}</b:Guid>
    <b:Title>HTTP</b:Title>
    <b:InternetSiteTitle>developer.mozilla</b:InternetSiteTitle>
    <b:Year>2019</b:Year>
    <b:Month>November</b:Month>
    <b:Day>7</b:Day>
    <b:URL>https://developer.mozilla.org/en-US/docs/Web/HTTP</b:URL>
    <b:RefOrder>6</b:RefOrder>
  </b:Source>
  <b:Source>
    <b:Tag>ftp10</b:Tag>
    <b:SourceType>InternetSite</b:SourceType>
    <b:Guid>{C13B5BF9-CC9C-47C3-858E-FC9943EA40D6}</b:Guid>
    <b:Title>ftp for beginners</b:Title>
    <b:InternetSiteTitle>wired</b:InternetSiteTitle>
    <b:Year>2010</b:Year>
    <b:Month>February</b:Month>
    <b:Day>15</b:Day>
    <b:URL>https://www.wired.com/2010/02/ftp_for_beginners/</b:URL>
    <b:RefOrder>7</b:RefOrder>
  </b:Source>
  <b:Source>
    <b:Tag>Ede19</b:Tag>
    <b:SourceType>InternetSite</b:SourceType>
    <b:Guid>{2DE65DE3-E671-4085-B1CE-105D9E607C1E}</b:Guid>
    <b:Title>pop3 imap smtp protocols explained ports</b:Title>
    <b:InternetSiteTitle>hostinger</b:InternetSiteTitle>
    <b:Year>2019</b:Year>
    <b:Month>November</b:Month>
    <b:Day>7</b:Day>
    <b:URL>https://www.hostinger.com/tutorials/email/pop3-imap-smtp-protocols-explained-ports</b:URL>
    <b:Author>
      <b:Author>
        <b:NameList>
          <b:Person>
            <b:Last>Edergas</b:Last>
            <b:First>G</b:First>
          </b:Person>
        </b:NameList>
      </b:Author>
    </b:Author>
    <b:RefOrder>8</b:RefOrder>
  </b:Source>
  <b:Source>
    <b:Tag>Fil19</b:Tag>
    <b:SourceType>InternetSite</b:SourceType>
    <b:Guid>{1E6B0B10-114A-4B21-AAF5-800191472133}</b:Guid>
    <b:Title>File inclusion vulnerability</b:Title>
    <b:InternetSiteTitle>wikipedia</b:InternetSiteTitle>
    <b:Year>2019</b:Year>
    <b:Month>August</b:Month>
    <b:Day>8</b:Day>
    <b:URL>https://en.wikipedia.org/wiki/File_inclusion_vulnerability</b:URL>
    <b:RefOrder>32</b:RefOrder>
  </b:Source>
  <b:Source>
    <b:Tag>Pat15</b:Tag>
    <b:SourceType>InternetSite</b:SourceType>
    <b:Guid>{5CE8EC0F-94D7-447C-9579-94976636F4C8}</b:Guid>
    <b:Title>Path Traversal</b:Title>
    <b:InternetSiteTitle>owasp</b:InternetSiteTitle>
    <b:Year>2015</b:Year>
    <b:Month>October</b:Month>
    <b:Day>6</b:Day>
    <b:URL>https://www.owasp.org/index.php/Path_Traversal</b:URL>
    <b:RefOrder>33</b:RefOrder>
  </b:Source>
  <b:Source>
    <b:Tag>Com18</b:Tag>
    <b:SourceType>InternetSite</b:SourceType>
    <b:Guid>{585C27BE-AD8B-4275-BC8E-48F66DB7D226}</b:Guid>
    <b:Title>Command Injection</b:Title>
    <b:InternetSiteTitle>owasp</b:InternetSiteTitle>
    <b:Year>2018</b:Year>
    <b:Month>May</b:Month>
    <b:Day>31</b:Day>
    <b:URL>https://www.owasp.org/index.php/Command_Injection</b:URL>
    <b:RefOrder>34</b:RefOrder>
  </b:Source>
  <b:Source>
    <b:Tag>You18</b:Tag>
    <b:SourceType>InternetSite</b:SourceType>
    <b:Guid>{4F7E2808-360A-402A-87C9-0A6D60401CAF}</b:Guid>
    <b:Title>dvwa command injection</b:Title>
    <b:InternetSiteTitle>chris young</b:InternetSiteTitle>
    <b:Year>2018</b:Year>
    <b:Month>March</b:Month>
    <b:Day>28</b:Day>
    <b:URL>https://chris-young.net/2018/03/28/dvwa-command-injection/</b:URL>
    <b:Author>
      <b:Author>
        <b:NameList>
          <b:Person>
            <b:Last>Young</b:Last>
            <b:First>Chris</b:First>
          </b:Person>
        </b:NameList>
      </b:Author>
    </b:Author>
    <b:RefOrder>35</b:RefOrder>
  </b:Source>
</b:Sources>
</file>

<file path=customXml/itemProps1.xml><?xml version="1.0" encoding="utf-8"?>
<ds:datastoreItem xmlns:ds="http://schemas.openxmlformats.org/officeDocument/2006/customXml" ds:itemID="{E2D94BC1-3EDC-4E3E-833C-A4BED2CD3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6299</TotalTime>
  <Pages>70</Pages>
  <Words>11060</Words>
  <Characters>60835</Characters>
  <Application>Microsoft Office Word</Application>
  <DocSecurity>0</DocSecurity>
  <Lines>506</Lines>
  <Paragraphs>143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86</cp:revision>
  <dcterms:created xsi:type="dcterms:W3CDTF">2019-09-06T09:55:00Z</dcterms:created>
  <dcterms:modified xsi:type="dcterms:W3CDTF">2019-11-21T09:27:00Z</dcterms:modified>
</cp:coreProperties>
</file>