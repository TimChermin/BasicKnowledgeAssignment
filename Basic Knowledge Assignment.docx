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57B80" w14:textId="77777777" w:rsidR="0060392E" w:rsidRPr="006610A1" w:rsidRDefault="0060392E" w:rsidP="0060392E">
      <w:pPr>
        <w:pStyle w:val="Title"/>
        <w:jc w:val="center"/>
        <w:rPr>
          <w:rFonts w:eastAsia="Times New Roman"/>
          <w:b/>
          <w:bCs/>
          <w:lang w:val="en-GB" w:eastAsia="nl-NL"/>
        </w:rPr>
      </w:pPr>
      <w:bookmarkStart w:id="0" w:name="_Hlk19280642"/>
      <w:bookmarkEnd w:id="0"/>
      <w:r w:rsidRPr="006610A1">
        <w:rPr>
          <w:rFonts w:eastAsia="Times New Roman"/>
          <w:b/>
          <w:bCs/>
          <w:lang w:val="en-GB" w:eastAsia="nl-NL"/>
        </w:rPr>
        <w:t>Basic Knowledge Assignment</w:t>
      </w:r>
    </w:p>
    <w:p w14:paraId="3E1F89B5" w14:textId="77777777" w:rsidR="0060392E" w:rsidRPr="006610A1" w:rsidRDefault="0060392E" w:rsidP="0060392E">
      <w:pPr>
        <w:rPr>
          <w:lang w:val="en-GB" w:eastAsia="nl-NL"/>
        </w:rPr>
      </w:pPr>
    </w:p>
    <w:p w14:paraId="5AF2C509" w14:textId="77777777" w:rsidR="0060392E" w:rsidRPr="006610A1" w:rsidRDefault="0060392E" w:rsidP="0060392E">
      <w:pPr>
        <w:rPr>
          <w:lang w:val="en-GB" w:eastAsia="nl-NL"/>
        </w:rPr>
      </w:pPr>
    </w:p>
    <w:p w14:paraId="2E7DD3C5" w14:textId="77777777" w:rsidR="0060392E" w:rsidRPr="006610A1" w:rsidRDefault="0060392E" w:rsidP="0060392E">
      <w:pPr>
        <w:rPr>
          <w:lang w:val="en-GB" w:eastAsia="nl-NL"/>
        </w:rPr>
      </w:pPr>
    </w:p>
    <w:p w14:paraId="2C31FCD1" w14:textId="77777777" w:rsidR="0060392E" w:rsidRPr="006610A1" w:rsidRDefault="0060392E" w:rsidP="0060392E">
      <w:pPr>
        <w:rPr>
          <w:lang w:val="en-GB" w:eastAsia="nl-NL"/>
        </w:rPr>
      </w:pPr>
    </w:p>
    <w:p w14:paraId="14BCA603" w14:textId="77777777" w:rsidR="0060392E" w:rsidRPr="006610A1" w:rsidRDefault="0060392E" w:rsidP="0060392E">
      <w:pPr>
        <w:rPr>
          <w:lang w:val="en-GB" w:eastAsia="nl-NL"/>
        </w:rPr>
      </w:pPr>
    </w:p>
    <w:p w14:paraId="24396A87" w14:textId="77777777" w:rsidR="0060392E" w:rsidRPr="006610A1" w:rsidRDefault="0060392E" w:rsidP="0060392E">
      <w:pPr>
        <w:rPr>
          <w:lang w:val="en-GB" w:eastAsia="nl-NL"/>
        </w:rPr>
      </w:pPr>
    </w:p>
    <w:p w14:paraId="49B881AD" w14:textId="77777777" w:rsidR="0060392E" w:rsidRPr="006610A1" w:rsidRDefault="0060392E" w:rsidP="0060392E">
      <w:pPr>
        <w:rPr>
          <w:lang w:val="en-GB" w:eastAsia="nl-NL"/>
        </w:rPr>
      </w:pPr>
    </w:p>
    <w:p w14:paraId="4653B25F" w14:textId="77777777" w:rsidR="0060392E" w:rsidRPr="006610A1" w:rsidRDefault="0060392E" w:rsidP="0060392E">
      <w:pPr>
        <w:rPr>
          <w:lang w:val="en-GB" w:eastAsia="nl-NL"/>
        </w:rPr>
      </w:pPr>
    </w:p>
    <w:p w14:paraId="13EECF44" w14:textId="77777777" w:rsidR="0060392E" w:rsidRPr="006610A1" w:rsidRDefault="0060392E" w:rsidP="0060392E">
      <w:pPr>
        <w:rPr>
          <w:lang w:val="en-GB" w:eastAsia="nl-NL"/>
        </w:rPr>
      </w:pPr>
    </w:p>
    <w:p w14:paraId="4B9214A2" w14:textId="77777777" w:rsidR="0060392E" w:rsidRPr="006610A1" w:rsidRDefault="0060392E" w:rsidP="0060392E">
      <w:pPr>
        <w:rPr>
          <w:lang w:val="en-GB" w:eastAsia="nl-NL"/>
        </w:rPr>
      </w:pPr>
    </w:p>
    <w:p w14:paraId="3E2E55C8" w14:textId="77777777" w:rsidR="0060392E" w:rsidRPr="006610A1" w:rsidRDefault="0060392E" w:rsidP="0060392E">
      <w:pPr>
        <w:rPr>
          <w:lang w:val="en-GB" w:eastAsia="nl-NL"/>
        </w:rPr>
      </w:pPr>
    </w:p>
    <w:p w14:paraId="129DA5B6" w14:textId="77777777" w:rsidR="0060392E" w:rsidRPr="006610A1" w:rsidRDefault="0060392E" w:rsidP="0060392E">
      <w:pPr>
        <w:rPr>
          <w:lang w:val="en-GB" w:eastAsia="nl-NL"/>
        </w:rPr>
      </w:pPr>
    </w:p>
    <w:p w14:paraId="44EAF89B" w14:textId="77777777" w:rsidR="0060392E" w:rsidRPr="006610A1" w:rsidRDefault="0060392E" w:rsidP="0060392E">
      <w:pPr>
        <w:rPr>
          <w:lang w:val="en-GB" w:eastAsia="nl-NL"/>
        </w:rPr>
      </w:pPr>
    </w:p>
    <w:p w14:paraId="055022B6" w14:textId="77777777" w:rsidR="0060392E" w:rsidRPr="006610A1" w:rsidRDefault="0060392E" w:rsidP="0060392E">
      <w:pPr>
        <w:rPr>
          <w:lang w:val="en-GB" w:eastAsia="nl-NL"/>
        </w:rPr>
      </w:pPr>
    </w:p>
    <w:p w14:paraId="6E504FC5" w14:textId="77777777" w:rsidR="0060392E" w:rsidRPr="006610A1" w:rsidRDefault="0060392E" w:rsidP="0060392E">
      <w:pPr>
        <w:rPr>
          <w:lang w:val="en-GB" w:eastAsia="nl-NL"/>
        </w:rPr>
      </w:pPr>
    </w:p>
    <w:p w14:paraId="1A11267D" w14:textId="77777777" w:rsidR="0060392E" w:rsidRPr="006610A1" w:rsidRDefault="0060392E" w:rsidP="0060392E">
      <w:pPr>
        <w:rPr>
          <w:lang w:val="en-GB" w:eastAsia="nl-NL"/>
        </w:rPr>
      </w:pPr>
    </w:p>
    <w:p w14:paraId="1EFE4EDF" w14:textId="77777777" w:rsidR="0060392E" w:rsidRPr="006610A1" w:rsidRDefault="0060392E" w:rsidP="0060392E">
      <w:pPr>
        <w:rPr>
          <w:lang w:val="en-GB" w:eastAsia="nl-NL"/>
        </w:rPr>
      </w:pPr>
    </w:p>
    <w:p w14:paraId="1D24831A" w14:textId="77777777" w:rsidR="0060392E" w:rsidRPr="006610A1" w:rsidRDefault="0060392E" w:rsidP="0060392E">
      <w:pPr>
        <w:rPr>
          <w:lang w:val="en-GB" w:eastAsia="nl-NL"/>
        </w:rPr>
      </w:pPr>
    </w:p>
    <w:p w14:paraId="1CC637DE" w14:textId="77777777" w:rsidR="0060392E" w:rsidRPr="006610A1" w:rsidRDefault="0060392E" w:rsidP="0060392E">
      <w:pPr>
        <w:rPr>
          <w:lang w:val="en-GB" w:eastAsia="nl-NL"/>
        </w:rPr>
      </w:pPr>
    </w:p>
    <w:p w14:paraId="7B59F4B2" w14:textId="77777777" w:rsidR="0060392E" w:rsidRPr="006610A1" w:rsidRDefault="0060392E" w:rsidP="0060392E">
      <w:pPr>
        <w:rPr>
          <w:lang w:val="en-GB" w:eastAsia="nl-NL"/>
        </w:rPr>
      </w:pPr>
    </w:p>
    <w:p w14:paraId="450D4195" w14:textId="77777777" w:rsidR="0060392E" w:rsidRPr="006610A1" w:rsidRDefault="0060392E" w:rsidP="0060392E">
      <w:pPr>
        <w:rPr>
          <w:lang w:val="en-GB" w:eastAsia="nl-NL"/>
        </w:rPr>
      </w:pPr>
    </w:p>
    <w:p w14:paraId="2899C0C8" w14:textId="77777777" w:rsidR="0060392E" w:rsidRPr="006610A1" w:rsidRDefault="0060392E" w:rsidP="0060392E">
      <w:pPr>
        <w:rPr>
          <w:lang w:val="en-GB" w:eastAsia="nl-NL"/>
        </w:rPr>
      </w:pPr>
    </w:p>
    <w:p w14:paraId="2D856F5B" w14:textId="77777777" w:rsidR="0060392E" w:rsidRPr="006610A1" w:rsidRDefault="0060392E" w:rsidP="0060392E">
      <w:pPr>
        <w:rPr>
          <w:lang w:val="en-GB" w:eastAsia="nl-NL"/>
        </w:rPr>
      </w:pPr>
    </w:p>
    <w:p w14:paraId="730DC076" w14:textId="77777777" w:rsidR="0060392E" w:rsidRPr="006610A1" w:rsidRDefault="0060392E" w:rsidP="0060392E">
      <w:pPr>
        <w:rPr>
          <w:lang w:val="en-GB" w:eastAsia="nl-NL"/>
        </w:rPr>
      </w:pPr>
    </w:p>
    <w:p w14:paraId="719D56DD" w14:textId="77777777" w:rsidR="0060392E" w:rsidRPr="006610A1" w:rsidRDefault="0060392E" w:rsidP="0060392E">
      <w:pPr>
        <w:rPr>
          <w:lang w:val="en-GB" w:eastAsia="nl-NL"/>
        </w:rPr>
      </w:pPr>
    </w:p>
    <w:p w14:paraId="3C1A60FC" w14:textId="27458108" w:rsidR="0060392E" w:rsidRPr="006610A1" w:rsidRDefault="0060392E" w:rsidP="0060392E">
      <w:pPr>
        <w:rPr>
          <w:lang w:val="en-GB" w:eastAsia="nl-NL"/>
        </w:rPr>
      </w:pPr>
    </w:p>
    <w:p w14:paraId="5B077165" w14:textId="77777777" w:rsidR="0060392E" w:rsidRPr="006610A1" w:rsidRDefault="0060392E" w:rsidP="0060392E">
      <w:pPr>
        <w:rPr>
          <w:lang w:val="en-GB" w:eastAsia="nl-NL"/>
        </w:rPr>
      </w:pPr>
    </w:p>
    <w:p w14:paraId="47962554" w14:textId="376CDE34" w:rsidR="0060392E" w:rsidRPr="0060392E" w:rsidRDefault="0060392E" w:rsidP="0060392E">
      <w:pPr>
        <w:rPr>
          <w:lang w:val="en-GB" w:eastAsia="nl-NL"/>
        </w:rPr>
      </w:pPr>
      <w:r w:rsidRPr="0060392E">
        <w:rPr>
          <w:b/>
          <w:bCs/>
          <w:lang w:val="en-GB" w:eastAsia="nl-NL"/>
        </w:rPr>
        <w:t xml:space="preserve">Made </w:t>
      </w:r>
      <w:r w:rsidR="00370A6B" w:rsidRPr="0060392E">
        <w:rPr>
          <w:b/>
          <w:bCs/>
          <w:lang w:val="en-GB" w:eastAsia="nl-NL"/>
        </w:rPr>
        <w:t>by</w:t>
      </w:r>
      <w:r w:rsidRPr="0060392E">
        <w:rPr>
          <w:lang w:val="en-GB" w:eastAsia="nl-NL"/>
        </w:rPr>
        <w:t xml:space="preserve"> Tim Chermin</w:t>
      </w:r>
    </w:p>
    <w:p w14:paraId="6622E819" w14:textId="75540879" w:rsidR="0060392E" w:rsidRPr="0060392E" w:rsidRDefault="0060392E" w:rsidP="0060392E">
      <w:pPr>
        <w:rPr>
          <w:lang w:val="en-GB" w:eastAsia="nl-NL"/>
        </w:rPr>
      </w:pPr>
      <w:r w:rsidRPr="0060392E">
        <w:rPr>
          <w:b/>
          <w:bCs/>
          <w:lang w:val="en-GB" w:eastAsia="nl-NL"/>
        </w:rPr>
        <w:t xml:space="preserve">Version: </w:t>
      </w:r>
      <w:r w:rsidR="00E96515">
        <w:rPr>
          <w:lang w:val="en-GB" w:eastAsia="nl-NL"/>
        </w:rPr>
        <w:t>2.</w:t>
      </w:r>
      <w:r w:rsidR="00506DD0">
        <w:rPr>
          <w:lang w:val="en-GB" w:eastAsia="nl-NL"/>
        </w:rPr>
        <w:t>7</w:t>
      </w:r>
    </w:p>
    <w:p w14:paraId="642EE617" w14:textId="3AE805E3" w:rsidR="0060392E" w:rsidRPr="000C091A" w:rsidRDefault="0060392E" w:rsidP="0060392E">
      <w:pPr>
        <w:rPr>
          <w:lang w:val="en-GB" w:eastAsia="nl-NL"/>
        </w:rPr>
      </w:pPr>
      <w:r w:rsidRPr="000C091A">
        <w:rPr>
          <w:b/>
          <w:bCs/>
          <w:lang w:val="en-GB" w:eastAsia="nl-NL"/>
        </w:rPr>
        <w:t xml:space="preserve">Date: </w:t>
      </w:r>
      <w:r w:rsidR="006B1476">
        <w:rPr>
          <w:lang w:val="en-GB" w:eastAsia="nl-NL"/>
        </w:rPr>
        <w:t>1</w:t>
      </w:r>
      <w:r w:rsidR="003D2EAC">
        <w:rPr>
          <w:lang w:val="en-GB" w:eastAsia="nl-NL"/>
        </w:rPr>
        <w:t>5</w:t>
      </w:r>
      <w:r w:rsidRPr="000C091A">
        <w:rPr>
          <w:lang w:val="en-GB" w:eastAsia="nl-NL"/>
        </w:rPr>
        <w:t>/</w:t>
      </w:r>
      <w:r w:rsidR="00D22309">
        <w:rPr>
          <w:lang w:val="en-GB" w:eastAsia="nl-NL"/>
        </w:rPr>
        <w:t>1</w:t>
      </w:r>
      <w:r w:rsidR="00E96515">
        <w:rPr>
          <w:lang w:val="en-GB" w:eastAsia="nl-NL"/>
        </w:rPr>
        <w:t>1</w:t>
      </w:r>
      <w:r w:rsidRPr="000C091A">
        <w:rPr>
          <w:lang w:val="en-GB" w:eastAsia="nl-NL"/>
        </w:rPr>
        <w:t>/2019</w:t>
      </w:r>
    </w:p>
    <w:sdt>
      <w:sdtPr>
        <w:rPr>
          <w:rFonts w:asciiTheme="minorHAnsi" w:eastAsiaTheme="minorHAnsi" w:hAnsiTheme="minorHAnsi" w:cstheme="minorBidi"/>
          <w:color w:val="auto"/>
          <w:sz w:val="22"/>
          <w:szCs w:val="22"/>
          <w:lang w:val="nl-NL"/>
        </w:rPr>
        <w:id w:val="483205127"/>
        <w:docPartObj>
          <w:docPartGallery w:val="Table of Contents"/>
          <w:docPartUnique/>
        </w:docPartObj>
      </w:sdtPr>
      <w:sdtEndPr>
        <w:rPr>
          <w:b/>
          <w:bCs/>
          <w:noProof/>
        </w:rPr>
      </w:sdtEndPr>
      <w:sdtContent>
        <w:p w14:paraId="763DE67B" w14:textId="77777777" w:rsidR="0060392E" w:rsidRDefault="0060392E">
          <w:pPr>
            <w:pStyle w:val="TOCHeading"/>
          </w:pPr>
          <w:r>
            <w:t>Table of Contents</w:t>
          </w:r>
        </w:p>
        <w:p w14:paraId="2DD475A6" w14:textId="37FED378" w:rsidR="00F433DB" w:rsidRDefault="0060392E">
          <w:pPr>
            <w:pStyle w:val="TOC1"/>
            <w:tabs>
              <w:tab w:val="right" w:leader="dot" w:pos="9062"/>
            </w:tabs>
            <w:rPr>
              <w:rFonts w:eastAsiaTheme="minorEastAsia"/>
              <w:noProof/>
              <w:lang w:eastAsia="nl-NL"/>
            </w:rPr>
          </w:pPr>
          <w:r>
            <w:fldChar w:fldCharType="begin"/>
          </w:r>
          <w:r w:rsidRPr="0060392E">
            <w:rPr>
              <w:lang w:val="en-GB"/>
            </w:rPr>
            <w:instrText xml:space="preserve"> TOC \o "1-3" \h \z \u </w:instrText>
          </w:r>
          <w:r>
            <w:fldChar w:fldCharType="separate"/>
          </w:r>
          <w:hyperlink w:anchor="_Toc24710341" w:history="1">
            <w:r w:rsidR="00F433DB" w:rsidRPr="00EC13E8">
              <w:rPr>
                <w:rStyle w:val="Hyperlink"/>
                <w:noProof/>
                <w:lang w:val="en-GB"/>
              </w:rPr>
              <w:t>Version</w:t>
            </w:r>
            <w:r w:rsidR="00F433DB">
              <w:rPr>
                <w:noProof/>
                <w:webHidden/>
              </w:rPr>
              <w:tab/>
            </w:r>
            <w:r w:rsidR="00F433DB">
              <w:rPr>
                <w:noProof/>
                <w:webHidden/>
              </w:rPr>
              <w:fldChar w:fldCharType="begin"/>
            </w:r>
            <w:r w:rsidR="00F433DB">
              <w:rPr>
                <w:noProof/>
                <w:webHidden/>
              </w:rPr>
              <w:instrText xml:space="preserve"> PAGEREF _Toc24710341 \h </w:instrText>
            </w:r>
            <w:r w:rsidR="00F433DB">
              <w:rPr>
                <w:noProof/>
                <w:webHidden/>
              </w:rPr>
            </w:r>
            <w:r w:rsidR="00F433DB">
              <w:rPr>
                <w:noProof/>
                <w:webHidden/>
              </w:rPr>
              <w:fldChar w:fldCharType="separate"/>
            </w:r>
            <w:r w:rsidR="00F433DB">
              <w:rPr>
                <w:noProof/>
                <w:webHidden/>
              </w:rPr>
              <w:t>5</w:t>
            </w:r>
            <w:r w:rsidR="00F433DB">
              <w:rPr>
                <w:noProof/>
                <w:webHidden/>
              </w:rPr>
              <w:fldChar w:fldCharType="end"/>
            </w:r>
          </w:hyperlink>
        </w:p>
        <w:p w14:paraId="4AB22005" w14:textId="6C5B73F1" w:rsidR="00F433DB" w:rsidRDefault="00F433DB">
          <w:pPr>
            <w:pStyle w:val="TOC1"/>
            <w:tabs>
              <w:tab w:val="right" w:leader="dot" w:pos="9062"/>
            </w:tabs>
            <w:rPr>
              <w:rFonts w:eastAsiaTheme="minorEastAsia"/>
              <w:noProof/>
              <w:lang w:eastAsia="nl-NL"/>
            </w:rPr>
          </w:pPr>
          <w:hyperlink w:anchor="_Toc24710342" w:history="1">
            <w:r w:rsidRPr="00EC13E8">
              <w:rPr>
                <w:rStyle w:val="Hyperlink"/>
                <w:noProof/>
                <w:lang w:val="en-GB"/>
              </w:rPr>
              <w:t>Introduction</w:t>
            </w:r>
            <w:r>
              <w:rPr>
                <w:noProof/>
                <w:webHidden/>
              </w:rPr>
              <w:tab/>
            </w:r>
            <w:r>
              <w:rPr>
                <w:noProof/>
                <w:webHidden/>
              </w:rPr>
              <w:fldChar w:fldCharType="begin"/>
            </w:r>
            <w:r>
              <w:rPr>
                <w:noProof/>
                <w:webHidden/>
              </w:rPr>
              <w:instrText xml:space="preserve"> PAGEREF _Toc24710342 \h </w:instrText>
            </w:r>
            <w:r>
              <w:rPr>
                <w:noProof/>
                <w:webHidden/>
              </w:rPr>
            </w:r>
            <w:r>
              <w:rPr>
                <w:noProof/>
                <w:webHidden/>
              </w:rPr>
              <w:fldChar w:fldCharType="separate"/>
            </w:r>
            <w:r>
              <w:rPr>
                <w:noProof/>
                <w:webHidden/>
              </w:rPr>
              <w:t>7</w:t>
            </w:r>
            <w:r>
              <w:rPr>
                <w:noProof/>
                <w:webHidden/>
              </w:rPr>
              <w:fldChar w:fldCharType="end"/>
            </w:r>
          </w:hyperlink>
        </w:p>
        <w:p w14:paraId="2E833AEE" w14:textId="44C96473" w:rsidR="00F433DB" w:rsidRDefault="00F433DB">
          <w:pPr>
            <w:pStyle w:val="TOC1"/>
            <w:tabs>
              <w:tab w:val="right" w:leader="dot" w:pos="9062"/>
            </w:tabs>
            <w:rPr>
              <w:rFonts w:eastAsiaTheme="minorEastAsia"/>
              <w:noProof/>
              <w:lang w:eastAsia="nl-NL"/>
            </w:rPr>
          </w:pPr>
          <w:hyperlink w:anchor="_Toc24710343" w:history="1">
            <w:r w:rsidRPr="00EC13E8">
              <w:rPr>
                <w:rStyle w:val="Hyperlink"/>
                <w:noProof/>
                <w:lang w:val="en-GB"/>
              </w:rPr>
              <w:t>Subjects</w:t>
            </w:r>
            <w:r>
              <w:rPr>
                <w:noProof/>
                <w:webHidden/>
              </w:rPr>
              <w:tab/>
            </w:r>
            <w:r>
              <w:rPr>
                <w:noProof/>
                <w:webHidden/>
              </w:rPr>
              <w:fldChar w:fldCharType="begin"/>
            </w:r>
            <w:r>
              <w:rPr>
                <w:noProof/>
                <w:webHidden/>
              </w:rPr>
              <w:instrText xml:space="preserve"> PAGEREF _Toc24710343 \h </w:instrText>
            </w:r>
            <w:r>
              <w:rPr>
                <w:noProof/>
                <w:webHidden/>
              </w:rPr>
            </w:r>
            <w:r>
              <w:rPr>
                <w:noProof/>
                <w:webHidden/>
              </w:rPr>
              <w:fldChar w:fldCharType="separate"/>
            </w:r>
            <w:r>
              <w:rPr>
                <w:noProof/>
                <w:webHidden/>
              </w:rPr>
              <w:t>7</w:t>
            </w:r>
            <w:r>
              <w:rPr>
                <w:noProof/>
                <w:webHidden/>
              </w:rPr>
              <w:fldChar w:fldCharType="end"/>
            </w:r>
          </w:hyperlink>
        </w:p>
        <w:p w14:paraId="7B789180" w14:textId="391812B6" w:rsidR="00F433DB" w:rsidRDefault="00F433DB">
          <w:pPr>
            <w:pStyle w:val="TOC2"/>
            <w:tabs>
              <w:tab w:val="right" w:leader="dot" w:pos="9062"/>
            </w:tabs>
            <w:rPr>
              <w:rFonts w:eastAsiaTheme="minorEastAsia"/>
              <w:noProof/>
              <w:lang w:eastAsia="nl-NL"/>
            </w:rPr>
          </w:pPr>
          <w:hyperlink w:anchor="_Toc24710344" w:history="1">
            <w:r w:rsidRPr="00EC13E8">
              <w:rPr>
                <w:rStyle w:val="Hyperlink"/>
                <w:noProof/>
                <w:lang w:val="en-GB"/>
              </w:rPr>
              <w:t>Networking</w:t>
            </w:r>
            <w:r>
              <w:rPr>
                <w:noProof/>
                <w:webHidden/>
              </w:rPr>
              <w:tab/>
            </w:r>
            <w:r>
              <w:rPr>
                <w:noProof/>
                <w:webHidden/>
              </w:rPr>
              <w:fldChar w:fldCharType="begin"/>
            </w:r>
            <w:r>
              <w:rPr>
                <w:noProof/>
                <w:webHidden/>
              </w:rPr>
              <w:instrText xml:space="preserve"> PAGEREF _Toc24710344 \h </w:instrText>
            </w:r>
            <w:r>
              <w:rPr>
                <w:noProof/>
                <w:webHidden/>
              </w:rPr>
            </w:r>
            <w:r>
              <w:rPr>
                <w:noProof/>
                <w:webHidden/>
              </w:rPr>
              <w:fldChar w:fldCharType="separate"/>
            </w:r>
            <w:r>
              <w:rPr>
                <w:noProof/>
                <w:webHidden/>
              </w:rPr>
              <w:t>7</w:t>
            </w:r>
            <w:r>
              <w:rPr>
                <w:noProof/>
                <w:webHidden/>
              </w:rPr>
              <w:fldChar w:fldCharType="end"/>
            </w:r>
          </w:hyperlink>
        </w:p>
        <w:p w14:paraId="5B72E1EC" w14:textId="1C5E5AA7" w:rsidR="00F433DB" w:rsidRDefault="00F433DB">
          <w:pPr>
            <w:pStyle w:val="TOC3"/>
            <w:tabs>
              <w:tab w:val="right" w:leader="dot" w:pos="9062"/>
            </w:tabs>
            <w:rPr>
              <w:rFonts w:eastAsiaTheme="minorEastAsia"/>
              <w:noProof/>
              <w:lang w:eastAsia="nl-NL"/>
            </w:rPr>
          </w:pPr>
          <w:hyperlink w:anchor="_Toc24710345"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_Toc24710345 \h </w:instrText>
            </w:r>
            <w:r>
              <w:rPr>
                <w:noProof/>
                <w:webHidden/>
              </w:rPr>
            </w:r>
            <w:r>
              <w:rPr>
                <w:noProof/>
                <w:webHidden/>
              </w:rPr>
              <w:fldChar w:fldCharType="separate"/>
            </w:r>
            <w:r>
              <w:rPr>
                <w:noProof/>
                <w:webHidden/>
              </w:rPr>
              <w:t>7</w:t>
            </w:r>
            <w:r>
              <w:rPr>
                <w:noProof/>
                <w:webHidden/>
              </w:rPr>
              <w:fldChar w:fldCharType="end"/>
            </w:r>
          </w:hyperlink>
        </w:p>
        <w:p w14:paraId="6151EF7A" w14:textId="4584AA01" w:rsidR="00F433DB" w:rsidRDefault="00F433DB">
          <w:pPr>
            <w:pStyle w:val="TOC3"/>
            <w:tabs>
              <w:tab w:val="right" w:leader="dot" w:pos="9062"/>
            </w:tabs>
            <w:rPr>
              <w:rFonts w:eastAsiaTheme="minorEastAsia"/>
              <w:noProof/>
              <w:lang w:eastAsia="nl-NL"/>
            </w:rPr>
          </w:pPr>
          <w:hyperlink w:anchor="_Toc24710346"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_Toc24710346 \h </w:instrText>
            </w:r>
            <w:r>
              <w:rPr>
                <w:noProof/>
                <w:webHidden/>
              </w:rPr>
            </w:r>
            <w:r>
              <w:rPr>
                <w:noProof/>
                <w:webHidden/>
              </w:rPr>
              <w:fldChar w:fldCharType="separate"/>
            </w:r>
            <w:r>
              <w:rPr>
                <w:noProof/>
                <w:webHidden/>
              </w:rPr>
              <w:t>7</w:t>
            </w:r>
            <w:r>
              <w:rPr>
                <w:noProof/>
                <w:webHidden/>
              </w:rPr>
              <w:fldChar w:fldCharType="end"/>
            </w:r>
          </w:hyperlink>
        </w:p>
        <w:p w14:paraId="1F5D05DF" w14:textId="7C88E44E" w:rsidR="00F433DB" w:rsidRDefault="00F433DB">
          <w:pPr>
            <w:pStyle w:val="TOC3"/>
            <w:tabs>
              <w:tab w:val="right" w:leader="dot" w:pos="9062"/>
            </w:tabs>
            <w:rPr>
              <w:rFonts w:eastAsiaTheme="minorEastAsia"/>
              <w:noProof/>
              <w:lang w:eastAsia="nl-NL"/>
            </w:rPr>
          </w:pPr>
          <w:hyperlink w:anchor="_Toc24710347"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_Toc24710347 \h </w:instrText>
            </w:r>
            <w:r>
              <w:rPr>
                <w:noProof/>
                <w:webHidden/>
              </w:rPr>
            </w:r>
            <w:r>
              <w:rPr>
                <w:noProof/>
                <w:webHidden/>
              </w:rPr>
              <w:fldChar w:fldCharType="separate"/>
            </w:r>
            <w:r>
              <w:rPr>
                <w:noProof/>
                <w:webHidden/>
              </w:rPr>
              <w:t>7</w:t>
            </w:r>
            <w:r>
              <w:rPr>
                <w:noProof/>
                <w:webHidden/>
              </w:rPr>
              <w:fldChar w:fldCharType="end"/>
            </w:r>
          </w:hyperlink>
        </w:p>
        <w:p w14:paraId="4EB6FABA" w14:textId="37DD6698" w:rsidR="00F433DB" w:rsidRDefault="00F433DB">
          <w:pPr>
            <w:pStyle w:val="TOC3"/>
            <w:tabs>
              <w:tab w:val="right" w:leader="dot" w:pos="9062"/>
            </w:tabs>
            <w:rPr>
              <w:rFonts w:eastAsiaTheme="minorEastAsia"/>
              <w:noProof/>
              <w:lang w:eastAsia="nl-NL"/>
            </w:rPr>
          </w:pPr>
          <w:hyperlink w:anchor="_Toc24710348"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_Toc24710348 \h </w:instrText>
            </w:r>
            <w:r>
              <w:rPr>
                <w:noProof/>
                <w:webHidden/>
              </w:rPr>
            </w:r>
            <w:r>
              <w:rPr>
                <w:noProof/>
                <w:webHidden/>
              </w:rPr>
              <w:fldChar w:fldCharType="separate"/>
            </w:r>
            <w:r>
              <w:rPr>
                <w:noProof/>
                <w:webHidden/>
              </w:rPr>
              <w:t>7</w:t>
            </w:r>
            <w:r>
              <w:rPr>
                <w:noProof/>
                <w:webHidden/>
              </w:rPr>
              <w:fldChar w:fldCharType="end"/>
            </w:r>
          </w:hyperlink>
        </w:p>
        <w:p w14:paraId="5CBD8CAF" w14:textId="6A55DC02" w:rsidR="00F433DB" w:rsidRDefault="00F433DB">
          <w:pPr>
            <w:pStyle w:val="TOC3"/>
            <w:tabs>
              <w:tab w:val="right" w:leader="dot" w:pos="9062"/>
            </w:tabs>
            <w:rPr>
              <w:rFonts w:eastAsiaTheme="minorEastAsia"/>
              <w:noProof/>
              <w:lang w:eastAsia="nl-NL"/>
            </w:rPr>
          </w:pPr>
          <w:hyperlink w:anchor="_Toc24710349" w:history="1">
            <w:r w:rsidRPr="00EC13E8">
              <w:rPr>
                <w:rStyle w:val="Hyperlink"/>
                <w:noProof/>
                <w:lang w:val="en-GB"/>
              </w:rPr>
              <w:t>Afterthoughts</w:t>
            </w:r>
            <w:r>
              <w:rPr>
                <w:noProof/>
                <w:webHidden/>
              </w:rPr>
              <w:tab/>
            </w:r>
            <w:r>
              <w:rPr>
                <w:noProof/>
                <w:webHidden/>
              </w:rPr>
              <w:fldChar w:fldCharType="begin"/>
            </w:r>
            <w:r>
              <w:rPr>
                <w:noProof/>
                <w:webHidden/>
              </w:rPr>
              <w:instrText xml:space="preserve"> PAGEREF _Toc24710349 \h </w:instrText>
            </w:r>
            <w:r>
              <w:rPr>
                <w:noProof/>
                <w:webHidden/>
              </w:rPr>
            </w:r>
            <w:r>
              <w:rPr>
                <w:noProof/>
                <w:webHidden/>
              </w:rPr>
              <w:fldChar w:fldCharType="separate"/>
            </w:r>
            <w:r>
              <w:rPr>
                <w:noProof/>
                <w:webHidden/>
              </w:rPr>
              <w:t>9</w:t>
            </w:r>
            <w:r>
              <w:rPr>
                <w:noProof/>
                <w:webHidden/>
              </w:rPr>
              <w:fldChar w:fldCharType="end"/>
            </w:r>
          </w:hyperlink>
        </w:p>
        <w:p w14:paraId="6ECAEA9E" w14:textId="04965D5A" w:rsidR="00F433DB" w:rsidRDefault="00F433DB">
          <w:pPr>
            <w:pStyle w:val="TOC2"/>
            <w:tabs>
              <w:tab w:val="right" w:leader="dot" w:pos="9062"/>
            </w:tabs>
            <w:rPr>
              <w:rFonts w:eastAsiaTheme="minorEastAsia"/>
              <w:noProof/>
              <w:lang w:eastAsia="nl-NL"/>
            </w:rPr>
          </w:pPr>
          <w:hyperlink w:anchor="_Toc24710350" w:history="1">
            <w:r w:rsidRPr="00EC13E8">
              <w:rPr>
                <w:rStyle w:val="Hyperlink"/>
                <w:noProof/>
                <w:lang w:val="en-GB"/>
              </w:rPr>
              <w:t>Law, Ethics and Responsible Disclosure</w:t>
            </w:r>
            <w:r>
              <w:rPr>
                <w:noProof/>
                <w:webHidden/>
              </w:rPr>
              <w:tab/>
            </w:r>
            <w:r>
              <w:rPr>
                <w:noProof/>
                <w:webHidden/>
              </w:rPr>
              <w:fldChar w:fldCharType="begin"/>
            </w:r>
            <w:r>
              <w:rPr>
                <w:noProof/>
                <w:webHidden/>
              </w:rPr>
              <w:instrText xml:space="preserve"> PAGEREF _Toc24710350 \h </w:instrText>
            </w:r>
            <w:r>
              <w:rPr>
                <w:noProof/>
                <w:webHidden/>
              </w:rPr>
            </w:r>
            <w:r>
              <w:rPr>
                <w:noProof/>
                <w:webHidden/>
              </w:rPr>
              <w:fldChar w:fldCharType="separate"/>
            </w:r>
            <w:r>
              <w:rPr>
                <w:noProof/>
                <w:webHidden/>
              </w:rPr>
              <w:t>10</w:t>
            </w:r>
            <w:r>
              <w:rPr>
                <w:noProof/>
                <w:webHidden/>
              </w:rPr>
              <w:fldChar w:fldCharType="end"/>
            </w:r>
          </w:hyperlink>
        </w:p>
        <w:p w14:paraId="79978F74" w14:textId="174080D0" w:rsidR="00F433DB" w:rsidRDefault="00F433DB">
          <w:pPr>
            <w:pStyle w:val="TOC3"/>
            <w:tabs>
              <w:tab w:val="right" w:leader="dot" w:pos="9062"/>
            </w:tabs>
            <w:rPr>
              <w:rFonts w:eastAsiaTheme="minorEastAsia"/>
              <w:noProof/>
              <w:lang w:eastAsia="nl-NL"/>
            </w:rPr>
          </w:pPr>
          <w:hyperlink w:anchor="_Toc24710351"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_Toc24710351 \h </w:instrText>
            </w:r>
            <w:r>
              <w:rPr>
                <w:noProof/>
                <w:webHidden/>
              </w:rPr>
            </w:r>
            <w:r>
              <w:rPr>
                <w:noProof/>
                <w:webHidden/>
              </w:rPr>
              <w:fldChar w:fldCharType="separate"/>
            </w:r>
            <w:r>
              <w:rPr>
                <w:noProof/>
                <w:webHidden/>
              </w:rPr>
              <w:t>10</w:t>
            </w:r>
            <w:r>
              <w:rPr>
                <w:noProof/>
                <w:webHidden/>
              </w:rPr>
              <w:fldChar w:fldCharType="end"/>
            </w:r>
          </w:hyperlink>
        </w:p>
        <w:p w14:paraId="4667503F" w14:textId="438D04EF" w:rsidR="00F433DB" w:rsidRDefault="00F433DB">
          <w:pPr>
            <w:pStyle w:val="TOC3"/>
            <w:tabs>
              <w:tab w:val="right" w:leader="dot" w:pos="9062"/>
            </w:tabs>
            <w:rPr>
              <w:rFonts w:eastAsiaTheme="minorEastAsia"/>
              <w:noProof/>
              <w:lang w:eastAsia="nl-NL"/>
            </w:rPr>
          </w:pPr>
          <w:hyperlink w:anchor="_Toc24710352"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_Toc24710352 \h </w:instrText>
            </w:r>
            <w:r>
              <w:rPr>
                <w:noProof/>
                <w:webHidden/>
              </w:rPr>
            </w:r>
            <w:r>
              <w:rPr>
                <w:noProof/>
                <w:webHidden/>
              </w:rPr>
              <w:fldChar w:fldCharType="separate"/>
            </w:r>
            <w:r>
              <w:rPr>
                <w:noProof/>
                <w:webHidden/>
              </w:rPr>
              <w:t>10</w:t>
            </w:r>
            <w:r>
              <w:rPr>
                <w:noProof/>
                <w:webHidden/>
              </w:rPr>
              <w:fldChar w:fldCharType="end"/>
            </w:r>
          </w:hyperlink>
        </w:p>
        <w:p w14:paraId="047E6B83" w14:textId="3E236BFB" w:rsidR="00F433DB" w:rsidRDefault="00F433DB">
          <w:pPr>
            <w:pStyle w:val="TOC3"/>
            <w:tabs>
              <w:tab w:val="right" w:leader="dot" w:pos="9062"/>
            </w:tabs>
            <w:rPr>
              <w:rFonts w:eastAsiaTheme="minorEastAsia"/>
              <w:noProof/>
              <w:lang w:eastAsia="nl-NL"/>
            </w:rPr>
          </w:pPr>
          <w:hyperlink w:anchor="_Toc24710353"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_Toc24710353 \h </w:instrText>
            </w:r>
            <w:r>
              <w:rPr>
                <w:noProof/>
                <w:webHidden/>
              </w:rPr>
            </w:r>
            <w:r>
              <w:rPr>
                <w:noProof/>
                <w:webHidden/>
              </w:rPr>
              <w:fldChar w:fldCharType="separate"/>
            </w:r>
            <w:r>
              <w:rPr>
                <w:noProof/>
                <w:webHidden/>
              </w:rPr>
              <w:t>10</w:t>
            </w:r>
            <w:r>
              <w:rPr>
                <w:noProof/>
                <w:webHidden/>
              </w:rPr>
              <w:fldChar w:fldCharType="end"/>
            </w:r>
          </w:hyperlink>
        </w:p>
        <w:p w14:paraId="00EF4647" w14:textId="6D4784AE" w:rsidR="00F433DB" w:rsidRDefault="00F433DB">
          <w:pPr>
            <w:pStyle w:val="TOC3"/>
            <w:tabs>
              <w:tab w:val="right" w:leader="dot" w:pos="9062"/>
            </w:tabs>
            <w:rPr>
              <w:rFonts w:eastAsiaTheme="minorEastAsia"/>
              <w:noProof/>
              <w:lang w:eastAsia="nl-NL"/>
            </w:rPr>
          </w:pPr>
          <w:hyperlink w:anchor="_Toc24710354"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_Toc24710354 \h </w:instrText>
            </w:r>
            <w:r>
              <w:rPr>
                <w:noProof/>
                <w:webHidden/>
              </w:rPr>
            </w:r>
            <w:r>
              <w:rPr>
                <w:noProof/>
                <w:webHidden/>
              </w:rPr>
              <w:fldChar w:fldCharType="separate"/>
            </w:r>
            <w:r>
              <w:rPr>
                <w:noProof/>
                <w:webHidden/>
              </w:rPr>
              <w:t>10</w:t>
            </w:r>
            <w:r>
              <w:rPr>
                <w:noProof/>
                <w:webHidden/>
              </w:rPr>
              <w:fldChar w:fldCharType="end"/>
            </w:r>
          </w:hyperlink>
        </w:p>
        <w:p w14:paraId="7667C26B" w14:textId="58D3E605" w:rsidR="00F433DB" w:rsidRDefault="00F433DB">
          <w:pPr>
            <w:pStyle w:val="TOC3"/>
            <w:tabs>
              <w:tab w:val="right" w:leader="dot" w:pos="9062"/>
            </w:tabs>
            <w:rPr>
              <w:rFonts w:eastAsiaTheme="minorEastAsia"/>
              <w:noProof/>
              <w:lang w:eastAsia="nl-NL"/>
            </w:rPr>
          </w:pPr>
          <w:hyperlink w:anchor="_Toc24710355" w:history="1">
            <w:r w:rsidRPr="00EC13E8">
              <w:rPr>
                <w:rStyle w:val="Hyperlink"/>
                <w:noProof/>
                <w:lang w:val="en-GB"/>
              </w:rPr>
              <w:t>Afterthoughts</w:t>
            </w:r>
            <w:r>
              <w:rPr>
                <w:noProof/>
                <w:webHidden/>
              </w:rPr>
              <w:tab/>
            </w:r>
            <w:r>
              <w:rPr>
                <w:noProof/>
                <w:webHidden/>
              </w:rPr>
              <w:fldChar w:fldCharType="begin"/>
            </w:r>
            <w:r>
              <w:rPr>
                <w:noProof/>
                <w:webHidden/>
              </w:rPr>
              <w:instrText xml:space="preserve"> PAGEREF _Toc24710355 \h </w:instrText>
            </w:r>
            <w:r>
              <w:rPr>
                <w:noProof/>
                <w:webHidden/>
              </w:rPr>
            </w:r>
            <w:r>
              <w:rPr>
                <w:noProof/>
                <w:webHidden/>
              </w:rPr>
              <w:fldChar w:fldCharType="separate"/>
            </w:r>
            <w:r>
              <w:rPr>
                <w:noProof/>
                <w:webHidden/>
              </w:rPr>
              <w:t>13</w:t>
            </w:r>
            <w:r>
              <w:rPr>
                <w:noProof/>
                <w:webHidden/>
              </w:rPr>
              <w:fldChar w:fldCharType="end"/>
            </w:r>
          </w:hyperlink>
        </w:p>
        <w:p w14:paraId="059A7EA8" w14:textId="16E52AEF" w:rsidR="00F433DB" w:rsidRDefault="00F433DB">
          <w:pPr>
            <w:pStyle w:val="TOC2"/>
            <w:tabs>
              <w:tab w:val="right" w:leader="dot" w:pos="9062"/>
            </w:tabs>
            <w:rPr>
              <w:rFonts w:eastAsiaTheme="minorEastAsia"/>
              <w:noProof/>
              <w:lang w:eastAsia="nl-NL"/>
            </w:rPr>
          </w:pPr>
          <w:hyperlink w:anchor="_Toc24710356" w:history="1">
            <w:r w:rsidRPr="00EC13E8">
              <w:rPr>
                <w:rStyle w:val="Hyperlink"/>
                <w:noProof/>
                <w:lang w:val="en-GB"/>
              </w:rPr>
              <w:t>Basic Hacking Process</w:t>
            </w:r>
            <w:r>
              <w:rPr>
                <w:noProof/>
                <w:webHidden/>
              </w:rPr>
              <w:tab/>
            </w:r>
            <w:r>
              <w:rPr>
                <w:noProof/>
                <w:webHidden/>
              </w:rPr>
              <w:fldChar w:fldCharType="begin"/>
            </w:r>
            <w:r>
              <w:rPr>
                <w:noProof/>
                <w:webHidden/>
              </w:rPr>
              <w:instrText xml:space="preserve"> PAGEREF _Toc24710356 \h </w:instrText>
            </w:r>
            <w:r>
              <w:rPr>
                <w:noProof/>
                <w:webHidden/>
              </w:rPr>
            </w:r>
            <w:r>
              <w:rPr>
                <w:noProof/>
                <w:webHidden/>
              </w:rPr>
              <w:fldChar w:fldCharType="separate"/>
            </w:r>
            <w:r>
              <w:rPr>
                <w:noProof/>
                <w:webHidden/>
              </w:rPr>
              <w:t>14</w:t>
            </w:r>
            <w:r>
              <w:rPr>
                <w:noProof/>
                <w:webHidden/>
              </w:rPr>
              <w:fldChar w:fldCharType="end"/>
            </w:r>
          </w:hyperlink>
        </w:p>
        <w:p w14:paraId="12F9B4BF" w14:textId="572F80B8" w:rsidR="00F433DB" w:rsidRDefault="00F433DB">
          <w:pPr>
            <w:pStyle w:val="TOC3"/>
            <w:tabs>
              <w:tab w:val="right" w:leader="dot" w:pos="9062"/>
            </w:tabs>
            <w:rPr>
              <w:rFonts w:eastAsiaTheme="minorEastAsia"/>
              <w:noProof/>
              <w:lang w:eastAsia="nl-NL"/>
            </w:rPr>
          </w:pPr>
          <w:hyperlink w:anchor="_Toc24710357"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_Toc24710357 \h </w:instrText>
            </w:r>
            <w:r>
              <w:rPr>
                <w:noProof/>
                <w:webHidden/>
              </w:rPr>
            </w:r>
            <w:r>
              <w:rPr>
                <w:noProof/>
                <w:webHidden/>
              </w:rPr>
              <w:fldChar w:fldCharType="separate"/>
            </w:r>
            <w:r>
              <w:rPr>
                <w:noProof/>
                <w:webHidden/>
              </w:rPr>
              <w:t>14</w:t>
            </w:r>
            <w:r>
              <w:rPr>
                <w:noProof/>
                <w:webHidden/>
              </w:rPr>
              <w:fldChar w:fldCharType="end"/>
            </w:r>
          </w:hyperlink>
        </w:p>
        <w:p w14:paraId="1097C254" w14:textId="53B80B61" w:rsidR="00F433DB" w:rsidRDefault="00F433DB">
          <w:pPr>
            <w:pStyle w:val="TOC3"/>
            <w:tabs>
              <w:tab w:val="right" w:leader="dot" w:pos="9062"/>
            </w:tabs>
            <w:rPr>
              <w:rFonts w:eastAsiaTheme="minorEastAsia"/>
              <w:noProof/>
              <w:lang w:eastAsia="nl-NL"/>
            </w:rPr>
          </w:pPr>
          <w:hyperlink w:anchor="_Toc24710358"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_Toc24710358 \h </w:instrText>
            </w:r>
            <w:r>
              <w:rPr>
                <w:noProof/>
                <w:webHidden/>
              </w:rPr>
            </w:r>
            <w:r>
              <w:rPr>
                <w:noProof/>
                <w:webHidden/>
              </w:rPr>
              <w:fldChar w:fldCharType="separate"/>
            </w:r>
            <w:r>
              <w:rPr>
                <w:noProof/>
                <w:webHidden/>
              </w:rPr>
              <w:t>14</w:t>
            </w:r>
            <w:r>
              <w:rPr>
                <w:noProof/>
                <w:webHidden/>
              </w:rPr>
              <w:fldChar w:fldCharType="end"/>
            </w:r>
          </w:hyperlink>
        </w:p>
        <w:p w14:paraId="2906DA2C" w14:textId="41444C60" w:rsidR="00F433DB" w:rsidRDefault="00F433DB">
          <w:pPr>
            <w:pStyle w:val="TOC3"/>
            <w:tabs>
              <w:tab w:val="right" w:leader="dot" w:pos="9062"/>
            </w:tabs>
            <w:rPr>
              <w:rFonts w:eastAsiaTheme="minorEastAsia"/>
              <w:noProof/>
              <w:lang w:eastAsia="nl-NL"/>
            </w:rPr>
          </w:pPr>
          <w:hyperlink w:anchor="_Toc24710359"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_Toc24710359 \h </w:instrText>
            </w:r>
            <w:r>
              <w:rPr>
                <w:noProof/>
                <w:webHidden/>
              </w:rPr>
            </w:r>
            <w:r>
              <w:rPr>
                <w:noProof/>
                <w:webHidden/>
              </w:rPr>
              <w:fldChar w:fldCharType="separate"/>
            </w:r>
            <w:r>
              <w:rPr>
                <w:noProof/>
                <w:webHidden/>
              </w:rPr>
              <w:t>14</w:t>
            </w:r>
            <w:r>
              <w:rPr>
                <w:noProof/>
                <w:webHidden/>
              </w:rPr>
              <w:fldChar w:fldCharType="end"/>
            </w:r>
          </w:hyperlink>
        </w:p>
        <w:p w14:paraId="06EC92AB" w14:textId="14568ADB" w:rsidR="00F433DB" w:rsidRDefault="00F433DB">
          <w:pPr>
            <w:pStyle w:val="TOC3"/>
            <w:tabs>
              <w:tab w:val="right" w:leader="dot" w:pos="9062"/>
            </w:tabs>
            <w:rPr>
              <w:rFonts w:eastAsiaTheme="minorEastAsia"/>
              <w:noProof/>
              <w:lang w:eastAsia="nl-NL"/>
            </w:rPr>
          </w:pPr>
          <w:hyperlink w:anchor="_Toc24710360"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_Toc24710360 \h </w:instrText>
            </w:r>
            <w:r>
              <w:rPr>
                <w:noProof/>
                <w:webHidden/>
              </w:rPr>
            </w:r>
            <w:r>
              <w:rPr>
                <w:noProof/>
                <w:webHidden/>
              </w:rPr>
              <w:fldChar w:fldCharType="separate"/>
            </w:r>
            <w:r>
              <w:rPr>
                <w:noProof/>
                <w:webHidden/>
              </w:rPr>
              <w:t>14</w:t>
            </w:r>
            <w:r>
              <w:rPr>
                <w:noProof/>
                <w:webHidden/>
              </w:rPr>
              <w:fldChar w:fldCharType="end"/>
            </w:r>
          </w:hyperlink>
        </w:p>
        <w:p w14:paraId="3CC364F1" w14:textId="2F161F41" w:rsidR="00F433DB" w:rsidRDefault="00F433DB">
          <w:pPr>
            <w:pStyle w:val="TOC3"/>
            <w:tabs>
              <w:tab w:val="right" w:leader="dot" w:pos="9062"/>
            </w:tabs>
            <w:rPr>
              <w:rFonts w:eastAsiaTheme="minorEastAsia"/>
              <w:noProof/>
              <w:lang w:eastAsia="nl-NL"/>
            </w:rPr>
          </w:pPr>
          <w:hyperlink w:anchor="_Toc24710361" w:history="1">
            <w:r w:rsidRPr="00EC13E8">
              <w:rPr>
                <w:rStyle w:val="Hyperlink"/>
                <w:noProof/>
                <w:lang w:val="en-GB"/>
              </w:rPr>
              <w:t>Afterthoughts</w:t>
            </w:r>
            <w:r>
              <w:rPr>
                <w:noProof/>
                <w:webHidden/>
              </w:rPr>
              <w:tab/>
            </w:r>
            <w:r>
              <w:rPr>
                <w:noProof/>
                <w:webHidden/>
              </w:rPr>
              <w:fldChar w:fldCharType="begin"/>
            </w:r>
            <w:r>
              <w:rPr>
                <w:noProof/>
                <w:webHidden/>
              </w:rPr>
              <w:instrText xml:space="preserve"> PAGEREF _Toc24710361 \h </w:instrText>
            </w:r>
            <w:r>
              <w:rPr>
                <w:noProof/>
                <w:webHidden/>
              </w:rPr>
            </w:r>
            <w:r>
              <w:rPr>
                <w:noProof/>
                <w:webHidden/>
              </w:rPr>
              <w:fldChar w:fldCharType="separate"/>
            </w:r>
            <w:r>
              <w:rPr>
                <w:noProof/>
                <w:webHidden/>
              </w:rPr>
              <w:t>16</w:t>
            </w:r>
            <w:r>
              <w:rPr>
                <w:noProof/>
                <w:webHidden/>
              </w:rPr>
              <w:fldChar w:fldCharType="end"/>
            </w:r>
          </w:hyperlink>
        </w:p>
        <w:p w14:paraId="2F043B95" w14:textId="16B6906D" w:rsidR="00F433DB" w:rsidRDefault="00F433DB">
          <w:pPr>
            <w:pStyle w:val="TOC3"/>
            <w:tabs>
              <w:tab w:val="right" w:leader="dot" w:pos="9062"/>
            </w:tabs>
            <w:rPr>
              <w:rFonts w:eastAsiaTheme="minorEastAsia"/>
              <w:noProof/>
              <w:lang w:eastAsia="nl-NL"/>
            </w:rPr>
          </w:pPr>
          <w:hyperlink w:anchor="_Toc24710362" w:history="1">
            <w:r w:rsidRPr="00EC13E8">
              <w:rPr>
                <w:rStyle w:val="Hyperlink"/>
                <w:noProof/>
                <w:lang w:val="en-GB"/>
              </w:rPr>
              <w:t>Sources</w:t>
            </w:r>
            <w:r>
              <w:rPr>
                <w:noProof/>
                <w:webHidden/>
              </w:rPr>
              <w:tab/>
            </w:r>
            <w:r>
              <w:rPr>
                <w:noProof/>
                <w:webHidden/>
              </w:rPr>
              <w:fldChar w:fldCharType="begin"/>
            </w:r>
            <w:r>
              <w:rPr>
                <w:noProof/>
                <w:webHidden/>
              </w:rPr>
              <w:instrText xml:space="preserve"> PAGEREF _Toc24710362 \h </w:instrText>
            </w:r>
            <w:r>
              <w:rPr>
                <w:noProof/>
                <w:webHidden/>
              </w:rPr>
            </w:r>
            <w:r>
              <w:rPr>
                <w:noProof/>
                <w:webHidden/>
              </w:rPr>
              <w:fldChar w:fldCharType="separate"/>
            </w:r>
            <w:r>
              <w:rPr>
                <w:noProof/>
                <w:webHidden/>
              </w:rPr>
              <w:t>16</w:t>
            </w:r>
            <w:r>
              <w:rPr>
                <w:noProof/>
                <w:webHidden/>
              </w:rPr>
              <w:fldChar w:fldCharType="end"/>
            </w:r>
          </w:hyperlink>
        </w:p>
        <w:p w14:paraId="506E8849" w14:textId="42540B2B" w:rsidR="00F433DB" w:rsidRDefault="00F433DB">
          <w:pPr>
            <w:pStyle w:val="TOC2"/>
            <w:tabs>
              <w:tab w:val="right" w:leader="dot" w:pos="9062"/>
            </w:tabs>
            <w:rPr>
              <w:rFonts w:eastAsiaTheme="minorEastAsia"/>
              <w:noProof/>
              <w:lang w:eastAsia="nl-NL"/>
            </w:rPr>
          </w:pPr>
          <w:hyperlink w:anchor="_Toc24710363" w:history="1">
            <w:r w:rsidRPr="00EC13E8">
              <w:rPr>
                <w:rStyle w:val="Hyperlink"/>
                <w:noProof/>
                <w:lang w:val="en-GB"/>
              </w:rPr>
              <w:t>Social Engineering and Foot printing</w:t>
            </w:r>
            <w:r>
              <w:rPr>
                <w:noProof/>
                <w:webHidden/>
              </w:rPr>
              <w:tab/>
            </w:r>
            <w:r>
              <w:rPr>
                <w:noProof/>
                <w:webHidden/>
              </w:rPr>
              <w:fldChar w:fldCharType="begin"/>
            </w:r>
            <w:r>
              <w:rPr>
                <w:noProof/>
                <w:webHidden/>
              </w:rPr>
              <w:instrText xml:space="preserve"> PAGEREF _Toc24710363 \h </w:instrText>
            </w:r>
            <w:r>
              <w:rPr>
                <w:noProof/>
                <w:webHidden/>
              </w:rPr>
            </w:r>
            <w:r>
              <w:rPr>
                <w:noProof/>
                <w:webHidden/>
              </w:rPr>
              <w:fldChar w:fldCharType="separate"/>
            </w:r>
            <w:r>
              <w:rPr>
                <w:noProof/>
                <w:webHidden/>
              </w:rPr>
              <w:t>17</w:t>
            </w:r>
            <w:r>
              <w:rPr>
                <w:noProof/>
                <w:webHidden/>
              </w:rPr>
              <w:fldChar w:fldCharType="end"/>
            </w:r>
          </w:hyperlink>
        </w:p>
        <w:p w14:paraId="3B6F4B76" w14:textId="262E7ED8" w:rsidR="00F433DB" w:rsidRDefault="00F433DB">
          <w:pPr>
            <w:pStyle w:val="TOC3"/>
            <w:tabs>
              <w:tab w:val="right" w:leader="dot" w:pos="9062"/>
            </w:tabs>
            <w:rPr>
              <w:rFonts w:eastAsiaTheme="minorEastAsia"/>
              <w:noProof/>
              <w:lang w:eastAsia="nl-NL"/>
            </w:rPr>
          </w:pPr>
          <w:hyperlink w:anchor="_Toc24710364"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_Toc24710364 \h </w:instrText>
            </w:r>
            <w:r>
              <w:rPr>
                <w:noProof/>
                <w:webHidden/>
              </w:rPr>
            </w:r>
            <w:r>
              <w:rPr>
                <w:noProof/>
                <w:webHidden/>
              </w:rPr>
              <w:fldChar w:fldCharType="separate"/>
            </w:r>
            <w:r>
              <w:rPr>
                <w:noProof/>
                <w:webHidden/>
              </w:rPr>
              <w:t>17</w:t>
            </w:r>
            <w:r>
              <w:rPr>
                <w:noProof/>
                <w:webHidden/>
              </w:rPr>
              <w:fldChar w:fldCharType="end"/>
            </w:r>
          </w:hyperlink>
        </w:p>
        <w:p w14:paraId="37AEB9C5" w14:textId="7CF106D1" w:rsidR="00F433DB" w:rsidRDefault="00F433DB">
          <w:pPr>
            <w:pStyle w:val="TOC3"/>
            <w:tabs>
              <w:tab w:val="right" w:leader="dot" w:pos="9062"/>
            </w:tabs>
            <w:rPr>
              <w:rFonts w:eastAsiaTheme="minorEastAsia"/>
              <w:noProof/>
              <w:lang w:eastAsia="nl-NL"/>
            </w:rPr>
          </w:pPr>
          <w:hyperlink w:anchor="_Toc24710365"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_Toc24710365 \h </w:instrText>
            </w:r>
            <w:r>
              <w:rPr>
                <w:noProof/>
                <w:webHidden/>
              </w:rPr>
            </w:r>
            <w:r>
              <w:rPr>
                <w:noProof/>
                <w:webHidden/>
              </w:rPr>
              <w:fldChar w:fldCharType="separate"/>
            </w:r>
            <w:r>
              <w:rPr>
                <w:noProof/>
                <w:webHidden/>
              </w:rPr>
              <w:t>17</w:t>
            </w:r>
            <w:r>
              <w:rPr>
                <w:noProof/>
                <w:webHidden/>
              </w:rPr>
              <w:fldChar w:fldCharType="end"/>
            </w:r>
          </w:hyperlink>
        </w:p>
        <w:p w14:paraId="4519947B" w14:textId="3005C733" w:rsidR="00F433DB" w:rsidRDefault="00F433DB">
          <w:pPr>
            <w:pStyle w:val="TOC3"/>
            <w:tabs>
              <w:tab w:val="right" w:leader="dot" w:pos="9062"/>
            </w:tabs>
            <w:rPr>
              <w:rFonts w:eastAsiaTheme="minorEastAsia"/>
              <w:noProof/>
              <w:lang w:eastAsia="nl-NL"/>
            </w:rPr>
          </w:pPr>
          <w:hyperlink w:anchor="_Toc24710366"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_Toc24710366 \h </w:instrText>
            </w:r>
            <w:r>
              <w:rPr>
                <w:noProof/>
                <w:webHidden/>
              </w:rPr>
            </w:r>
            <w:r>
              <w:rPr>
                <w:noProof/>
                <w:webHidden/>
              </w:rPr>
              <w:fldChar w:fldCharType="separate"/>
            </w:r>
            <w:r>
              <w:rPr>
                <w:noProof/>
                <w:webHidden/>
              </w:rPr>
              <w:t>17</w:t>
            </w:r>
            <w:r>
              <w:rPr>
                <w:noProof/>
                <w:webHidden/>
              </w:rPr>
              <w:fldChar w:fldCharType="end"/>
            </w:r>
          </w:hyperlink>
        </w:p>
        <w:p w14:paraId="01620B54" w14:textId="40BFD1FC" w:rsidR="00F433DB" w:rsidRDefault="00F433DB">
          <w:pPr>
            <w:pStyle w:val="TOC3"/>
            <w:tabs>
              <w:tab w:val="right" w:leader="dot" w:pos="9062"/>
            </w:tabs>
            <w:rPr>
              <w:rFonts w:eastAsiaTheme="minorEastAsia"/>
              <w:noProof/>
              <w:lang w:eastAsia="nl-NL"/>
            </w:rPr>
          </w:pPr>
          <w:hyperlink w:anchor="_Toc24710367"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_Toc24710367 \h </w:instrText>
            </w:r>
            <w:r>
              <w:rPr>
                <w:noProof/>
                <w:webHidden/>
              </w:rPr>
            </w:r>
            <w:r>
              <w:rPr>
                <w:noProof/>
                <w:webHidden/>
              </w:rPr>
              <w:fldChar w:fldCharType="separate"/>
            </w:r>
            <w:r>
              <w:rPr>
                <w:noProof/>
                <w:webHidden/>
              </w:rPr>
              <w:t>17</w:t>
            </w:r>
            <w:r>
              <w:rPr>
                <w:noProof/>
                <w:webHidden/>
              </w:rPr>
              <w:fldChar w:fldCharType="end"/>
            </w:r>
          </w:hyperlink>
        </w:p>
        <w:p w14:paraId="2959446C" w14:textId="26EACE01" w:rsidR="00F433DB" w:rsidRDefault="00F433DB">
          <w:pPr>
            <w:pStyle w:val="TOC3"/>
            <w:tabs>
              <w:tab w:val="right" w:leader="dot" w:pos="9062"/>
            </w:tabs>
            <w:rPr>
              <w:rFonts w:eastAsiaTheme="minorEastAsia"/>
              <w:noProof/>
              <w:lang w:eastAsia="nl-NL"/>
            </w:rPr>
          </w:pPr>
          <w:hyperlink w:anchor="_Toc24710368" w:history="1">
            <w:r w:rsidRPr="00EC13E8">
              <w:rPr>
                <w:rStyle w:val="Hyperlink"/>
                <w:noProof/>
                <w:lang w:val="en-GB"/>
              </w:rPr>
              <w:t>Execution</w:t>
            </w:r>
            <w:r>
              <w:rPr>
                <w:noProof/>
                <w:webHidden/>
              </w:rPr>
              <w:tab/>
            </w:r>
            <w:r>
              <w:rPr>
                <w:noProof/>
                <w:webHidden/>
              </w:rPr>
              <w:fldChar w:fldCharType="begin"/>
            </w:r>
            <w:r>
              <w:rPr>
                <w:noProof/>
                <w:webHidden/>
              </w:rPr>
              <w:instrText xml:space="preserve"> PAGEREF _Toc24710368 \h </w:instrText>
            </w:r>
            <w:r>
              <w:rPr>
                <w:noProof/>
                <w:webHidden/>
              </w:rPr>
            </w:r>
            <w:r>
              <w:rPr>
                <w:noProof/>
                <w:webHidden/>
              </w:rPr>
              <w:fldChar w:fldCharType="separate"/>
            </w:r>
            <w:r>
              <w:rPr>
                <w:noProof/>
                <w:webHidden/>
              </w:rPr>
              <w:t>18</w:t>
            </w:r>
            <w:r>
              <w:rPr>
                <w:noProof/>
                <w:webHidden/>
              </w:rPr>
              <w:fldChar w:fldCharType="end"/>
            </w:r>
          </w:hyperlink>
        </w:p>
        <w:p w14:paraId="60A2B1D5" w14:textId="56D91DC3" w:rsidR="00F433DB" w:rsidRDefault="00F433DB">
          <w:pPr>
            <w:pStyle w:val="TOC3"/>
            <w:tabs>
              <w:tab w:val="right" w:leader="dot" w:pos="9062"/>
            </w:tabs>
            <w:rPr>
              <w:rFonts w:eastAsiaTheme="minorEastAsia"/>
              <w:noProof/>
              <w:lang w:eastAsia="nl-NL"/>
            </w:rPr>
          </w:pPr>
          <w:hyperlink w:anchor="_Toc24710369" w:history="1">
            <w:r w:rsidRPr="00EC13E8">
              <w:rPr>
                <w:rStyle w:val="Hyperlink"/>
                <w:noProof/>
                <w:lang w:val="en-GB"/>
              </w:rPr>
              <w:t>Afterthoughts</w:t>
            </w:r>
            <w:r>
              <w:rPr>
                <w:noProof/>
                <w:webHidden/>
              </w:rPr>
              <w:tab/>
            </w:r>
            <w:r>
              <w:rPr>
                <w:noProof/>
                <w:webHidden/>
              </w:rPr>
              <w:fldChar w:fldCharType="begin"/>
            </w:r>
            <w:r>
              <w:rPr>
                <w:noProof/>
                <w:webHidden/>
              </w:rPr>
              <w:instrText xml:space="preserve"> PAGEREF _Toc24710369 \h </w:instrText>
            </w:r>
            <w:r>
              <w:rPr>
                <w:noProof/>
                <w:webHidden/>
              </w:rPr>
            </w:r>
            <w:r>
              <w:rPr>
                <w:noProof/>
                <w:webHidden/>
              </w:rPr>
              <w:fldChar w:fldCharType="separate"/>
            </w:r>
            <w:r>
              <w:rPr>
                <w:noProof/>
                <w:webHidden/>
              </w:rPr>
              <w:t>21</w:t>
            </w:r>
            <w:r>
              <w:rPr>
                <w:noProof/>
                <w:webHidden/>
              </w:rPr>
              <w:fldChar w:fldCharType="end"/>
            </w:r>
          </w:hyperlink>
        </w:p>
        <w:p w14:paraId="5C8D3279" w14:textId="30DFA014" w:rsidR="00F433DB" w:rsidRDefault="00F433DB">
          <w:pPr>
            <w:pStyle w:val="TOC2"/>
            <w:tabs>
              <w:tab w:val="right" w:leader="dot" w:pos="9062"/>
            </w:tabs>
            <w:rPr>
              <w:rFonts w:eastAsiaTheme="minorEastAsia"/>
              <w:noProof/>
              <w:lang w:eastAsia="nl-NL"/>
            </w:rPr>
          </w:pPr>
          <w:hyperlink w:anchor="_Toc24710370" w:history="1">
            <w:r w:rsidRPr="00EC13E8">
              <w:rPr>
                <w:rStyle w:val="Hyperlink"/>
                <w:noProof/>
                <w:lang w:val="en-GB"/>
              </w:rPr>
              <w:t>Network Scanning and Enumeration</w:t>
            </w:r>
            <w:r>
              <w:rPr>
                <w:noProof/>
                <w:webHidden/>
              </w:rPr>
              <w:tab/>
            </w:r>
            <w:r>
              <w:rPr>
                <w:noProof/>
                <w:webHidden/>
              </w:rPr>
              <w:fldChar w:fldCharType="begin"/>
            </w:r>
            <w:r>
              <w:rPr>
                <w:noProof/>
                <w:webHidden/>
              </w:rPr>
              <w:instrText xml:space="preserve"> PAGEREF _Toc24710370 \h </w:instrText>
            </w:r>
            <w:r>
              <w:rPr>
                <w:noProof/>
                <w:webHidden/>
              </w:rPr>
            </w:r>
            <w:r>
              <w:rPr>
                <w:noProof/>
                <w:webHidden/>
              </w:rPr>
              <w:fldChar w:fldCharType="separate"/>
            </w:r>
            <w:r>
              <w:rPr>
                <w:noProof/>
                <w:webHidden/>
              </w:rPr>
              <w:t>22</w:t>
            </w:r>
            <w:r>
              <w:rPr>
                <w:noProof/>
                <w:webHidden/>
              </w:rPr>
              <w:fldChar w:fldCharType="end"/>
            </w:r>
          </w:hyperlink>
        </w:p>
        <w:p w14:paraId="2FD6384E" w14:textId="0E2592DF" w:rsidR="00F433DB" w:rsidRDefault="00F433DB">
          <w:pPr>
            <w:pStyle w:val="TOC3"/>
            <w:tabs>
              <w:tab w:val="right" w:leader="dot" w:pos="9062"/>
            </w:tabs>
            <w:rPr>
              <w:rFonts w:eastAsiaTheme="minorEastAsia"/>
              <w:noProof/>
              <w:lang w:eastAsia="nl-NL"/>
            </w:rPr>
          </w:pPr>
          <w:hyperlink w:anchor="_Toc24710371"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_Toc24710371 \h </w:instrText>
            </w:r>
            <w:r>
              <w:rPr>
                <w:noProof/>
                <w:webHidden/>
              </w:rPr>
            </w:r>
            <w:r>
              <w:rPr>
                <w:noProof/>
                <w:webHidden/>
              </w:rPr>
              <w:fldChar w:fldCharType="separate"/>
            </w:r>
            <w:r>
              <w:rPr>
                <w:noProof/>
                <w:webHidden/>
              </w:rPr>
              <w:t>22</w:t>
            </w:r>
            <w:r>
              <w:rPr>
                <w:noProof/>
                <w:webHidden/>
              </w:rPr>
              <w:fldChar w:fldCharType="end"/>
            </w:r>
          </w:hyperlink>
        </w:p>
        <w:p w14:paraId="483AD4D6" w14:textId="07F12A9C" w:rsidR="00F433DB" w:rsidRDefault="00F433DB">
          <w:pPr>
            <w:pStyle w:val="TOC3"/>
            <w:tabs>
              <w:tab w:val="right" w:leader="dot" w:pos="9062"/>
            </w:tabs>
            <w:rPr>
              <w:rFonts w:eastAsiaTheme="minorEastAsia"/>
              <w:noProof/>
              <w:lang w:eastAsia="nl-NL"/>
            </w:rPr>
          </w:pPr>
          <w:hyperlink w:anchor="_Toc24710372"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_Toc24710372 \h </w:instrText>
            </w:r>
            <w:r>
              <w:rPr>
                <w:noProof/>
                <w:webHidden/>
              </w:rPr>
            </w:r>
            <w:r>
              <w:rPr>
                <w:noProof/>
                <w:webHidden/>
              </w:rPr>
              <w:fldChar w:fldCharType="separate"/>
            </w:r>
            <w:r>
              <w:rPr>
                <w:noProof/>
                <w:webHidden/>
              </w:rPr>
              <w:t>22</w:t>
            </w:r>
            <w:r>
              <w:rPr>
                <w:noProof/>
                <w:webHidden/>
              </w:rPr>
              <w:fldChar w:fldCharType="end"/>
            </w:r>
          </w:hyperlink>
        </w:p>
        <w:p w14:paraId="1404010B" w14:textId="0D07B9E6" w:rsidR="00F433DB" w:rsidRDefault="00F433DB">
          <w:pPr>
            <w:pStyle w:val="TOC3"/>
            <w:tabs>
              <w:tab w:val="right" w:leader="dot" w:pos="9062"/>
            </w:tabs>
            <w:rPr>
              <w:rFonts w:eastAsiaTheme="minorEastAsia"/>
              <w:noProof/>
              <w:lang w:eastAsia="nl-NL"/>
            </w:rPr>
          </w:pPr>
          <w:hyperlink w:anchor="_Toc24710373"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_Toc24710373 \h </w:instrText>
            </w:r>
            <w:r>
              <w:rPr>
                <w:noProof/>
                <w:webHidden/>
              </w:rPr>
            </w:r>
            <w:r>
              <w:rPr>
                <w:noProof/>
                <w:webHidden/>
              </w:rPr>
              <w:fldChar w:fldCharType="separate"/>
            </w:r>
            <w:r>
              <w:rPr>
                <w:noProof/>
                <w:webHidden/>
              </w:rPr>
              <w:t>22</w:t>
            </w:r>
            <w:r>
              <w:rPr>
                <w:noProof/>
                <w:webHidden/>
              </w:rPr>
              <w:fldChar w:fldCharType="end"/>
            </w:r>
          </w:hyperlink>
        </w:p>
        <w:p w14:paraId="78A8BAAA" w14:textId="045CC860" w:rsidR="00F433DB" w:rsidRDefault="00F433DB">
          <w:pPr>
            <w:pStyle w:val="TOC3"/>
            <w:tabs>
              <w:tab w:val="right" w:leader="dot" w:pos="9062"/>
            </w:tabs>
            <w:rPr>
              <w:rFonts w:eastAsiaTheme="minorEastAsia"/>
              <w:noProof/>
              <w:lang w:eastAsia="nl-NL"/>
            </w:rPr>
          </w:pPr>
          <w:hyperlink w:anchor="_Toc24710374"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_Toc24710374 \h </w:instrText>
            </w:r>
            <w:r>
              <w:rPr>
                <w:noProof/>
                <w:webHidden/>
              </w:rPr>
            </w:r>
            <w:r>
              <w:rPr>
                <w:noProof/>
                <w:webHidden/>
              </w:rPr>
              <w:fldChar w:fldCharType="separate"/>
            </w:r>
            <w:r>
              <w:rPr>
                <w:noProof/>
                <w:webHidden/>
              </w:rPr>
              <w:t>22</w:t>
            </w:r>
            <w:r>
              <w:rPr>
                <w:noProof/>
                <w:webHidden/>
              </w:rPr>
              <w:fldChar w:fldCharType="end"/>
            </w:r>
          </w:hyperlink>
        </w:p>
        <w:p w14:paraId="7C0E0A62" w14:textId="0CEFEFEC" w:rsidR="00F433DB" w:rsidRDefault="00F433DB">
          <w:pPr>
            <w:pStyle w:val="TOC3"/>
            <w:tabs>
              <w:tab w:val="right" w:leader="dot" w:pos="9062"/>
            </w:tabs>
            <w:rPr>
              <w:rFonts w:eastAsiaTheme="minorEastAsia"/>
              <w:noProof/>
              <w:lang w:eastAsia="nl-NL"/>
            </w:rPr>
          </w:pPr>
          <w:hyperlink w:anchor="_Toc24710375" w:history="1">
            <w:r w:rsidRPr="00EC13E8">
              <w:rPr>
                <w:rStyle w:val="Hyperlink"/>
                <w:noProof/>
                <w:lang w:val="en-GB"/>
              </w:rPr>
              <w:t>Afterthoughts</w:t>
            </w:r>
            <w:r>
              <w:rPr>
                <w:noProof/>
                <w:webHidden/>
              </w:rPr>
              <w:tab/>
            </w:r>
            <w:r>
              <w:rPr>
                <w:noProof/>
                <w:webHidden/>
              </w:rPr>
              <w:fldChar w:fldCharType="begin"/>
            </w:r>
            <w:r>
              <w:rPr>
                <w:noProof/>
                <w:webHidden/>
              </w:rPr>
              <w:instrText xml:space="preserve"> PAGEREF _Toc24710375 \h </w:instrText>
            </w:r>
            <w:r>
              <w:rPr>
                <w:noProof/>
                <w:webHidden/>
              </w:rPr>
            </w:r>
            <w:r>
              <w:rPr>
                <w:noProof/>
                <w:webHidden/>
              </w:rPr>
              <w:fldChar w:fldCharType="separate"/>
            </w:r>
            <w:r>
              <w:rPr>
                <w:noProof/>
                <w:webHidden/>
              </w:rPr>
              <w:t>25</w:t>
            </w:r>
            <w:r>
              <w:rPr>
                <w:noProof/>
                <w:webHidden/>
              </w:rPr>
              <w:fldChar w:fldCharType="end"/>
            </w:r>
          </w:hyperlink>
        </w:p>
        <w:p w14:paraId="41B150E8" w14:textId="4225ED99" w:rsidR="00F433DB" w:rsidRDefault="00F433DB">
          <w:pPr>
            <w:pStyle w:val="TOC2"/>
            <w:tabs>
              <w:tab w:val="right" w:leader="dot" w:pos="9062"/>
            </w:tabs>
            <w:rPr>
              <w:rFonts w:eastAsiaTheme="minorEastAsia"/>
              <w:noProof/>
              <w:lang w:eastAsia="nl-NL"/>
            </w:rPr>
          </w:pPr>
          <w:hyperlink w:anchor="_Toc24710376" w:history="1">
            <w:r w:rsidRPr="00EC13E8">
              <w:rPr>
                <w:rStyle w:val="Hyperlink"/>
                <w:noProof/>
                <w:lang w:val="en-GB"/>
              </w:rPr>
              <w:t>Network Sniffing and Spoofing</w:t>
            </w:r>
            <w:r>
              <w:rPr>
                <w:noProof/>
                <w:webHidden/>
              </w:rPr>
              <w:tab/>
            </w:r>
            <w:r>
              <w:rPr>
                <w:noProof/>
                <w:webHidden/>
              </w:rPr>
              <w:fldChar w:fldCharType="begin"/>
            </w:r>
            <w:r>
              <w:rPr>
                <w:noProof/>
                <w:webHidden/>
              </w:rPr>
              <w:instrText xml:space="preserve"> PAGEREF _Toc24710376 \h </w:instrText>
            </w:r>
            <w:r>
              <w:rPr>
                <w:noProof/>
                <w:webHidden/>
              </w:rPr>
            </w:r>
            <w:r>
              <w:rPr>
                <w:noProof/>
                <w:webHidden/>
              </w:rPr>
              <w:fldChar w:fldCharType="separate"/>
            </w:r>
            <w:r>
              <w:rPr>
                <w:noProof/>
                <w:webHidden/>
              </w:rPr>
              <w:t>26</w:t>
            </w:r>
            <w:r>
              <w:rPr>
                <w:noProof/>
                <w:webHidden/>
              </w:rPr>
              <w:fldChar w:fldCharType="end"/>
            </w:r>
          </w:hyperlink>
        </w:p>
        <w:p w14:paraId="4A799F22" w14:textId="183EEEE8" w:rsidR="00F433DB" w:rsidRDefault="00F433DB">
          <w:pPr>
            <w:pStyle w:val="TOC3"/>
            <w:tabs>
              <w:tab w:val="right" w:leader="dot" w:pos="9062"/>
            </w:tabs>
            <w:rPr>
              <w:rFonts w:eastAsiaTheme="minorEastAsia"/>
              <w:noProof/>
              <w:lang w:eastAsia="nl-NL"/>
            </w:rPr>
          </w:pPr>
          <w:hyperlink w:anchor="_Toc24710377"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_Toc24710377 \h </w:instrText>
            </w:r>
            <w:r>
              <w:rPr>
                <w:noProof/>
                <w:webHidden/>
              </w:rPr>
            </w:r>
            <w:r>
              <w:rPr>
                <w:noProof/>
                <w:webHidden/>
              </w:rPr>
              <w:fldChar w:fldCharType="separate"/>
            </w:r>
            <w:r>
              <w:rPr>
                <w:noProof/>
                <w:webHidden/>
              </w:rPr>
              <w:t>26</w:t>
            </w:r>
            <w:r>
              <w:rPr>
                <w:noProof/>
                <w:webHidden/>
              </w:rPr>
              <w:fldChar w:fldCharType="end"/>
            </w:r>
          </w:hyperlink>
        </w:p>
        <w:p w14:paraId="36DAC6CD" w14:textId="31189083" w:rsidR="00F433DB" w:rsidRDefault="00F433DB">
          <w:pPr>
            <w:pStyle w:val="TOC3"/>
            <w:tabs>
              <w:tab w:val="right" w:leader="dot" w:pos="9062"/>
            </w:tabs>
            <w:rPr>
              <w:rFonts w:eastAsiaTheme="minorEastAsia"/>
              <w:noProof/>
              <w:lang w:eastAsia="nl-NL"/>
            </w:rPr>
          </w:pPr>
          <w:hyperlink w:anchor="_Toc24710378"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_Toc24710378 \h </w:instrText>
            </w:r>
            <w:r>
              <w:rPr>
                <w:noProof/>
                <w:webHidden/>
              </w:rPr>
            </w:r>
            <w:r>
              <w:rPr>
                <w:noProof/>
                <w:webHidden/>
              </w:rPr>
              <w:fldChar w:fldCharType="separate"/>
            </w:r>
            <w:r>
              <w:rPr>
                <w:noProof/>
                <w:webHidden/>
              </w:rPr>
              <w:t>26</w:t>
            </w:r>
            <w:r>
              <w:rPr>
                <w:noProof/>
                <w:webHidden/>
              </w:rPr>
              <w:fldChar w:fldCharType="end"/>
            </w:r>
          </w:hyperlink>
        </w:p>
        <w:p w14:paraId="02096C16" w14:textId="7844321B" w:rsidR="00F433DB" w:rsidRDefault="00F433DB">
          <w:pPr>
            <w:pStyle w:val="TOC3"/>
            <w:tabs>
              <w:tab w:val="right" w:leader="dot" w:pos="9062"/>
            </w:tabs>
            <w:rPr>
              <w:rFonts w:eastAsiaTheme="minorEastAsia"/>
              <w:noProof/>
              <w:lang w:eastAsia="nl-NL"/>
            </w:rPr>
          </w:pPr>
          <w:hyperlink w:anchor="_Toc24710379"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_Toc24710379 \h </w:instrText>
            </w:r>
            <w:r>
              <w:rPr>
                <w:noProof/>
                <w:webHidden/>
              </w:rPr>
            </w:r>
            <w:r>
              <w:rPr>
                <w:noProof/>
                <w:webHidden/>
              </w:rPr>
              <w:fldChar w:fldCharType="separate"/>
            </w:r>
            <w:r>
              <w:rPr>
                <w:noProof/>
                <w:webHidden/>
              </w:rPr>
              <w:t>26</w:t>
            </w:r>
            <w:r>
              <w:rPr>
                <w:noProof/>
                <w:webHidden/>
              </w:rPr>
              <w:fldChar w:fldCharType="end"/>
            </w:r>
          </w:hyperlink>
        </w:p>
        <w:p w14:paraId="3E8431A7" w14:textId="203AD324" w:rsidR="00F433DB" w:rsidRDefault="00F433DB">
          <w:pPr>
            <w:pStyle w:val="TOC3"/>
            <w:tabs>
              <w:tab w:val="right" w:leader="dot" w:pos="9062"/>
            </w:tabs>
            <w:rPr>
              <w:rFonts w:eastAsiaTheme="minorEastAsia"/>
              <w:noProof/>
              <w:lang w:eastAsia="nl-NL"/>
            </w:rPr>
          </w:pPr>
          <w:hyperlink w:anchor="_Toc24710380"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_Toc24710380 \h </w:instrText>
            </w:r>
            <w:r>
              <w:rPr>
                <w:noProof/>
                <w:webHidden/>
              </w:rPr>
            </w:r>
            <w:r>
              <w:rPr>
                <w:noProof/>
                <w:webHidden/>
              </w:rPr>
              <w:fldChar w:fldCharType="separate"/>
            </w:r>
            <w:r>
              <w:rPr>
                <w:noProof/>
                <w:webHidden/>
              </w:rPr>
              <w:t>26</w:t>
            </w:r>
            <w:r>
              <w:rPr>
                <w:noProof/>
                <w:webHidden/>
              </w:rPr>
              <w:fldChar w:fldCharType="end"/>
            </w:r>
          </w:hyperlink>
        </w:p>
        <w:p w14:paraId="7071AD35" w14:textId="76D092D0" w:rsidR="00F433DB" w:rsidRDefault="00F433DB">
          <w:pPr>
            <w:pStyle w:val="TOC3"/>
            <w:tabs>
              <w:tab w:val="right" w:leader="dot" w:pos="9062"/>
            </w:tabs>
            <w:rPr>
              <w:rFonts w:eastAsiaTheme="minorEastAsia"/>
              <w:noProof/>
              <w:lang w:eastAsia="nl-NL"/>
            </w:rPr>
          </w:pPr>
          <w:hyperlink w:anchor="_Toc24710381" w:history="1">
            <w:r w:rsidRPr="00EC13E8">
              <w:rPr>
                <w:rStyle w:val="Hyperlink"/>
                <w:noProof/>
                <w:lang w:val="en-GB"/>
              </w:rPr>
              <w:t>Execution</w:t>
            </w:r>
            <w:r>
              <w:rPr>
                <w:noProof/>
                <w:webHidden/>
              </w:rPr>
              <w:tab/>
            </w:r>
            <w:r>
              <w:rPr>
                <w:noProof/>
                <w:webHidden/>
              </w:rPr>
              <w:fldChar w:fldCharType="begin"/>
            </w:r>
            <w:r>
              <w:rPr>
                <w:noProof/>
                <w:webHidden/>
              </w:rPr>
              <w:instrText xml:space="preserve"> PAGEREF _Toc24710381 \h </w:instrText>
            </w:r>
            <w:r>
              <w:rPr>
                <w:noProof/>
                <w:webHidden/>
              </w:rPr>
            </w:r>
            <w:r>
              <w:rPr>
                <w:noProof/>
                <w:webHidden/>
              </w:rPr>
              <w:fldChar w:fldCharType="separate"/>
            </w:r>
            <w:r>
              <w:rPr>
                <w:noProof/>
                <w:webHidden/>
              </w:rPr>
              <w:t>27</w:t>
            </w:r>
            <w:r>
              <w:rPr>
                <w:noProof/>
                <w:webHidden/>
              </w:rPr>
              <w:fldChar w:fldCharType="end"/>
            </w:r>
          </w:hyperlink>
        </w:p>
        <w:p w14:paraId="540EBD6B" w14:textId="641EDD4E" w:rsidR="00F433DB" w:rsidRDefault="00F433DB">
          <w:pPr>
            <w:pStyle w:val="TOC3"/>
            <w:tabs>
              <w:tab w:val="right" w:leader="dot" w:pos="9062"/>
            </w:tabs>
            <w:rPr>
              <w:rFonts w:eastAsiaTheme="minorEastAsia"/>
              <w:noProof/>
              <w:lang w:eastAsia="nl-NL"/>
            </w:rPr>
          </w:pPr>
          <w:hyperlink w:anchor="_Toc24710382" w:history="1">
            <w:r w:rsidRPr="00EC13E8">
              <w:rPr>
                <w:rStyle w:val="Hyperlink"/>
                <w:noProof/>
                <w:lang w:val="en-GB"/>
              </w:rPr>
              <w:t>Afterthoughts</w:t>
            </w:r>
            <w:r>
              <w:rPr>
                <w:noProof/>
                <w:webHidden/>
              </w:rPr>
              <w:tab/>
            </w:r>
            <w:r>
              <w:rPr>
                <w:noProof/>
                <w:webHidden/>
              </w:rPr>
              <w:fldChar w:fldCharType="begin"/>
            </w:r>
            <w:r>
              <w:rPr>
                <w:noProof/>
                <w:webHidden/>
              </w:rPr>
              <w:instrText xml:space="preserve"> PAGEREF _Toc24710382 \h </w:instrText>
            </w:r>
            <w:r>
              <w:rPr>
                <w:noProof/>
                <w:webHidden/>
              </w:rPr>
            </w:r>
            <w:r>
              <w:rPr>
                <w:noProof/>
                <w:webHidden/>
              </w:rPr>
              <w:fldChar w:fldCharType="separate"/>
            </w:r>
            <w:r>
              <w:rPr>
                <w:noProof/>
                <w:webHidden/>
              </w:rPr>
              <w:t>30</w:t>
            </w:r>
            <w:r>
              <w:rPr>
                <w:noProof/>
                <w:webHidden/>
              </w:rPr>
              <w:fldChar w:fldCharType="end"/>
            </w:r>
          </w:hyperlink>
        </w:p>
        <w:p w14:paraId="548592C1" w14:textId="4884A4D1" w:rsidR="00F433DB" w:rsidRDefault="00F433DB">
          <w:pPr>
            <w:pStyle w:val="TOC2"/>
            <w:tabs>
              <w:tab w:val="right" w:leader="dot" w:pos="9062"/>
            </w:tabs>
            <w:rPr>
              <w:rFonts w:eastAsiaTheme="minorEastAsia"/>
              <w:noProof/>
              <w:lang w:eastAsia="nl-NL"/>
            </w:rPr>
          </w:pPr>
          <w:hyperlink w:anchor="_Toc24710383" w:history="1">
            <w:r w:rsidRPr="00EC13E8">
              <w:rPr>
                <w:rStyle w:val="Hyperlink"/>
                <w:noProof/>
                <w:lang w:val="en-GB"/>
              </w:rPr>
              <w:t>SQL Injection</w:t>
            </w:r>
            <w:r>
              <w:rPr>
                <w:noProof/>
                <w:webHidden/>
              </w:rPr>
              <w:tab/>
            </w:r>
            <w:r>
              <w:rPr>
                <w:noProof/>
                <w:webHidden/>
              </w:rPr>
              <w:fldChar w:fldCharType="begin"/>
            </w:r>
            <w:r>
              <w:rPr>
                <w:noProof/>
                <w:webHidden/>
              </w:rPr>
              <w:instrText xml:space="preserve"> PAGEREF _Toc24710383 \h </w:instrText>
            </w:r>
            <w:r>
              <w:rPr>
                <w:noProof/>
                <w:webHidden/>
              </w:rPr>
            </w:r>
            <w:r>
              <w:rPr>
                <w:noProof/>
                <w:webHidden/>
              </w:rPr>
              <w:fldChar w:fldCharType="separate"/>
            </w:r>
            <w:r>
              <w:rPr>
                <w:noProof/>
                <w:webHidden/>
              </w:rPr>
              <w:t>31</w:t>
            </w:r>
            <w:r>
              <w:rPr>
                <w:noProof/>
                <w:webHidden/>
              </w:rPr>
              <w:fldChar w:fldCharType="end"/>
            </w:r>
          </w:hyperlink>
        </w:p>
        <w:p w14:paraId="235BCAA2" w14:textId="736F2327" w:rsidR="00F433DB" w:rsidRDefault="00F433DB">
          <w:pPr>
            <w:pStyle w:val="TOC3"/>
            <w:tabs>
              <w:tab w:val="right" w:leader="dot" w:pos="9062"/>
            </w:tabs>
            <w:rPr>
              <w:rFonts w:eastAsiaTheme="minorEastAsia"/>
              <w:noProof/>
              <w:lang w:eastAsia="nl-NL"/>
            </w:rPr>
          </w:pPr>
          <w:hyperlink w:anchor="_Toc24710384"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_Toc24710384 \h </w:instrText>
            </w:r>
            <w:r>
              <w:rPr>
                <w:noProof/>
                <w:webHidden/>
              </w:rPr>
            </w:r>
            <w:r>
              <w:rPr>
                <w:noProof/>
                <w:webHidden/>
              </w:rPr>
              <w:fldChar w:fldCharType="separate"/>
            </w:r>
            <w:r>
              <w:rPr>
                <w:noProof/>
                <w:webHidden/>
              </w:rPr>
              <w:t>31</w:t>
            </w:r>
            <w:r>
              <w:rPr>
                <w:noProof/>
                <w:webHidden/>
              </w:rPr>
              <w:fldChar w:fldCharType="end"/>
            </w:r>
          </w:hyperlink>
        </w:p>
        <w:p w14:paraId="13797E7F" w14:textId="21F65276" w:rsidR="00F433DB" w:rsidRDefault="00F433DB">
          <w:pPr>
            <w:pStyle w:val="TOC3"/>
            <w:tabs>
              <w:tab w:val="right" w:leader="dot" w:pos="9062"/>
            </w:tabs>
            <w:rPr>
              <w:rFonts w:eastAsiaTheme="minorEastAsia"/>
              <w:noProof/>
              <w:lang w:eastAsia="nl-NL"/>
            </w:rPr>
          </w:pPr>
          <w:hyperlink w:anchor="_Toc24710385"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_Toc24710385 \h </w:instrText>
            </w:r>
            <w:r>
              <w:rPr>
                <w:noProof/>
                <w:webHidden/>
              </w:rPr>
            </w:r>
            <w:r>
              <w:rPr>
                <w:noProof/>
                <w:webHidden/>
              </w:rPr>
              <w:fldChar w:fldCharType="separate"/>
            </w:r>
            <w:r>
              <w:rPr>
                <w:noProof/>
                <w:webHidden/>
              </w:rPr>
              <w:t>31</w:t>
            </w:r>
            <w:r>
              <w:rPr>
                <w:noProof/>
                <w:webHidden/>
              </w:rPr>
              <w:fldChar w:fldCharType="end"/>
            </w:r>
          </w:hyperlink>
        </w:p>
        <w:p w14:paraId="36F69937" w14:textId="648080BC" w:rsidR="00F433DB" w:rsidRDefault="00F433DB">
          <w:pPr>
            <w:pStyle w:val="TOC3"/>
            <w:tabs>
              <w:tab w:val="right" w:leader="dot" w:pos="9062"/>
            </w:tabs>
            <w:rPr>
              <w:rFonts w:eastAsiaTheme="minorEastAsia"/>
              <w:noProof/>
              <w:lang w:eastAsia="nl-NL"/>
            </w:rPr>
          </w:pPr>
          <w:hyperlink w:anchor="_Toc24710386"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_Toc24710386 \h </w:instrText>
            </w:r>
            <w:r>
              <w:rPr>
                <w:noProof/>
                <w:webHidden/>
              </w:rPr>
            </w:r>
            <w:r>
              <w:rPr>
                <w:noProof/>
                <w:webHidden/>
              </w:rPr>
              <w:fldChar w:fldCharType="separate"/>
            </w:r>
            <w:r>
              <w:rPr>
                <w:noProof/>
                <w:webHidden/>
              </w:rPr>
              <w:t>31</w:t>
            </w:r>
            <w:r>
              <w:rPr>
                <w:noProof/>
                <w:webHidden/>
              </w:rPr>
              <w:fldChar w:fldCharType="end"/>
            </w:r>
          </w:hyperlink>
        </w:p>
        <w:p w14:paraId="2D60ACF9" w14:textId="0969FF72" w:rsidR="00F433DB" w:rsidRDefault="00F433DB">
          <w:pPr>
            <w:pStyle w:val="TOC3"/>
            <w:tabs>
              <w:tab w:val="right" w:leader="dot" w:pos="9062"/>
            </w:tabs>
            <w:rPr>
              <w:rFonts w:eastAsiaTheme="minorEastAsia"/>
              <w:noProof/>
              <w:lang w:eastAsia="nl-NL"/>
            </w:rPr>
          </w:pPr>
          <w:hyperlink w:anchor="_Toc24710387"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_Toc24710387 \h </w:instrText>
            </w:r>
            <w:r>
              <w:rPr>
                <w:noProof/>
                <w:webHidden/>
              </w:rPr>
            </w:r>
            <w:r>
              <w:rPr>
                <w:noProof/>
                <w:webHidden/>
              </w:rPr>
              <w:fldChar w:fldCharType="separate"/>
            </w:r>
            <w:r>
              <w:rPr>
                <w:noProof/>
                <w:webHidden/>
              </w:rPr>
              <w:t>31</w:t>
            </w:r>
            <w:r>
              <w:rPr>
                <w:noProof/>
                <w:webHidden/>
              </w:rPr>
              <w:fldChar w:fldCharType="end"/>
            </w:r>
          </w:hyperlink>
        </w:p>
        <w:p w14:paraId="70D885B3" w14:textId="4F542753" w:rsidR="00F433DB" w:rsidRDefault="00F433DB">
          <w:pPr>
            <w:pStyle w:val="TOC3"/>
            <w:tabs>
              <w:tab w:val="right" w:leader="dot" w:pos="9062"/>
            </w:tabs>
            <w:rPr>
              <w:rFonts w:eastAsiaTheme="minorEastAsia"/>
              <w:noProof/>
              <w:lang w:eastAsia="nl-NL"/>
            </w:rPr>
          </w:pPr>
          <w:hyperlink w:anchor="_Toc24710388" w:history="1">
            <w:r w:rsidRPr="00EC13E8">
              <w:rPr>
                <w:rStyle w:val="Hyperlink"/>
                <w:noProof/>
                <w:lang w:val="en-GB"/>
              </w:rPr>
              <w:t>Execution</w:t>
            </w:r>
            <w:r>
              <w:rPr>
                <w:noProof/>
                <w:webHidden/>
              </w:rPr>
              <w:tab/>
            </w:r>
            <w:r>
              <w:rPr>
                <w:noProof/>
                <w:webHidden/>
              </w:rPr>
              <w:fldChar w:fldCharType="begin"/>
            </w:r>
            <w:r>
              <w:rPr>
                <w:noProof/>
                <w:webHidden/>
              </w:rPr>
              <w:instrText xml:space="preserve"> PAGEREF _Toc24710388 \h </w:instrText>
            </w:r>
            <w:r>
              <w:rPr>
                <w:noProof/>
                <w:webHidden/>
              </w:rPr>
            </w:r>
            <w:r>
              <w:rPr>
                <w:noProof/>
                <w:webHidden/>
              </w:rPr>
              <w:fldChar w:fldCharType="separate"/>
            </w:r>
            <w:r>
              <w:rPr>
                <w:noProof/>
                <w:webHidden/>
              </w:rPr>
              <w:t>31</w:t>
            </w:r>
            <w:r>
              <w:rPr>
                <w:noProof/>
                <w:webHidden/>
              </w:rPr>
              <w:fldChar w:fldCharType="end"/>
            </w:r>
          </w:hyperlink>
        </w:p>
        <w:p w14:paraId="3D8E1B8A" w14:textId="1B153C68" w:rsidR="00F433DB" w:rsidRDefault="00F433DB">
          <w:pPr>
            <w:pStyle w:val="TOC3"/>
            <w:tabs>
              <w:tab w:val="right" w:leader="dot" w:pos="9062"/>
            </w:tabs>
            <w:rPr>
              <w:rFonts w:eastAsiaTheme="minorEastAsia"/>
              <w:noProof/>
              <w:lang w:eastAsia="nl-NL"/>
            </w:rPr>
          </w:pPr>
          <w:hyperlink w:anchor="_Toc24710389" w:history="1">
            <w:r w:rsidRPr="00EC13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_Toc24710389 \h </w:instrText>
            </w:r>
            <w:r>
              <w:rPr>
                <w:noProof/>
                <w:webHidden/>
              </w:rPr>
            </w:r>
            <w:r>
              <w:rPr>
                <w:noProof/>
                <w:webHidden/>
              </w:rPr>
              <w:fldChar w:fldCharType="separate"/>
            </w:r>
            <w:r>
              <w:rPr>
                <w:noProof/>
                <w:webHidden/>
              </w:rPr>
              <w:t>34</w:t>
            </w:r>
            <w:r>
              <w:rPr>
                <w:noProof/>
                <w:webHidden/>
              </w:rPr>
              <w:fldChar w:fldCharType="end"/>
            </w:r>
          </w:hyperlink>
        </w:p>
        <w:p w14:paraId="0FC34C2F" w14:textId="1E257238" w:rsidR="00F433DB" w:rsidRDefault="00F433DB">
          <w:pPr>
            <w:pStyle w:val="TOC2"/>
            <w:tabs>
              <w:tab w:val="right" w:leader="dot" w:pos="9062"/>
            </w:tabs>
            <w:rPr>
              <w:rFonts w:eastAsiaTheme="minorEastAsia"/>
              <w:noProof/>
              <w:lang w:eastAsia="nl-NL"/>
            </w:rPr>
          </w:pPr>
          <w:hyperlink w:anchor="_Toc24710390" w:history="1">
            <w:r w:rsidRPr="00EC13E8">
              <w:rPr>
                <w:rStyle w:val="Hyperlink"/>
                <w:noProof/>
                <w:lang w:val="en-GB"/>
              </w:rPr>
              <w:t>XSS</w:t>
            </w:r>
            <w:r>
              <w:rPr>
                <w:noProof/>
                <w:webHidden/>
              </w:rPr>
              <w:tab/>
            </w:r>
            <w:r>
              <w:rPr>
                <w:noProof/>
                <w:webHidden/>
              </w:rPr>
              <w:fldChar w:fldCharType="begin"/>
            </w:r>
            <w:r>
              <w:rPr>
                <w:noProof/>
                <w:webHidden/>
              </w:rPr>
              <w:instrText xml:space="preserve"> PAGEREF _Toc24710390 \h </w:instrText>
            </w:r>
            <w:r>
              <w:rPr>
                <w:noProof/>
                <w:webHidden/>
              </w:rPr>
            </w:r>
            <w:r>
              <w:rPr>
                <w:noProof/>
                <w:webHidden/>
              </w:rPr>
              <w:fldChar w:fldCharType="separate"/>
            </w:r>
            <w:r>
              <w:rPr>
                <w:noProof/>
                <w:webHidden/>
              </w:rPr>
              <w:t>35</w:t>
            </w:r>
            <w:r>
              <w:rPr>
                <w:noProof/>
                <w:webHidden/>
              </w:rPr>
              <w:fldChar w:fldCharType="end"/>
            </w:r>
          </w:hyperlink>
        </w:p>
        <w:p w14:paraId="524E72C0" w14:textId="7B7137CE" w:rsidR="00F433DB" w:rsidRDefault="00F433DB">
          <w:pPr>
            <w:pStyle w:val="TOC3"/>
            <w:tabs>
              <w:tab w:val="right" w:leader="dot" w:pos="9062"/>
            </w:tabs>
            <w:rPr>
              <w:rFonts w:eastAsiaTheme="minorEastAsia"/>
              <w:noProof/>
              <w:lang w:eastAsia="nl-NL"/>
            </w:rPr>
          </w:pPr>
          <w:hyperlink w:anchor="_Toc24710391"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_Toc24710391 \h </w:instrText>
            </w:r>
            <w:r>
              <w:rPr>
                <w:noProof/>
                <w:webHidden/>
              </w:rPr>
            </w:r>
            <w:r>
              <w:rPr>
                <w:noProof/>
                <w:webHidden/>
              </w:rPr>
              <w:fldChar w:fldCharType="separate"/>
            </w:r>
            <w:r>
              <w:rPr>
                <w:noProof/>
                <w:webHidden/>
              </w:rPr>
              <w:t>35</w:t>
            </w:r>
            <w:r>
              <w:rPr>
                <w:noProof/>
                <w:webHidden/>
              </w:rPr>
              <w:fldChar w:fldCharType="end"/>
            </w:r>
          </w:hyperlink>
        </w:p>
        <w:p w14:paraId="26951B20" w14:textId="3896CFF1" w:rsidR="00F433DB" w:rsidRDefault="00F433DB">
          <w:pPr>
            <w:pStyle w:val="TOC3"/>
            <w:tabs>
              <w:tab w:val="right" w:leader="dot" w:pos="9062"/>
            </w:tabs>
            <w:rPr>
              <w:rFonts w:eastAsiaTheme="minorEastAsia"/>
              <w:noProof/>
              <w:lang w:eastAsia="nl-NL"/>
            </w:rPr>
          </w:pPr>
          <w:hyperlink w:anchor="_Toc24710392"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_Toc24710392 \h </w:instrText>
            </w:r>
            <w:r>
              <w:rPr>
                <w:noProof/>
                <w:webHidden/>
              </w:rPr>
            </w:r>
            <w:r>
              <w:rPr>
                <w:noProof/>
                <w:webHidden/>
              </w:rPr>
              <w:fldChar w:fldCharType="separate"/>
            </w:r>
            <w:r>
              <w:rPr>
                <w:noProof/>
                <w:webHidden/>
              </w:rPr>
              <w:t>35</w:t>
            </w:r>
            <w:r>
              <w:rPr>
                <w:noProof/>
                <w:webHidden/>
              </w:rPr>
              <w:fldChar w:fldCharType="end"/>
            </w:r>
          </w:hyperlink>
        </w:p>
        <w:p w14:paraId="413E5944" w14:textId="1E2606B4" w:rsidR="00F433DB" w:rsidRDefault="00F433DB">
          <w:pPr>
            <w:pStyle w:val="TOC3"/>
            <w:tabs>
              <w:tab w:val="right" w:leader="dot" w:pos="9062"/>
            </w:tabs>
            <w:rPr>
              <w:rFonts w:eastAsiaTheme="minorEastAsia"/>
              <w:noProof/>
              <w:lang w:eastAsia="nl-NL"/>
            </w:rPr>
          </w:pPr>
          <w:hyperlink w:anchor="_Toc24710393"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_Toc24710393 \h </w:instrText>
            </w:r>
            <w:r>
              <w:rPr>
                <w:noProof/>
                <w:webHidden/>
              </w:rPr>
            </w:r>
            <w:r>
              <w:rPr>
                <w:noProof/>
                <w:webHidden/>
              </w:rPr>
              <w:fldChar w:fldCharType="separate"/>
            </w:r>
            <w:r>
              <w:rPr>
                <w:noProof/>
                <w:webHidden/>
              </w:rPr>
              <w:t>35</w:t>
            </w:r>
            <w:r>
              <w:rPr>
                <w:noProof/>
                <w:webHidden/>
              </w:rPr>
              <w:fldChar w:fldCharType="end"/>
            </w:r>
          </w:hyperlink>
        </w:p>
        <w:p w14:paraId="0FF359DA" w14:textId="5DD1CB8F" w:rsidR="00F433DB" w:rsidRDefault="00F433DB">
          <w:pPr>
            <w:pStyle w:val="TOC3"/>
            <w:tabs>
              <w:tab w:val="right" w:leader="dot" w:pos="9062"/>
            </w:tabs>
            <w:rPr>
              <w:rFonts w:eastAsiaTheme="minorEastAsia"/>
              <w:noProof/>
              <w:lang w:eastAsia="nl-NL"/>
            </w:rPr>
          </w:pPr>
          <w:hyperlink w:anchor="_Toc24710394"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_Toc24710394 \h </w:instrText>
            </w:r>
            <w:r>
              <w:rPr>
                <w:noProof/>
                <w:webHidden/>
              </w:rPr>
            </w:r>
            <w:r>
              <w:rPr>
                <w:noProof/>
                <w:webHidden/>
              </w:rPr>
              <w:fldChar w:fldCharType="separate"/>
            </w:r>
            <w:r>
              <w:rPr>
                <w:noProof/>
                <w:webHidden/>
              </w:rPr>
              <w:t>35</w:t>
            </w:r>
            <w:r>
              <w:rPr>
                <w:noProof/>
                <w:webHidden/>
              </w:rPr>
              <w:fldChar w:fldCharType="end"/>
            </w:r>
          </w:hyperlink>
        </w:p>
        <w:p w14:paraId="05CAB300" w14:textId="6085DB4D" w:rsidR="00F433DB" w:rsidRDefault="00F433DB">
          <w:pPr>
            <w:pStyle w:val="TOC3"/>
            <w:tabs>
              <w:tab w:val="right" w:leader="dot" w:pos="9062"/>
            </w:tabs>
            <w:rPr>
              <w:rFonts w:eastAsiaTheme="minorEastAsia"/>
              <w:noProof/>
              <w:lang w:eastAsia="nl-NL"/>
            </w:rPr>
          </w:pPr>
          <w:hyperlink w:anchor="_Toc24710395" w:history="1">
            <w:r w:rsidRPr="00EC13E8">
              <w:rPr>
                <w:rStyle w:val="Hyperlink"/>
                <w:noProof/>
                <w:lang w:val="en-GB"/>
              </w:rPr>
              <w:t>Execution</w:t>
            </w:r>
            <w:r>
              <w:rPr>
                <w:noProof/>
                <w:webHidden/>
              </w:rPr>
              <w:tab/>
            </w:r>
            <w:r>
              <w:rPr>
                <w:noProof/>
                <w:webHidden/>
              </w:rPr>
              <w:fldChar w:fldCharType="begin"/>
            </w:r>
            <w:r>
              <w:rPr>
                <w:noProof/>
                <w:webHidden/>
              </w:rPr>
              <w:instrText xml:space="preserve"> PAGEREF _Toc24710395 \h </w:instrText>
            </w:r>
            <w:r>
              <w:rPr>
                <w:noProof/>
                <w:webHidden/>
              </w:rPr>
            </w:r>
            <w:r>
              <w:rPr>
                <w:noProof/>
                <w:webHidden/>
              </w:rPr>
              <w:fldChar w:fldCharType="separate"/>
            </w:r>
            <w:r>
              <w:rPr>
                <w:noProof/>
                <w:webHidden/>
              </w:rPr>
              <w:t>35</w:t>
            </w:r>
            <w:r>
              <w:rPr>
                <w:noProof/>
                <w:webHidden/>
              </w:rPr>
              <w:fldChar w:fldCharType="end"/>
            </w:r>
          </w:hyperlink>
        </w:p>
        <w:p w14:paraId="4C41C052" w14:textId="6E8AEEF6" w:rsidR="00F433DB" w:rsidRDefault="00F433DB">
          <w:pPr>
            <w:pStyle w:val="TOC3"/>
            <w:tabs>
              <w:tab w:val="right" w:leader="dot" w:pos="9062"/>
            </w:tabs>
            <w:rPr>
              <w:rFonts w:eastAsiaTheme="minorEastAsia"/>
              <w:noProof/>
              <w:lang w:eastAsia="nl-NL"/>
            </w:rPr>
          </w:pPr>
          <w:hyperlink w:anchor="_Toc24710396" w:history="1">
            <w:r w:rsidRPr="00EC13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_Toc24710396 \h </w:instrText>
            </w:r>
            <w:r>
              <w:rPr>
                <w:noProof/>
                <w:webHidden/>
              </w:rPr>
            </w:r>
            <w:r>
              <w:rPr>
                <w:noProof/>
                <w:webHidden/>
              </w:rPr>
              <w:fldChar w:fldCharType="separate"/>
            </w:r>
            <w:r>
              <w:rPr>
                <w:noProof/>
                <w:webHidden/>
              </w:rPr>
              <w:t>39</w:t>
            </w:r>
            <w:r>
              <w:rPr>
                <w:noProof/>
                <w:webHidden/>
              </w:rPr>
              <w:fldChar w:fldCharType="end"/>
            </w:r>
          </w:hyperlink>
        </w:p>
        <w:p w14:paraId="117BE1E8" w14:textId="75FA3562" w:rsidR="00F433DB" w:rsidRDefault="00F433DB">
          <w:pPr>
            <w:pStyle w:val="TOC2"/>
            <w:tabs>
              <w:tab w:val="right" w:leader="dot" w:pos="9062"/>
            </w:tabs>
            <w:rPr>
              <w:rFonts w:eastAsiaTheme="minorEastAsia"/>
              <w:noProof/>
              <w:lang w:eastAsia="nl-NL"/>
            </w:rPr>
          </w:pPr>
          <w:hyperlink w:anchor="_Toc24710397" w:history="1">
            <w:r w:rsidRPr="00EC13E8">
              <w:rPr>
                <w:rStyle w:val="Hyperlink"/>
                <w:noProof/>
                <w:lang w:val="en-GB"/>
              </w:rPr>
              <w:t>CSRF</w:t>
            </w:r>
            <w:r>
              <w:rPr>
                <w:noProof/>
                <w:webHidden/>
              </w:rPr>
              <w:tab/>
            </w:r>
            <w:r>
              <w:rPr>
                <w:noProof/>
                <w:webHidden/>
              </w:rPr>
              <w:fldChar w:fldCharType="begin"/>
            </w:r>
            <w:r>
              <w:rPr>
                <w:noProof/>
                <w:webHidden/>
              </w:rPr>
              <w:instrText xml:space="preserve"> PAGEREF _Toc24710397 \h </w:instrText>
            </w:r>
            <w:r>
              <w:rPr>
                <w:noProof/>
                <w:webHidden/>
              </w:rPr>
            </w:r>
            <w:r>
              <w:rPr>
                <w:noProof/>
                <w:webHidden/>
              </w:rPr>
              <w:fldChar w:fldCharType="separate"/>
            </w:r>
            <w:r>
              <w:rPr>
                <w:noProof/>
                <w:webHidden/>
              </w:rPr>
              <w:t>40</w:t>
            </w:r>
            <w:r>
              <w:rPr>
                <w:noProof/>
                <w:webHidden/>
              </w:rPr>
              <w:fldChar w:fldCharType="end"/>
            </w:r>
          </w:hyperlink>
        </w:p>
        <w:p w14:paraId="58964C22" w14:textId="2F2A71E3" w:rsidR="00F433DB" w:rsidRDefault="00F433DB">
          <w:pPr>
            <w:pStyle w:val="TOC3"/>
            <w:tabs>
              <w:tab w:val="right" w:leader="dot" w:pos="9062"/>
            </w:tabs>
            <w:rPr>
              <w:rFonts w:eastAsiaTheme="minorEastAsia"/>
              <w:noProof/>
              <w:lang w:eastAsia="nl-NL"/>
            </w:rPr>
          </w:pPr>
          <w:hyperlink w:anchor="_Toc24710398"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_Toc24710398 \h </w:instrText>
            </w:r>
            <w:r>
              <w:rPr>
                <w:noProof/>
                <w:webHidden/>
              </w:rPr>
            </w:r>
            <w:r>
              <w:rPr>
                <w:noProof/>
                <w:webHidden/>
              </w:rPr>
              <w:fldChar w:fldCharType="separate"/>
            </w:r>
            <w:r>
              <w:rPr>
                <w:noProof/>
                <w:webHidden/>
              </w:rPr>
              <w:t>40</w:t>
            </w:r>
            <w:r>
              <w:rPr>
                <w:noProof/>
                <w:webHidden/>
              </w:rPr>
              <w:fldChar w:fldCharType="end"/>
            </w:r>
          </w:hyperlink>
        </w:p>
        <w:p w14:paraId="18F39FCD" w14:textId="5C79DBFA" w:rsidR="00F433DB" w:rsidRDefault="00F433DB">
          <w:pPr>
            <w:pStyle w:val="TOC3"/>
            <w:tabs>
              <w:tab w:val="right" w:leader="dot" w:pos="9062"/>
            </w:tabs>
            <w:rPr>
              <w:rFonts w:eastAsiaTheme="minorEastAsia"/>
              <w:noProof/>
              <w:lang w:eastAsia="nl-NL"/>
            </w:rPr>
          </w:pPr>
          <w:hyperlink w:anchor="_Toc24710399"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_Toc24710399 \h </w:instrText>
            </w:r>
            <w:r>
              <w:rPr>
                <w:noProof/>
                <w:webHidden/>
              </w:rPr>
            </w:r>
            <w:r>
              <w:rPr>
                <w:noProof/>
                <w:webHidden/>
              </w:rPr>
              <w:fldChar w:fldCharType="separate"/>
            </w:r>
            <w:r>
              <w:rPr>
                <w:noProof/>
                <w:webHidden/>
              </w:rPr>
              <w:t>40</w:t>
            </w:r>
            <w:r>
              <w:rPr>
                <w:noProof/>
                <w:webHidden/>
              </w:rPr>
              <w:fldChar w:fldCharType="end"/>
            </w:r>
          </w:hyperlink>
        </w:p>
        <w:p w14:paraId="55464114" w14:textId="393EFF59" w:rsidR="00F433DB" w:rsidRDefault="00F433DB">
          <w:pPr>
            <w:pStyle w:val="TOC3"/>
            <w:tabs>
              <w:tab w:val="right" w:leader="dot" w:pos="9062"/>
            </w:tabs>
            <w:rPr>
              <w:rFonts w:eastAsiaTheme="minorEastAsia"/>
              <w:noProof/>
              <w:lang w:eastAsia="nl-NL"/>
            </w:rPr>
          </w:pPr>
          <w:hyperlink w:anchor="_Toc24710400"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_Toc24710400 \h </w:instrText>
            </w:r>
            <w:r>
              <w:rPr>
                <w:noProof/>
                <w:webHidden/>
              </w:rPr>
            </w:r>
            <w:r>
              <w:rPr>
                <w:noProof/>
                <w:webHidden/>
              </w:rPr>
              <w:fldChar w:fldCharType="separate"/>
            </w:r>
            <w:r>
              <w:rPr>
                <w:noProof/>
                <w:webHidden/>
              </w:rPr>
              <w:t>40</w:t>
            </w:r>
            <w:r>
              <w:rPr>
                <w:noProof/>
                <w:webHidden/>
              </w:rPr>
              <w:fldChar w:fldCharType="end"/>
            </w:r>
          </w:hyperlink>
        </w:p>
        <w:p w14:paraId="033B92A8" w14:textId="1C197897" w:rsidR="00F433DB" w:rsidRDefault="00F433DB">
          <w:pPr>
            <w:pStyle w:val="TOC3"/>
            <w:tabs>
              <w:tab w:val="right" w:leader="dot" w:pos="9062"/>
            </w:tabs>
            <w:rPr>
              <w:rFonts w:eastAsiaTheme="minorEastAsia"/>
              <w:noProof/>
              <w:lang w:eastAsia="nl-NL"/>
            </w:rPr>
          </w:pPr>
          <w:hyperlink w:anchor="_Toc24710401"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_Toc24710401 \h </w:instrText>
            </w:r>
            <w:r>
              <w:rPr>
                <w:noProof/>
                <w:webHidden/>
              </w:rPr>
            </w:r>
            <w:r>
              <w:rPr>
                <w:noProof/>
                <w:webHidden/>
              </w:rPr>
              <w:fldChar w:fldCharType="separate"/>
            </w:r>
            <w:r>
              <w:rPr>
                <w:noProof/>
                <w:webHidden/>
              </w:rPr>
              <w:t>40</w:t>
            </w:r>
            <w:r>
              <w:rPr>
                <w:noProof/>
                <w:webHidden/>
              </w:rPr>
              <w:fldChar w:fldCharType="end"/>
            </w:r>
          </w:hyperlink>
        </w:p>
        <w:p w14:paraId="1F75EA36" w14:textId="32AB954D" w:rsidR="00F433DB" w:rsidRDefault="00F433DB">
          <w:pPr>
            <w:pStyle w:val="TOC3"/>
            <w:tabs>
              <w:tab w:val="right" w:leader="dot" w:pos="9062"/>
            </w:tabs>
            <w:rPr>
              <w:rFonts w:eastAsiaTheme="minorEastAsia"/>
              <w:noProof/>
              <w:lang w:eastAsia="nl-NL"/>
            </w:rPr>
          </w:pPr>
          <w:hyperlink w:anchor="_Toc24710402" w:history="1">
            <w:r w:rsidRPr="00EC13E8">
              <w:rPr>
                <w:rStyle w:val="Hyperlink"/>
                <w:noProof/>
                <w:lang w:val="en-GB"/>
              </w:rPr>
              <w:t>Execution</w:t>
            </w:r>
            <w:r>
              <w:rPr>
                <w:noProof/>
                <w:webHidden/>
              </w:rPr>
              <w:tab/>
            </w:r>
            <w:r>
              <w:rPr>
                <w:noProof/>
                <w:webHidden/>
              </w:rPr>
              <w:fldChar w:fldCharType="begin"/>
            </w:r>
            <w:r>
              <w:rPr>
                <w:noProof/>
                <w:webHidden/>
              </w:rPr>
              <w:instrText xml:space="preserve"> PAGEREF _Toc24710402 \h </w:instrText>
            </w:r>
            <w:r>
              <w:rPr>
                <w:noProof/>
                <w:webHidden/>
              </w:rPr>
            </w:r>
            <w:r>
              <w:rPr>
                <w:noProof/>
                <w:webHidden/>
              </w:rPr>
              <w:fldChar w:fldCharType="separate"/>
            </w:r>
            <w:r>
              <w:rPr>
                <w:noProof/>
                <w:webHidden/>
              </w:rPr>
              <w:t>40</w:t>
            </w:r>
            <w:r>
              <w:rPr>
                <w:noProof/>
                <w:webHidden/>
              </w:rPr>
              <w:fldChar w:fldCharType="end"/>
            </w:r>
          </w:hyperlink>
        </w:p>
        <w:p w14:paraId="09A6CF6C" w14:textId="75169987" w:rsidR="00F433DB" w:rsidRDefault="00F433DB">
          <w:pPr>
            <w:pStyle w:val="TOC3"/>
            <w:tabs>
              <w:tab w:val="right" w:leader="dot" w:pos="9062"/>
            </w:tabs>
            <w:rPr>
              <w:rFonts w:eastAsiaTheme="minorEastAsia"/>
              <w:noProof/>
              <w:lang w:eastAsia="nl-NL"/>
            </w:rPr>
          </w:pPr>
          <w:hyperlink w:anchor="_Toc24710403" w:history="1">
            <w:r w:rsidRPr="00EC13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_Toc24710403 \h </w:instrText>
            </w:r>
            <w:r>
              <w:rPr>
                <w:noProof/>
                <w:webHidden/>
              </w:rPr>
            </w:r>
            <w:r>
              <w:rPr>
                <w:noProof/>
                <w:webHidden/>
              </w:rPr>
              <w:fldChar w:fldCharType="separate"/>
            </w:r>
            <w:r>
              <w:rPr>
                <w:noProof/>
                <w:webHidden/>
              </w:rPr>
              <w:t>43</w:t>
            </w:r>
            <w:r>
              <w:rPr>
                <w:noProof/>
                <w:webHidden/>
              </w:rPr>
              <w:fldChar w:fldCharType="end"/>
            </w:r>
          </w:hyperlink>
        </w:p>
        <w:p w14:paraId="5F701662" w14:textId="6D04A687" w:rsidR="00F433DB" w:rsidRDefault="00F433DB">
          <w:pPr>
            <w:pStyle w:val="TOC2"/>
            <w:tabs>
              <w:tab w:val="right" w:leader="dot" w:pos="9062"/>
            </w:tabs>
            <w:rPr>
              <w:rFonts w:eastAsiaTheme="minorEastAsia"/>
              <w:noProof/>
              <w:lang w:eastAsia="nl-NL"/>
            </w:rPr>
          </w:pPr>
          <w:hyperlink w:anchor="_Toc24710404" w:history="1">
            <w:r w:rsidRPr="00EC13E8">
              <w:rPr>
                <w:rStyle w:val="Hyperlink"/>
                <w:noProof/>
                <w:lang w:val="en-GB"/>
              </w:rPr>
              <w:t>Path Traversal, File inclusion and Command Injection</w:t>
            </w:r>
            <w:r>
              <w:rPr>
                <w:noProof/>
                <w:webHidden/>
              </w:rPr>
              <w:tab/>
            </w:r>
            <w:r>
              <w:rPr>
                <w:noProof/>
                <w:webHidden/>
              </w:rPr>
              <w:fldChar w:fldCharType="begin"/>
            </w:r>
            <w:r>
              <w:rPr>
                <w:noProof/>
                <w:webHidden/>
              </w:rPr>
              <w:instrText xml:space="preserve"> PAGEREF _Toc24710404 \h </w:instrText>
            </w:r>
            <w:r>
              <w:rPr>
                <w:noProof/>
                <w:webHidden/>
              </w:rPr>
            </w:r>
            <w:r>
              <w:rPr>
                <w:noProof/>
                <w:webHidden/>
              </w:rPr>
              <w:fldChar w:fldCharType="separate"/>
            </w:r>
            <w:r>
              <w:rPr>
                <w:noProof/>
                <w:webHidden/>
              </w:rPr>
              <w:t>44</w:t>
            </w:r>
            <w:r>
              <w:rPr>
                <w:noProof/>
                <w:webHidden/>
              </w:rPr>
              <w:fldChar w:fldCharType="end"/>
            </w:r>
          </w:hyperlink>
        </w:p>
        <w:p w14:paraId="6A17979F" w14:textId="4388B9BF" w:rsidR="00F433DB" w:rsidRDefault="00F433DB">
          <w:pPr>
            <w:pStyle w:val="TOC3"/>
            <w:tabs>
              <w:tab w:val="right" w:leader="dot" w:pos="9062"/>
            </w:tabs>
            <w:rPr>
              <w:rFonts w:eastAsiaTheme="minorEastAsia"/>
              <w:noProof/>
              <w:lang w:eastAsia="nl-NL"/>
            </w:rPr>
          </w:pPr>
          <w:hyperlink w:anchor="_Toc24710405"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_Toc24710405 \h </w:instrText>
            </w:r>
            <w:r>
              <w:rPr>
                <w:noProof/>
                <w:webHidden/>
              </w:rPr>
            </w:r>
            <w:r>
              <w:rPr>
                <w:noProof/>
                <w:webHidden/>
              </w:rPr>
              <w:fldChar w:fldCharType="separate"/>
            </w:r>
            <w:r>
              <w:rPr>
                <w:noProof/>
                <w:webHidden/>
              </w:rPr>
              <w:t>44</w:t>
            </w:r>
            <w:r>
              <w:rPr>
                <w:noProof/>
                <w:webHidden/>
              </w:rPr>
              <w:fldChar w:fldCharType="end"/>
            </w:r>
          </w:hyperlink>
        </w:p>
        <w:p w14:paraId="2620AFCA" w14:textId="51F2E5B3" w:rsidR="00F433DB" w:rsidRDefault="00F433DB">
          <w:pPr>
            <w:pStyle w:val="TOC3"/>
            <w:tabs>
              <w:tab w:val="right" w:leader="dot" w:pos="9062"/>
            </w:tabs>
            <w:rPr>
              <w:rFonts w:eastAsiaTheme="minorEastAsia"/>
              <w:noProof/>
              <w:lang w:eastAsia="nl-NL"/>
            </w:rPr>
          </w:pPr>
          <w:hyperlink w:anchor="_Toc24710406"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_Toc24710406 \h </w:instrText>
            </w:r>
            <w:r>
              <w:rPr>
                <w:noProof/>
                <w:webHidden/>
              </w:rPr>
            </w:r>
            <w:r>
              <w:rPr>
                <w:noProof/>
                <w:webHidden/>
              </w:rPr>
              <w:fldChar w:fldCharType="separate"/>
            </w:r>
            <w:r>
              <w:rPr>
                <w:noProof/>
                <w:webHidden/>
              </w:rPr>
              <w:t>44</w:t>
            </w:r>
            <w:r>
              <w:rPr>
                <w:noProof/>
                <w:webHidden/>
              </w:rPr>
              <w:fldChar w:fldCharType="end"/>
            </w:r>
          </w:hyperlink>
        </w:p>
        <w:p w14:paraId="4F04A9FB" w14:textId="03A97E58" w:rsidR="00F433DB" w:rsidRDefault="00F433DB">
          <w:pPr>
            <w:pStyle w:val="TOC3"/>
            <w:tabs>
              <w:tab w:val="right" w:leader="dot" w:pos="9062"/>
            </w:tabs>
            <w:rPr>
              <w:rFonts w:eastAsiaTheme="minorEastAsia"/>
              <w:noProof/>
              <w:lang w:eastAsia="nl-NL"/>
            </w:rPr>
          </w:pPr>
          <w:hyperlink w:anchor="_Toc24710407"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_Toc24710407 \h </w:instrText>
            </w:r>
            <w:r>
              <w:rPr>
                <w:noProof/>
                <w:webHidden/>
              </w:rPr>
            </w:r>
            <w:r>
              <w:rPr>
                <w:noProof/>
                <w:webHidden/>
              </w:rPr>
              <w:fldChar w:fldCharType="separate"/>
            </w:r>
            <w:r>
              <w:rPr>
                <w:noProof/>
                <w:webHidden/>
              </w:rPr>
              <w:t>44</w:t>
            </w:r>
            <w:r>
              <w:rPr>
                <w:noProof/>
                <w:webHidden/>
              </w:rPr>
              <w:fldChar w:fldCharType="end"/>
            </w:r>
          </w:hyperlink>
        </w:p>
        <w:p w14:paraId="00F9D49C" w14:textId="7B99DFFE" w:rsidR="00F433DB" w:rsidRDefault="00F433DB">
          <w:pPr>
            <w:pStyle w:val="TOC3"/>
            <w:tabs>
              <w:tab w:val="right" w:leader="dot" w:pos="9062"/>
            </w:tabs>
            <w:rPr>
              <w:rFonts w:eastAsiaTheme="minorEastAsia"/>
              <w:noProof/>
              <w:lang w:eastAsia="nl-NL"/>
            </w:rPr>
          </w:pPr>
          <w:hyperlink w:anchor="_Toc24710408"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_Toc24710408 \h </w:instrText>
            </w:r>
            <w:r>
              <w:rPr>
                <w:noProof/>
                <w:webHidden/>
              </w:rPr>
            </w:r>
            <w:r>
              <w:rPr>
                <w:noProof/>
                <w:webHidden/>
              </w:rPr>
              <w:fldChar w:fldCharType="separate"/>
            </w:r>
            <w:r>
              <w:rPr>
                <w:noProof/>
                <w:webHidden/>
              </w:rPr>
              <w:t>44</w:t>
            </w:r>
            <w:r>
              <w:rPr>
                <w:noProof/>
                <w:webHidden/>
              </w:rPr>
              <w:fldChar w:fldCharType="end"/>
            </w:r>
          </w:hyperlink>
        </w:p>
        <w:p w14:paraId="0B5E10A9" w14:textId="78F6F17E" w:rsidR="00F433DB" w:rsidRDefault="00F433DB">
          <w:pPr>
            <w:pStyle w:val="TOC3"/>
            <w:tabs>
              <w:tab w:val="right" w:leader="dot" w:pos="9062"/>
            </w:tabs>
            <w:rPr>
              <w:rFonts w:eastAsiaTheme="minorEastAsia"/>
              <w:noProof/>
              <w:lang w:eastAsia="nl-NL"/>
            </w:rPr>
          </w:pPr>
          <w:hyperlink w:anchor="_Toc24710409" w:history="1">
            <w:r w:rsidRPr="00EC13E8">
              <w:rPr>
                <w:rStyle w:val="Hyperlink"/>
                <w:noProof/>
                <w:lang w:val="en-GB"/>
              </w:rPr>
              <w:t>Execution</w:t>
            </w:r>
            <w:r>
              <w:rPr>
                <w:noProof/>
                <w:webHidden/>
              </w:rPr>
              <w:tab/>
            </w:r>
            <w:r>
              <w:rPr>
                <w:noProof/>
                <w:webHidden/>
              </w:rPr>
              <w:fldChar w:fldCharType="begin"/>
            </w:r>
            <w:r>
              <w:rPr>
                <w:noProof/>
                <w:webHidden/>
              </w:rPr>
              <w:instrText xml:space="preserve"> PAGEREF _Toc24710409 \h </w:instrText>
            </w:r>
            <w:r>
              <w:rPr>
                <w:noProof/>
                <w:webHidden/>
              </w:rPr>
            </w:r>
            <w:r>
              <w:rPr>
                <w:noProof/>
                <w:webHidden/>
              </w:rPr>
              <w:fldChar w:fldCharType="separate"/>
            </w:r>
            <w:r>
              <w:rPr>
                <w:noProof/>
                <w:webHidden/>
              </w:rPr>
              <w:t>44</w:t>
            </w:r>
            <w:r>
              <w:rPr>
                <w:noProof/>
                <w:webHidden/>
              </w:rPr>
              <w:fldChar w:fldCharType="end"/>
            </w:r>
          </w:hyperlink>
        </w:p>
        <w:p w14:paraId="32B1C869" w14:textId="4F44AD31" w:rsidR="00F433DB" w:rsidRDefault="00F433DB">
          <w:pPr>
            <w:pStyle w:val="TOC3"/>
            <w:tabs>
              <w:tab w:val="right" w:leader="dot" w:pos="9062"/>
            </w:tabs>
            <w:rPr>
              <w:rFonts w:eastAsiaTheme="minorEastAsia"/>
              <w:noProof/>
              <w:lang w:eastAsia="nl-NL"/>
            </w:rPr>
          </w:pPr>
          <w:hyperlink w:anchor="_Toc24710410" w:history="1">
            <w:r w:rsidRPr="00EC13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_Toc24710410 \h </w:instrText>
            </w:r>
            <w:r>
              <w:rPr>
                <w:noProof/>
                <w:webHidden/>
              </w:rPr>
            </w:r>
            <w:r>
              <w:rPr>
                <w:noProof/>
                <w:webHidden/>
              </w:rPr>
              <w:fldChar w:fldCharType="separate"/>
            </w:r>
            <w:r>
              <w:rPr>
                <w:noProof/>
                <w:webHidden/>
              </w:rPr>
              <w:t>47</w:t>
            </w:r>
            <w:r>
              <w:rPr>
                <w:noProof/>
                <w:webHidden/>
              </w:rPr>
              <w:fldChar w:fldCharType="end"/>
            </w:r>
          </w:hyperlink>
        </w:p>
        <w:p w14:paraId="69623F25" w14:textId="64B5B5EC" w:rsidR="00F433DB" w:rsidRDefault="00F433DB">
          <w:pPr>
            <w:pStyle w:val="TOC2"/>
            <w:tabs>
              <w:tab w:val="right" w:leader="dot" w:pos="9062"/>
            </w:tabs>
            <w:rPr>
              <w:rFonts w:eastAsiaTheme="minorEastAsia"/>
              <w:noProof/>
              <w:lang w:eastAsia="nl-NL"/>
            </w:rPr>
          </w:pPr>
          <w:hyperlink w:anchor="_Toc24710411" w:history="1">
            <w:r w:rsidRPr="00EC13E8">
              <w:rPr>
                <w:rStyle w:val="Hyperlink"/>
                <w:noProof/>
                <w:lang w:val="en-GB"/>
              </w:rPr>
              <w:t>Password Cracking (system and network)</w:t>
            </w:r>
            <w:r>
              <w:rPr>
                <w:noProof/>
                <w:webHidden/>
              </w:rPr>
              <w:tab/>
            </w:r>
            <w:r>
              <w:rPr>
                <w:noProof/>
                <w:webHidden/>
              </w:rPr>
              <w:fldChar w:fldCharType="begin"/>
            </w:r>
            <w:r>
              <w:rPr>
                <w:noProof/>
                <w:webHidden/>
              </w:rPr>
              <w:instrText xml:space="preserve"> PAGEREF _Toc24710411 \h </w:instrText>
            </w:r>
            <w:r>
              <w:rPr>
                <w:noProof/>
                <w:webHidden/>
              </w:rPr>
            </w:r>
            <w:r>
              <w:rPr>
                <w:noProof/>
                <w:webHidden/>
              </w:rPr>
              <w:fldChar w:fldCharType="separate"/>
            </w:r>
            <w:r>
              <w:rPr>
                <w:noProof/>
                <w:webHidden/>
              </w:rPr>
              <w:t>48</w:t>
            </w:r>
            <w:r>
              <w:rPr>
                <w:noProof/>
                <w:webHidden/>
              </w:rPr>
              <w:fldChar w:fldCharType="end"/>
            </w:r>
          </w:hyperlink>
        </w:p>
        <w:p w14:paraId="791D4C36" w14:textId="72933319" w:rsidR="00F433DB" w:rsidRDefault="00F433DB">
          <w:pPr>
            <w:pStyle w:val="TOC3"/>
            <w:tabs>
              <w:tab w:val="right" w:leader="dot" w:pos="9062"/>
            </w:tabs>
            <w:rPr>
              <w:rFonts w:eastAsiaTheme="minorEastAsia"/>
              <w:noProof/>
              <w:lang w:eastAsia="nl-NL"/>
            </w:rPr>
          </w:pPr>
          <w:hyperlink w:anchor="_Toc24710412"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_Toc24710412 \h </w:instrText>
            </w:r>
            <w:r>
              <w:rPr>
                <w:noProof/>
                <w:webHidden/>
              </w:rPr>
            </w:r>
            <w:r>
              <w:rPr>
                <w:noProof/>
                <w:webHidden/>
              </w:rPr>
              <w:fldChar w:fldCharType="separate"/>
            </w:r>
            <w:r>
              <w:rPr>
                <w:noProof/>
                <w:webHidden/>
              </w:rPr>
              <w:t>48</w:t>
            </w:r>
            <w:r>
              <w:rPr>
                <w:noProof/>
                <w:webHidden/>
              </w:rPr>
              <w:fldChar w:fldCharType="end"/>
            </w:r>
          </w:hyperlink>
        </w:p>
        <w:p w14:paraId="7401AD00" w14:textId="1D587333" w:rsidR="00F433DB" w:rsidRDefault="00F433DB">
          <w:pPr>
            <w:pStyle w:val="TOC3"/>
            <w:tabs>
              <w:tab w:val="right" w:leader="dot" w:pos="9062"/>
            </w:tabs>
            <w:rPr>
              <w:rFonts w:eastAsiaTheme="minorEastAsia"/>
              <w:noProof/>
              <w:lang w:eastAsia="nl-NL"/>
            </w:rPr>
          </w:pPr>
          <w:hyperlink w:anchor="_Toc24710413"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_Toc24710413 \h </w:instrText>
            </w:r>
            <w:r>
              <w:rPr>
                <w:noProof/>
                <w:webHidden/>
              </w:rPr>
            </w:r>
            <w:r>
              <w:rPr>
                <w:noProof/>
                <w:webHidden/>
              </w:rPr>
              <w:fldChar w:fldCharType="separate"/>
            </w:r>
            <w:r>
              <w:rPr>
                <w:noProof/>
                <w:webHidden/>
              </w:rPr>
              <w:t>48</w:t>
            </w:r>
            <w:r>
              <w:rPr>
                <w:noProof/>
                <w:webHidden/>
              </w:rPr>
              <w:fldChar w:fldCharType="end"/>
            </w:r>
          </w:hyperlink>
        </w:p>
        <w:p w14:paraId="7F56BCBA" w14:textId="3D3FB101" w:rsidR="00F433DB" w:rsidRDefault="00F433DB">
          <w:pPr>
            <w:pStyle w:val="TOC3"/>
            <w:tabs>
              <w:tab w:val="right" w:leader="dot" w:pos="9062"/>
            </w:tabs>
            <w:rPr>
              <w:rFonts w:eastAsiaTheme="minorEastAsia"/>
              <w:noProof/>
              <w:lang w:eastAsia="nl-NL"/>
            </w:rPr>
          </w:pPr>
          <w:hyperlink w:anchor="_Toc24710414"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_Toc24710414 \h </w:instrText>
            </w:r>
            <w:r>
              <w:rPr>
                <w:noProof/>
                <w:webHidden/>
              </w:rPr>
            </w:r>
            <w:r>
              <w:rPr>
                <w:noProof/>
                <w:webHidden/>
              </w:rPr>
              <w:fldChar w:fldCharType="separate"/>
            </w:r>
            <w:r>
              <w:rPr>
                <w:noProof/>
                <w:webHidden/>
              </w:rPr>
              <w:t>48</w:t>
            </w:r>
            <w:r>
              <w:rPr>
                <w:noProof/>
                <w:webHidden/>
              </w:rPr>
              <w:fldChar w:fldCharType="end"/>
            </w:r>
          </w:hyperlink>
        </w:p>
        <w:p w14:paraId="3D9322C8" w14:textId="3477A35F" w:rsidR="00F433DB" w:rsidRDefault="00F433DB">
          <w:pPr>
            <w:pStyle w:val="TOC3"/>
            <w:tabs>
              <w:tab w:val="right" w:leader="dot" w:pos="9062"/>
            </w:tabs>
            <w:rPr>
              <w:rFonts w:eastAsiaTheme="minorEastAsia"/>
              <w:noProof/>
              <w:lang w:eastAsia="nl-NL"/>
            </w:rPr>
          </w:pPr>
          <w:hyperlink w:anchor="_Toc24710415" w:history="1">
            <w:r w:rsidRPr="00EC13E8">
              <w:rPr>
                <w:rStyle w:val="Hyperlink"/>
                <w:noProof/>
                <w:lang w:val="en-GB"/>
              </w:rPr>
              <w:t>Background information</w:t>
            </w:r>
            <w:r>
              <w:rPr>
                <w:noProof/>
                <w:webHidden/>
              </w:rPr>
              <w:tab/>
            </w:r>
            <w:r>
              <w:rPr>
                <w:noProof/>
                <w:webHidden/>
              </w:rPr>
              <w:fldChar w:fldCharType="begin"/>
            </w:r>
            <w:r>
              <w:rPr>
                <w:noProof/>
                <w:webHidden/>
              </w:rPr>
              <w:instrText xml:space="preserve"> PAGEREF _Toc24710415 \h </w:instrText>
            </w:r>
            <w:r>
              <w:rPr>
                <w:noProof/>
                <w:webHidden/>
              </w:rPr>
            </w:r>
            <w:r>
              <w:rPr>
                <w:noProof/>
                <w:webHidden/>
              </w:rPr>
              <w:fldChar w:fldCharType="separate"/>
            </w:r>
            <w:r>
              <w:rPr>
                <w:noProof/>
                <w:webHidden/>
              </w:rPr>
              <w:t>48</w:t>
            </w:r>
            <w:r>
              <w:rPr>
                <w:noProof/>
                <w:webHidden/>
              </w:rPr>
              <w:fldChar w:fldCharType="end"/>
            </w:r>
          </w:hyperlink>
        </w:p>
        <w:p w14:paraId="50AA2C32" w14:textId="06430407" w:rsidR="00F433DB" w:rsidRDefault="00F433DB">
          <w:pPr>
            <w:pStyle w:val="TOC3"/>
            <w:tabs>
              <w:tab w:val="right" w:leader="dot" w:pos="9062"/>
            </w:tabs>
            <w:rPr>
              <w:rFonts w:eastAsiaTheme="minorEastAsia"/>
              <w:noProof/>
              <w:lang w:eastAsia="nl-NL"/>
            </w:rPr>
          </w:pPr>
          <w:hyperlink w:anchor="_Toc24710416" w:history="1">
            <w:r w:rsidRPr="00EC13E8">
              <w:rPr>
                <w:rStyle w:val="Hyperlink"/>
                <w:noProof/>
                <w:lang w:val="en-GB"/>
              </w:rPr>
              <w:t>Execution</w:t>
            </w:r>
            <w:r>
              <w:rPr>
                <w:noProof/>
                <w:webHidden/>
              </w:rPr>
              <w:tab/>
            </w:r>
            <w:r>
              <w:rPr>
                <w:noProof/>
                <w:webHidden/>
              </w:rPr>
              <w:fldChar w:fldCharType="begin"/>
            </w:r>
            <w:r>
              <w:rPr>
                <w:noProof/>
                <w:webHidden/>
              </w:rPr>
              <w:instrText xml:space="preserve"> PAGEREF _Toc24710416 \h </w:instrText>
            </w:r>
            <w:r>
              <w:rPr>
                <w:noProof/>
                <w:webHidden/>
              </w:rPr>
            </w:r>
            <w:r>
              <w:rPr>
                <w:noProof/>
                <w:webHidden/>
              </w:rPr>
              <w:fldChar w:fldCharType="separate"/>
            </w:r>
            <w:r>
              <w:rPr>
                <w:noProof/>
                <w:webHidden/>
              </w:rPr>
              <w:t>48</w:t>
            </w:r>
            <w:r>
              <w:rPr>
                <w:noProof/>
                <w:webHidden/>
              </w:rPr>
              <w:fldChar w:fldCharType="end"/>
            </w:r>
          </w:hyperlink>
        </w:p>
        <w:p w14:paraId="2B6E5654" w14:textId="080FAE1B" w:rsidR="00F433DB" w:rsidRDefault="00F433DB">
          <w:pPr>
            <w:pStyle w:val="TOC3"/>
            <w:tabs>
              <w:tab w:val="right" w:leader="dot" w:pos="9062"/>
            </w:tabs>
            <w:rPr>
              <w:rFonts w:eastAsiaTheme="minorEastAsia"/>
              <w:noProof/>
              <w:lang w:eastAsia="nl-NL"/>
            </w:rPr>
          </w:pPr>
          <w:hyperlink w:anchor="_Toc24710417" w:history="1">
            <w:r w:rsidRPr="00EC13E8">
              <w:rPr>
                <w:rStyle w:val="Hyperlink"/>
                <w:rFonts w:cstheme="minorHAnsi"/>
                <w:noProof/>
                <w:lang w:val="en-GB"/>
              </w:rPr>
              <w:t>Afterthoughts</w:t>
            </w:r>
            <w:r>
              <w:rPr>
                <w:noProof/>
                <w:webHidden/>
              </w:rPr>
              <w:tab/>
            </w:r>
            <w:r>
              <w:rPr>
                <w:noProof/>
                <w:webHidden/>
              </w:rPr>
              <w:fldChar w:fldCharType="begin"/>
            </w:r>
            <w:r>
              <w:rPr>
                <w:noProof/>
                <w:webHidden/>
              </w:rPr>
              <w:instrText xml:space="preserve"> PAGEREF _Toc24710417 \h </w:instrText>
            </w:r>
            <w:r>
              <w:rPr>
                <w:noProof/>
                <w:webHidden/>
              </w:rPr>
            </w:r>
            <w:r>
              <w:rPr>
                <w:noProof/>
                <w:webHidden/>
              </w:rPr>
              <w:fldChar w:fldCharType="separate"/>
            </w:r>
            <w:r>
              <w:rPr>
                <w:noProof/>
                <w:webHidden/>
              </w:rPr>
              <w:t>50</w:t>
            </w:r>
            <w:r>
              <w:rPr>
                <w:noProof/>
                <w:webHidden/>
              </w:rPr>
              <w:fldChar w:fldCharType="end"/>
            </w:r>
          </w:hyperlink>
        </w:p>
        <w:p w14:paraId="42F29807" w14:textId="7160405F" w:rsidR="00F433DB" w:rsidRDefault="00F433DB">
          <w:pPr>
            <w:pStyle w:val="TOC2"/>
            <w:tabs>
              <w:tab w:val="right" w:leader="dot" w:pos="9062"/>
            </w:tabs>
            <w:rPr>
              <w:rFonts w:eastAsiaTheme="minorEastAsia"/>
              <w:noProof/>
              <w:lang w:eastAsia="nl-NL"/>
            </w:rPr>
          </w:pPr>
          <w:hyperlink w:anchor="_Toc24710418" w:history="1">
            <w:r w:rsidRPr="00EC13E8">
              <w:rPr>
                <w:rStyle w:val="Hyperlink"/>
                <w:noProof/>
                <w:lang w:val="en-GB"/>
              </w:rPr>
              <w:t>Tooling (VMWare ESX and Seclab, Wireshark, Linux basic skills, Web application Proxy &amp; browser tools)</w:t>
            </w:r>
            <w:r>
              <w:rPr>
                <w:noProof/>
                <w:webHidden/>
              </w:rPr>
              <w:tab/>
            </w:r>
            <w:r>
              <w:rPr>
                <w:noProof/>
                <w:webHidden/>
              </w:rPr>
              <w:fldChar w:fldCharType="begin"/>
            </w:r>
            <w:r>
              <w:rPr>
                <w:noProof/>
                <w:webHidden/>
              </w:rPr>
              <w:instrText xml:space="preserve"> PAGEREF _Toc24710418 \h </w:instrText>
            </w:r>
            <w:r>
              <w:rPr>
                <w:noProof/>
                <w:webHidden/>
              </w:rPr>
            </w:r>
            <w:r>
              <w:rPr>
                <w:noProof/>
                <w:webHidden/>
              </w:rPr>
              <w:fldChar w:fldCharType="separate"/>
            </w:r>
            <w:r>
              <w:rPr>
                <w:noProof/>
                <w:webHidden/>
              </w:rPr>
              <w:t>51</w:t>
            </w:r>
            <w:r>
              <w:rPr>
                <w:noProof/>
                <w:webHidden/>
              </w:rPr>
              <w:fldChar w:fldCharType="end"/>
            </w:r>
          </w:hyperlink>
        </w:p>
        <w:p w14:paraId="6FBF1144" w14:textId="47E7B189" w:rsidR="00F433DB" w:rsidRDefault="00F433DB">
          <w:pPr>
            <w:pStyle w:val="TOC3"/>
            <w:tabs>
              <w:tab w:val="right" w:leader="dot" w:pos="9062"/>
            </w:tabs>
            <w:rPr>
              <w:rFonts w:eastAsiaTheme="minorEastAsia"/>
              <w:noProof/>
              <w:lang w:eastAsia="nl-NL"/>
            </w:rPr>
          </w:pPr>
          <w:hyperlink w:anchor="_Toc24710419" w:history="1">
            <w:r w:rsidRPr="00EC13E8">
              <w:rPr>
                <w:rStyle w:val="Hyperlink"/>
                <w:noProof/>
                <w:lang w:val="en-GB"/>
              </w:rPr>
              <w:t>Relevance</w:t>
            </w:r>
            <w:r>
              <w:rPr>
                <w:noProof/>
                <w:webHidden/>
              </w:rPr>
              <w:tab/>
            </w:r>
            <w:r>
              <w:rPr>
                <w:noProof/>
                <w:webHidden/>
              </w:rPr>
              <w:fldChar w:fldCharType="begin"/>
            </w:r>
            <w:r>
              <w:rPr>
                <w:noProof/>
                <w:webHidden/>
              </w:rPr>
              <w:instrText xml:space="preserve"> PAGEREF _Toc24710419 \h </w:instrText>
            </w:r>
            <w:r>
              <w:rPr>
                <w:noProof/>
                <w:webHidden/>
              </w:rPr>
            </w:r>
            <w:r>
              <w:rPr>
                <w:noProof/>
                <w:webHidden/>
              </w:rPr>
              <w:fldChar w:fldCharType="separate"/>
            </w:r>
            <w:r>
              <w:rPr>
                <w:noProof/>
                <w:webHidden/>
              </w:rPr>
              <w:t>51</w:t>
            </w:r>
            <w:r>
              <w:rPr>
                <w:noProof/>
                <w:webHidden/>
              </w:rPr>
              <w:fldChar w:fldCharType="end"/>
            </w:r>
          </w:hyperlink>
        </w:p>
        <w:p w14:paraId="10065DE9" w14:textId="215F5ADF" w:rsidR="00F433DB" w:rsidRDefault="00F433DB">
          <w:pPr>
            <w:pStyle w:val="TOC3"/>
            <w:tabs>
              <w:tab w:val="right" w:leader="dot" w:pos="9062"/>
            </w:tabs>
            <w:rPr>
              <w:rFonts w:eastAsiaTheme="minorEastAsia"/>
              <w:noProof/>
              <w:lang w:eastAsia="nl-NL"/>
            </w:rPr>
          </w:pPr>
          <w:hyperlink w:anchor="_Toc24710420" w:history="1">
            <w:r w:rsidRPr="00EC13E8">
              <w:rPr>
                <w:rStyle w:val="Hyperlink"/>
                <w:noProof/>
                <w:lang w:val="en-GB"/>
              </w:rPr>
              <w:t>Starting point</w:t>
            </w:r>
            <w:r>
              <w:rPr>
                <w:noProof/>
                <w:webHidden/>
              </w:rPr>
              <w:tab/>
            </w:r>
            <w:r>
              <w:rPr>
                <w:noProof/>
                <w:webHidden/>
              </w:rPr>
              <w:fldChar w:fldCharType="begin"/>
            </w:r>
            <w:r>
              <w:rPr>
                <w:noProof/>
                <w:webHidden/>
              </w:rPr>
              <w:instrText xml:space="preserve"> PAGEREF _Toc24710420 \h </w:instrText>
            </w:r>
            <w:r>
              <w:rPr>
                <w:noProof/>
                <w:webHidden/>
              </w:rPr>
            </w:r>
            <w:r>
              <w:rPr>
                <w:noProof/>
                <w:webHidden/>
              </w:rPr>
              <w:fldChar w:fldCharType="separate"/>
            </w:r>
            <w:r>
              <w:rPr>
                <w:noProof/>
                <w:webHidden/>
              </w:rPr>
              <w:t>51</w:t>
            </w:r>
            <w:r>
              <w:rPr>
                <w:noProof/>
                <w:webHidden/>
              </w:rPr>
              <w:fldChar w:fldCharType="end"/>
            </w:r>
          </w:hyperlink>
        </w:p>
        <w:p w14:paraId="5F4D5F07" w14:textId="7CF63572" w:rsidR="00F433DB" w:rsidRDefault="00F433DB">
          <w:pPr>
            <w:pStyle w:val="TOC3"/>
            <w:tabs>
              <w:tab w:val="right" w:leader="dot" w:pos="9062"/>
            </w:tabs>
            <w:rPr>
              <w:rFonts w:eastAsiaTheme="minorEastAsia"/>
              <w:noProof/>
              <w:lang w:eastAsia="nl-NL"/>
            </w:rPr>
          </w:pPr>
          <w:hyperlink w:anchor="_Toc24710421" w:history="1">
            <w:r w:rsidRPr="00EC13E8">
              <w:rPr>
                <w:rStyle w:val="Hyperlink"/>
                <w:noProof/>
                <w:lang w:val="en-GB"/>
              </w:rPr>
              <w:t>Approach</w:t>
            </w:r>
            <w:r>
              <w:rPr>
                <w:noProof/>
                <w:webHidden/>
              </w:rPr>
              <w:tab/>
            </w:r>
            <w:r>
              <w:rPr>
                <w:noProof/>
                <w:webHidden/>
              </w:rPr>
              <w:fldChar w:fldCharType="begin"/>
            </w:r>
            <w:r>
              <w:rPr>
                <w:noProof/>
                <w:webHidden/>
              </w:rPr>
              <w:instrText xml:space="preserve"> PAGEREF _Toc24710421 \h </w:instrText>
            </w:r>
            <w:r>
              <w:rPr>
                <w:noProof/>
                <w:webHidden/>
              </w:rPr>
            </w:r>
            <w:r>
              <w:rPr>
                <w:noProof/>
                <w:webHidden/>
              </w:rPr>
              <w:fldChar w:fldCharType="separate"/>
            </w:r>
            <w:r>
              <w:rPr>
                <w:noProof/>
                <w:webHidden/>
              </w:rPr>
              <w:t>51</w:t>
            </w:r>
            <w:r>
              <w:rPr>
                <w:noProof/>
                <w:webHidden/>
              </w:rPr>
              <w:fldChar w:fldCharType="end"/>
            </w:r>
          </w:hyperlink>
        </w:p>
        <w:p w14:paraId="36436FE7" w14:textId="0D98D3B4" w:rsidR="00F433DB" w:rsidRDefault="00F433DB">
          <w:pPr>
            <w:pStyle w:val="TOC3"/>
            <w:tabs>
              <w:tab w:val="right" w:leader="dot" w:pos="9062"/>
            </w:tabs>
            <w:rPr>
              <w:rFonts w:eastAsiaTheme="minorEastAsia"/>
              <w:noProof/>
              <w:lang w:eastAsia="nl-NL"/>
            </w:rPr>
          </w:pPr>
          <w:hyperlink w:anchor="_Toc24710422" w:history="1">
            <w:r w:rsidRPr="00EC13E8">
              <w:rPr>
                <w:rStyle w:val="Hyperlink"/>
                <w:noProof/>
                <w:lang w:val="en-GB"/>
              </w:rPr>
              <w:t>Execution</w:t>
            </w:r>
            <w:r>
              <w:rPr>
                <w:noProof/>
                <w:webHidden/>
              </w:rPr>
              <w:tab/>
            </w:r>
            <w:r>
              <w:rPr>
                <w:noProof/>
                <w:webHidden/>
              </w:rPr>
              <w:fldChar w:fldCharType="begin"/>
            </w:r>
            <w:r>
              <w:rPr>
                <w:noProof/>
                <w:webHidden/>
              </w:rPr>
              <w:instrText xml:space="preserve"> PAGEREF _Toc24710422 \h </w:instrText>
            </w:r>
            <w:r>
              <w:rPr>
                <w:noProof/>
                <w:webHidden/>
              </w:rPr>
            </w:r>
            <w:r>
              <w:rPr>
                <w:noProof/>
                <w:webHidden/>
              </w:rPr>
              <w:fldChar w:fldCharType="separate"/>
            </w:r>
            <w:r>
              <w:rPr>
                <w:noProof/>
                <w:webHidden/>
              </w:rPr>
              <w:t>51</w:t>
            </w:r>
            <w:r>
              <w:rPr>
                <w:noProof/>
                <w:webHidden/>
              </w:rPr>
              <w:fldChar w:fldCharType="end"/>
            </w:r>
          </w:hyperlink>
        </w:p>
        <w:p w14:paraId="5428BB05" w14:textId="1C0FE4D6" w:rsidR="00F433DB" w:rsidRDefault="00F433DB">
          <w:pPr>
            <w:pStyle w:val="TOC1"/>
            <w:tabs>
              <w:tab w:val="right" w:leader="dot" w:pos="9062"/>
            </w:tabs>
            <w:rPr>
              <w:rFonts w:eastAsiaTheme="minorEastAsia"/>
              <w:noProof/>
              <w:lang w:eastAsia="nl-NL"/>
            </w:rPr>
          </w:pPr>
          <w:hyperlink w:anchor="_Toc24710423" w:history="1">
            <w:r w:rsidRPr="00EC13E8">
              <w:rPr>
                <w:rStyle w:val="Hyperlink"/>
                <w:noProof/>
                <w:lang w:val="en-GB"/>
              </w:rPr>
              <w:t>Final Conclusion and Reflection from the first ten weeks</w:t>
            </w:r>
            <w:r>
              <w:rPr>
                <w:noProof/>
                <w:webHidden/>
              </w:rPr>
              <w:tab/>
            </w:r>
            <w:r>
              <w:rPr>
                <w:noProof/>
                <w:webHidden/>
              </w:rPr>
              <w:fldChar w:fldCharType="begin"/>
            </w:r>
            <w:r>
              <w:rPr>
                <w:noProof/>
                <w:webHidden/>
              </w:rPr>
              <w:instrText xml:space="preserve"> PAGEREF _Toc24710423 \h </w:instrText>
            </w:r>
            <w:r>
              <w:rPr>
                <w:noProof/>
                <w:webHidden/>
              </w:rPr>
            </w:r>
            <w:r>
              <w:rPr>
                <w:noProof/>
                <w:webHidden/>
              </w:rPr>
              <w:fldChar w:fldCharType="separate"/>
            </w:r>
            <w:r>
              <w:rPr>
                <w:noProof/>
                <w:webHidden/>
              </w:rPr>
              <w:t>65</w:t>
            </w:r>
            <w:r>
              <w:rPr>
                <w:noProof/>
                <w:webHidden/>
              </w:rPr>
              <w:fldChar w:fldCharType="end"/>
            </w:r>
          </w:hyperlink>
        </w:p>
        <w:p w14:paraId="399BA14F" w14:textId="331E0F8D" w:rsidR="00F433DB" w:rsidRDefault="00F433DB">
          <w:pPr>
            <w:pStyle w:val="TOC1"/>
            <w:tabs>
              <w:tab w:val="right" w:leader="dot" w:pos="9062"/>
            </w:tabs>
            <w:rPr>
              <w:rFonts w:eastAsiaTheme="minorEastAsia"/>
              <w:noProof/>
              <w:lang w:eastAsia="nl-NL"/>
            </w:rPr>
          </w:pPr>
          <w:hyperlink w:anchor="_Toc24710424" w:history="1">
            <w:r w:rsidRPr="00EC13E8">
              <w:rPr>
                <w:rStyle w:val="Hyperlink"/>
                <w:noProof/>
                <w:lang w:val="en-GB"/>
              </w:rPr>
              <w:t>Bibliography</w:t>
            </w:r>
            <w:r>
              <w:rPr>
                <w:noProof/>
                <w:webHidden/>
              </w:rPr>
              <w:tab/>
            </w:r>
            <w:r>
              <w:rPr>
                <w:noProof/>
                <w:webHidden/>
              </w:rPr>
              <w:fldChar w:fldCharType="begin"/>
            </w:r>
            <w:r>
              <w:rPr>
                <w:noProof/>
                <w:webHidden/>
              </w:rPr>
              <w:instrText xml:space="preserve"> PAGEREF _Toc24710424 \h </w:instrText>
            </w:r>
            <w:r>
              <w:rPr>
                <w:noProof/>
                <w:webHidden/>
              </w:rPr>
            </w:r>
            <w:r>
              <w:rPr>
                <w:noProof/>
                <w:webHidden/>
              </w:rPr>
              <w:fldChar w:fldCharType="separate"/>
            </w:r>
            <w:r>
              <w:rPr>
                <w:noProof/>
                <w:webHidden/>
              </w:rPr>
              <w:t>66</w:t>
            </w:r>
            <w:r>
              <w:rPr>
                <w:noProof/>
                <w:webHidden/>
              </w:rPr>
              <w:fldChar w:fldCharType="end"/>
            </w:r>
          </w:hyperlink>
        </w:p>
        <w:p w14:paraId="6D0250C5" w14:textId="22881C28" w:rsidR="0060392E" w:rsidRPr="0060392E" w:rsidRDefault="0060392E">
          <w:pPr>
            <w:rPr>
              <w:lang w:val="en-GB"/>
            </w:rPr>
          </w:pPr>
          <w:r>
            <w:rPr>
              <w:b/>
              <w:bCs/>
              <w:noProof/>
            </w:rPr>
            <w:fldChar w:fldCharType="end"/>
          </w:r>
        </w:p>
      </w:sdtContent>
    </w:sdt>
    <w:p w14:paraId="1C0F0D7E" w14:textId="66FE5BF7" w:rsidR="000C091A" w:rsidRDefault="000C091A">
      <w:pPr>
        <w:rPr>
          <w:lang w:val="en-GB"/>
        </w:rPr>
      </w:pPr>
    </w:p>
    <w:p w14:paraId="5AEEA0A2" w14:textId="77777777" w:rsidR="00FD1B82" w:rsidRDefault="00FD1B82">
      <w:pPr>
        <w:rPr>
          <w:rFonts w:ascii="Times New Roman" w:eastAsia="Times New Roman" w:hAnsi="Times New Roman" w:cs="Times New Roman"/>
          <w:b/>
          <w:bCs/>
          <w:kern w:val="36"/>
          <w:sz w:val="48"/>
          <w:szCs w:val="48"/>
          <w:lang w:val="en-GB" w:eastAsia="nl-NL"/>
        </w:rPr>
      </w:pPr>
      <w:r>
        <w:rPr>
          <w:lang w:val="en-GB"/>
        </w:rPr>
        <w:br w:type="page"/>
      </w:r>
    </w:p>
    <w:p w14:paraId="545C0689" w14:textId="733532E6" w:rsidR="000C091A" w:rsidRPr="000C091A" w:rsidRDefault="000C091A" w:rsidP="000C091A">
      <w:pPr>
        <w:pStyle w:val="Heading1"/>
        <w:rPr>
          <w:lang w:val="en-GB"/>
        </w:rPr>
      </w:pPr>
      <w:bookmarkStart w:id="1" w:name="_Toc24710341"/>
      <w:r>
        <w:rPr>
          <w:lang w:val="en-GB"/>
        </w:rPr>
        <w:lastRenderedPageBreak/>
        <w:t>Version</w:t>
      </w:r>
      <w:bookmarkEnd w:id="1"/>
    </w:p>
    <w:tbl>
      <w:tblPr>
        <w:tblStyle w:val="TableGrid"/>
        <w:tblW w:w="0" w:type="auto"/>
        <w:tblLook w:val="04A0" w:firstRow="1" w:lastRow="0" w:firstColumn="1" w:lastColumn="0" w:noHBand="0" w:noVBand="1"/>
      </w:tblPr>
      <w:tblGrid>
        <w:gridCol w:w="942"/>
        <w:gridCol w:w="1145"/>
        <w:gridCol w:w="1278"/>
        <w:gridCol w:w="3509"/>
        <w:gridCol w:w="2188"/>
      </w:tblGrid>
      <w:tr w:rsidR="009A139B" w14:paraId="322AD83A" w14:textId="1E3DDCFE" w:rsidTr="009A139B">
        <w:tc>
          <w:tcPr>
            <w:tcW w:w="942" w:type="dxa"/>
          </w:tcPr>
          <w:p w14:paraId="6973A2B7" w14:textId="77777777" w:rsidR="009A139B" w:rsidRPr="00542BA5" w:rsidRDefault="009A139B" w:rsidP="00646AE8">
            <w:pPr>
              <w:rPr>
                <w:b/>
                <w:bCs/>
                <w:lang w:val="en-GB"/>
              </w:rPr>
            </w:pPr>
            <w:r>
              <w:rPr>
                <w:b/>
                <w:bCs/>
                <w:lang w:val="en-GB"/>
              </w:rPr>
              <w:t>Version</w:t>
            </w:r>
          </w:p>
        </w:tc>
        <w:tc>
          <w:tcPr>
            <w:tcW w:w="1145" w:type="dxa"/>
          </w:tcPr>
          <w:p w14:paraId="1436245E" w14:textId="77777777" w:rsidR="009A139B" w:rsidRPr="00542BA5" w:rsidRDefault="009A139B" w:rsidP="00646AE8">
            <w:pPr>
              <w:rPr>
                <w:b/>
                <w:bCs/>
                <w:lang w:val="en-GB"/>
              </w:rPr>
            </w:pPr>
            <w:r>
              <w:rPr>
                <w:b/>
                <w:bCs/>
                <w:lang w:val="en-GB"/>
              </w:rPr>
              <w:t>Autor</w:t>
            </w:r>
          </w:p>
        </w:tc>
        <w:tc>
          <w:tcPr>
            <w:tcW w:w="1278" w:type="dxa"/>
          </w:tcPr>
          <w:p w14:paraId="7C1DF479" w14:textId="77777777" w:rsidR="009A139B" w:rsidRPr="00542BA5" w:rsidRDefault="009A139B" w:rsidP="00646AE8">
            <w:pPr>
              <w:rPr>
                <w:b/>
                <w:bCs/>
                <w:lang w:val="en-GB"/>
              </w:rPr>
            </w:pPr>
            <w:r>
              <w:rPr>
                <w:b/>
                <w:bCs/>
                <w:lang w:val="en-GB"/>
              </w:rPr>
              <w:t>Date</w:t>
            </w:r>
          </w:p>
        </w:tc>
        <w:tc>
          <w:tcPr>
            <w:tcW w:w="3509" w:type="dxa"/>
          </w:tcPr>
          <w:p w14:paraId="2438CD5B" w14:textId="77777777" w:rsidR="009A139B" w:rsidRPr="000C091A" w:rsidRDefault="009A139B" w:rsidP="00646AE8">
            <w:pPr>
              <w:rPr>
                <w:b/>
                <w:bCs/>
                <w:lang w:val="en-GB"/>
              </w:rPr>
            </w:pPr>
            <w:r>
              <w:rPr>
                <w:b/>
                <w:bCs/>
                <w:lang w:val="en-GB"/>
              </w:rPr>
              <w:t>Changes</w:t>
            </w:r>
          </w:p>
        </w:tc>
        <w:tc>
          <w:tcPr>
            <w:tcW w:w="2188" w:type="dxa"/>
          </w:tcPr>
          <w:p w14:paraId="4653B2BF" w14:textId="4591336E" w:rsidR="009A139B" w:rsidRDefault="009A139B" w:rsidP="00646AE8">
            <w:pPr>
              <w:rPr>
                <w:b/>
                <w:bCs/>
                <w:lang w:val="en-GB"/>
              </w:rPr>
            </w:pPr>
            <w:r>
              <w:rPr>
                <w:b/>
                <w:bCs/>
                <w:lang w:val="en-GB"/>
              </w:rPr>
              <w:t>Time spend</w:t>
            </w:r>
          </w:p>
        </w:tc>
      </w:tr>
      <w:tr w:rsidR="009A139B" w14:paraId="6618D5B9" w14:textId="13FD2540" w:rsidTr="009A139B">
        <w:tc>
          <w:tcPr>
            <w:tcW w:w="942" w:type="dxa"/>
          </w:tcPr>
          <w:p w14:paraId="30B5FD71" w14:textId="77777777" w:rsidR="009A139B" w:rsidRDefault="009A139B" w:rsidP="00646AE8">
            <w:pPr>
              <w:rPr>
                <w:lang w:val="en-GB"/>
              </w:rPr>
            </w:pPr>
            <w:r>
              <w:rPr>
                <w:lang w:val="en-GB"/>
              </w:rPr>
              <w:t>1.0</w:t>
            </w:r>
          </w:p>
        </w:tc>
        <w:tc>
          <w:tcPr>
            <w:tcW w:w="1145" w:type="dxa"/>
          </w:tcPr>
          <w:p w14:paraId="50C89FC2" w14:textId="77777777" w:rsidR="009A139B" w:rsidRDefault="009A139B" w:rsidP="00646AE8">
            <w:pPr>
              <w:rPr>
                <w:lang w:val="en-GB"/>
              </w:rPr>
            </w:pPr>
            <w:r>
              <w:rPr>
                <w:lang w:val="en-GB"/>
              </w:rPr>
              <w:t>Tim Chermin</w:t>
            </w:r>
          </w:p>
        </w:tc>
        <w:tc>
          <w:tcPr>
            <w:tcW w:w="1278" w:type="dxa"/>
          </w:tcPr>
          <w:p w14:paraId="3BA5A8CC" w14:textId="77777777" w:rsidR="009A139B" w:rsidRDefault="009A139B" w:rsidP="00646AE8">
            <w:pPr>
              <w:rPr>
                <w:lang w:val="en-GB"/>
              </w:rPr>
            </w:pPr>
            <w:r>
              <w:rPr>
                <w:lang w:val="en-GB"/>
              </w:rPr>
              <w:t>13/09/2019</w:t>
            </w:r>
          </w:p>
        </w:tc>
        <w:tc>
          <w:tcPr>
            <w:tcW w:w="3509" w:type="dxa"/>
          </w:tcPr>
          <w:p w14:paraId="5D497359" w14:textId="77777777" w:rsidR="009A139B" w:rsidRDefault="009A139B" w:rsidP="00646AE8">
            <w:pPr>
              <w:pStyle w:val="ListParagraph"/>
              <w:numPr>
                <w:ilvl w:val="0"/>
                <w:numId w:val="16"/>
              </w:numPr>
              <w:rPr>
                <w:lang w:val="en-GB"/>
              </w:rPr>
            </w:pPr>
            <w:r w:rsidRPr="000C091A">
              <w:rPr>
                <w:lang w:val="en-GB"/>
              </w:rPr>
              <w:t>Basic setup</w:t>
            </w:r>
          </w:p>
          <w:p w14:paraId="65DB03FB" w14:textId="173A368E" w:rsidR="009A139B" w:rsidRDefault="009A139B" w:rsidP="00646AE8">
            <w:pPr>
              <w:pStyle w:val="ListParagraph"/>
              <w:numPr>
                <w:ilvl w:val="0"/>
                <w:numId w:val="16"/>
              </w:numPr>
              <w:rPr>
                <w:lang w:val="en-GB"/>
              </w:rPr>
            </w:pPr>
            <w:r>
              <w:rPr>
                <w:lang w:val="en-GB"/>
              </w:rPr>
              <w:t xml:space="preserve">Start of Basic Hacking Process added </w:t>
            </w:r>
          </w:p>
          <w:p w14:paraId="1E34AE8B" w14:textId="585CE4A4" w:rsidR="009A139B" w:rsidRPr="000C091A" w:rsidRDefault="009A139B" w:rsidP="00646AE8">
            <w:pPr>
              <w:pStyle w:val="ListParagraph"/>
              <w:numPr>
                <w:ilvl w:val="0"/>
                <w:numId w:val="16"/>
              </w:numPr>
              <w:rPr>
                <w:lang w:val="en-GB"/>
              </w:rPr>
            </w:pPr>
            <w:r>
              <w:rPr>
                <w:lang w:val="en-GB"/>
              </w:rPr>
              <w:t>Start of Linux added</w:t>
            </w:r>
          </w:p>
        </w:tc>
        <w:tc>
          <w:tcPr>
            <w:tcW w:w="2188" w:type="dxa"/>
          </w:tcPr>
          <w:p w14:paraId="718AD63F" w14:textId="5F336D75" w:rsidR="009A139B" w:rsidRPr="009A139B" w:rsidRDefault="009A139B" w:rsidP="009A139B">
            <w:pPr>
              <w:rPr>
                <w:lang w:val="en-GB"/>
              </w:rPr>
            </w:pPr>
            <w:r>
              <w:rPr>
                <w:lang w:val="en-GB"/>
              </w:rPr>
              <w:t>10 hours</w:t>
            </w:r>
          </w:p>
        </w:tc>
      </w:tr>
      <w:tr w:rsidR="009A139B" w14:paraId="0CA589DF" w14:textId="764A3275" w:rsidTr="009A139B">
        <w:tc>
          <w:tcPr>
            <w:tcW w:w="942" w:type="dxa"/>
          </w:tcPr>
          <w:p w14:paraId="61CC0221" w14:textId="38A6177E" w:rsidR="009A139B" w:rsidRDefault="009A139B" w:rsidP="00646AE8">
            <w:pPr>
              <w:rPr>
                <w:lang w:val="en-GB"/>
              </w:rPr>
            </w:pPr>
            <w:r>
              <w:rPr>
                <w:lang w:val="en-GB"/>
              </w:rPr>
              <w:t>1.1</w:t>
            </w:r>
          </w:p>
        </w:tc>
        <w:tc>
          <w:tcPr>
            <w:tcW w:w="1145" w:type="dxa"/>
          </w:tcPr>
          <w:p w14:paraId="6A7AA9B7" w14:textId="126D79F4" w:rsidR="009A139B" w:rsidRDefault="009A139B" w:rsidP="00646AE8">
            <w:pPr>
              <w:rPr>
                <w:lang w:val="en-GB"/>
              </w:rPr>
            </w:pPr>
            <w:r>
              <w:rPr>
                <w:lang w:val="en-GB"/>
              </w:rPr>
              <w:t>Tim Chermin</w:t>
            </w:r>
          </w:p>
        </w:tc>
        <w:tc>
          <w:tcPr>
            <w:tcW w:w="1278" w:type="dxa"/>
          </w:tcPr>
          <w:p w14:paraId="7ECDC9BD" w14:textId="61A703A5" w:rsidR="009A139B" w:rsidRDefault="009A139B" w:rsidP="00646AE8">
            <w:pPr>
              <w:rPr>
                <w:lang w:val="en-GB"/>
              </w:rPr>
            </w:pPr>
            <w:r>
              <w:rPr>
                <w:lang w:val="en-GB"/>
              </w:rPr>
              <w:t>19/09/2019</w:t>
            </w:r>
          </w:p>
        </w:tc>
        <w:tc>
          <w:tcPr>
            <w:tcW w:w="3509" w:type="dxa"/>
          </w:tcPr>
          <w:p w14:paraId="4EADF370" w14:textId="77777777" w:rsidR="009A139B" w:rsidRDefault="009A139B" w:rsidP="001D38C5">
            <w:pPr>
              <w:pStyle w:val="ListParagraph"/>
              <w:numPr>
                <w:ilvl w:val="0"/>
                <w:numId w:val="16"/>
              </w:numPr>
              <w:rPr>
                <w:lang w:val="en-GB"/>
              </w:rPr>
            </w:pPr>
            <w:r>
              <w:rPr>
                <w:lang w:val="en-GB"/>
              </w:rPr>
              <w:t>Start of Networking</w:t>
            </w:r>
          </w:p>
          <w:p w14:paraId="37C145F5" w14:textId="4A086B94" w:rsidR="009A139B" w:rsidRPr="001D38C5" w:rsidRDefault="009A139B" w:rsidP="001D38C5">
            <w:pPr>
              <w:pStyle w:val="ListParagraph"/>
              <w:numPr>
                <w:ilvl w:val="0"/>
                <w:numId w:val="16"/>
              </w:numPr>
              <w:rPr>
                <w:lang w:val="en-GB"/>
              </w:rPr>
            </w:pPr>
            <w:r>
              <w:rPr>
                <w:lang w:val="en-GB"/>
              </w:rPr>
              <w:t>Updated Linux</w:t>
            </w:r>
          </w:p>
        </w:tc>
        <w:tc>
          <w:tcPr>
            <w:tcW w:w="2188" w:type="dxa"/>
          </w:tcPr>
          <w:p w14:paraId="177EB136" w14:textId="33A654B1" w:rsidR="009A139B" w:rsidRPr="009A139B" w:rsidRDefault="009A139B" w:rsidP="009A139B">
            <w:pPr>
              <w:rPr>
                <w:lang w:val="en-GB"/>
              </w:rPr>
            </w:pPr>
            <w:r>
              <w:rPr>
                <w:lang w:val="en-GB"/>
              </w:rPr>
              <w:t>8 hours</w:t>
            </w:r>
          </w:p>
        </w:tc>
      </w:tr>
      <w:tr w:rsidR="009A139B" w:rsidRPr="00A26EA7" w14:paraId="0E89C7EA" w14:textId="72611E16" w:rsidTr="009A139B">
        <w:tc>
          <w:tcPr>
            <w:tcW w:w="942" w:type="dxa"/>
          </w:tcPr>
          <w:p w14:paraId="45A6D686" w14:textId="0D278923" w:rsidR="009A139B" w:rsidRDefault="009A139B" w:rsidP="00646AE8">
            <w:pPr>
              <w:rPr>
                <w:lang w:val="en-GB"/>
              </w:rPr>
            </w:pPr>
            <w:r>
              <w:rPr>
                <w:lang w:val="en-GB"/>
              </w:rPr>
              <w:t>1.2</w:t>
            </w:r>
          </w:p>
        </w:tc>
        <w:tc>
          <w:tcPr>
            <w:tcW w:w="1145" w:type="dxa"/>
          </w:tcPr>
          <w:p w14:paraId="2C80BA75" w14:textId="7782166B" w:rsidR="009A139B" w:rsidRDefault="009A139B" w:rsidP="00646AE8">
            <w:pPr>
              <w:rPr>
                <w:lang w:val="en-GB"/>
              </w:rPr>
            </w:pPr>
            <w:r>
              <w:rPr>
                <w:lang w:val="en-GB"/>
              </w:rPr>
              <w:t>Tim Chermin</w:t>
            </w:r>
          </w:p>
        </w:tc>
        <w:tc>
          <w:tcPr>
            <w:tcW w:w="1278" w:type="dxa"/>
          </w:tcPr>
          <w:p w14:paraId="617DE3EF" w14:textId="719E6DFA" w:rsidR="009A139B" w:rsidRDefault="009A139B" w:rsidP="00646AE8">
            <w:pPr>
              <w:rPr>
                <w:lang w:val="en-GB"/>
              </w:rPr>
            </w:pPr>
            <w:r>
              <w:rPr>
                <w:lang w:val="en-GB"/>
              </w:rPr>
              <w:t>20/09/2019</w:t>
            </w:r>
          </w:p>
        </w:tc>
        <w:tc>
          <w:tcPr>
            <w:tcW w:w="3509" w:type="dxa"/>
          </w:tcPr>
          <w:p w14:paraId="329C9E78" w14:textId="77777777" w:rsidR="0005362B" w:rsidRDefault="009A139B" w:rsidP="0005362B">
            <w:pPr>
              <w:pStyle w:val="ListParagraph"/>
              <w:numPr>
                <w:ilvl w:val="0"/>
                <w:numId w:val="16"/>
              </w:numPr>
              <w:rPr>
                <w:lang w:val="en-GB"/>
              </w:rPr>
            </w:pPr>
            <w:r>
              <w:rPr>
                <w:lang w:val="en-GB"/>
              </w:rPr>
              <w:t xml:space="preserve">Start of </w:t>
            </w:r>
            <w:r w:rsidRPr="00A26EA7">
              <w:rPr>
                <w:lang w:val="en-GB"/>
              </w:rPr>
              <w:t>Network Scanning and Enumeration</w:t>
            </w:r>
          </w:p>
          <w:p w14:paraId="46621BF5" w14:textId="77777777" w:rsidR="009A139B" w:rsidRDefault="009A139B" w:rsidP="0005362B">
            <w:pPr>
              <w:pStyle w:val="ListParagraph"/>
              <w:numPr>
                <w:ilvl w:val="0"/>
                <w:numId w:val="16"/>
              </w:numPr>
              <w:rPr>
                <w:lang w:val="en-GB"/>
              </w:rPr>
            </w:pPr>
            <w:r>
              <w:rPr>
                <w:lang w:val="en-GB"/>
              </w:rPr>
              <w:t xml:space="preserve">Start of </w:t>
            </w:r>
            <w:r w:rsidRPr="00A717FD">
              <w:rPr>
                <w:lang w:val="en-GB"/>
              </w:rPr>
              <w:t>Foot printing, Reconnaissance and Social Engineering</w:t>
            </w:r>
          </w:p>
          <w:p w14:paraId="359E21F7" w14:textId="0B72F328" w:rsidR="0005362B" w:rsidRPr="00A26EA7" w:rsidRDefault="0005362B" w:rsidP="0005362B">
            <w:pPr>
              <w:pStyle w:val="ListParagraph"/>
              <w:numPr>
                <w:ilvl w:val="0"/>
                <w:numId w:val="16"/>
              </w:numPr>
              <w:rPr>
                <w:lang w:val="en-GB"/>
              </w:rPr>
            </w:pPr>
            <w:r>
              <w:rPr>
                <w:lang w:val="en-GB"/>
              </w:rPr>
              <w:t>Start of Wireshark</w:t>
            </w:r>
          </w:p>
        </w:tc>
        <w:tc>
          <w:tcPr>
            <w:tcW w:w="2188" w:type="dxa"/>
          </w:tcPr>
          <w:p w14:paraId="12CC180C" w14:textId="0BF8656A" w:rsidR="009A139B" w:rsidRPr="009A139B" w:rsidRDefault="009A139B" w:rsidP="009A139B">
            <w:pPr>
              <w:rPr>
                <w:lang w:val="en-GB"/>
              </w:rPr>
            </w:pPr>
            <w:r>
              <w:rPr>
                <w:lang w:val="en-GB"/>
              </w:rPr>
              <w:t>10 hours</w:t>
            </w:r>
          </w:p>
        </w:tc>
      </w:tr>
      <w:tr w:rsidR="009A139B" w:rsidRPr="00370A6B" w14:paraId="112C29C5" w14:textId="3AC3471F" w:rsidTr="009A139B">
        <w:tc>
          <w:tcPr>
            <w:tcW w:w="942" w:type="dxa"/>
          </w:tcPr>
          <w:p w14:paraId="472C6FD8" w14:textId="002BB5B8" w:rsidR="009A139B" w:rsidRDefault="009A139B" w:rsidP="00646AE8">
            <w:pPr>
              <w:rPr>
                <w:lang w:val="en-GB"/>
              </w:rPr>
            </w:pPr>
            <w:r>
              <w:rPr>
                <w:lang w:val="en-GB"/>
              </w:rPr>
              <w:t>1.3</w:t>
            </w:r>
          </w:p>
        </w:tc>
        <w:tc>
          <w:tcPr>
            <w:tcW w:w="1145" w:type="dxa"/>
          </w:tcPr>
          <w:p w14:paraId="0ECB9C2C" w14:textId="77252B03" w:rsidR="009A139B" w:rsidRDefault="009A139B" w:rsidP="00646AE8">
            <w:pPr>
              <w:rPr>
                <w:lang w:val="en-GB"/>
              </w:rPr>
            </w:pPr>
            <w:r>
              <w:rPr>
                <w:lang w:val="en-GB"/>
              </w:rPr>
              <w:t>Tim Chermin</w:t>
            </w:r>
          </w:p>
        </w:tc>
        <w:tc>
          <w:tcPr>
            <w:tcW w:w="1278" w:type="dxa"/>
          </w:tcPr>
          <w:p w14:paraId="3432EA46" w14:textId="2F4A3F19" w:rsidR="009A139B" w:rsidRDefault="009A139B" w:rsidP="00646AE8">
            <w:pPr>
              <w:rPr>
                <w:lang w:val="en-GB"/>
              </w:rPr>
            </w:pPr>
            <w:r>
              <w:rPr>
                <w:lang w:val="en-GB"/>
              </w:rPr>
              <w:t>21/09/2019</w:t>
            </w:r>
          </w:p>
        </w:tc>
        <w:tc>
          <w:tcPr>
            <w:tcW w:w="3509" w:type="dxa"/>
          </w:tcPr>
          <w:p w14:paraId="2052524D" w14:textId="27390B5E" w:rsidR="009A139B" w:rsidRDefault="00A65F5F" w:rsidP="00A26EA7">
            <w:pPr>
              <w:pStyle w:val="ListParagraph"/>
              <w:numPr>
                <w:ilvl w:val="0"/>
                <w:numId w:val="16"/>
              </w:numPr>
              <w:rPr>
                <w:lang w:val="en-GB"/>
              </w:rPr>
            </w:pPr>
            <w:r>
              <w:rPr>
                <w:lang w:val="en-GB"/>
              </w:rPr>
              <w:t>Finished</w:t>
            </w:r>
            <w:r w:rsidR="009A139B">
              <w:rPr>
                <w:lang w:val="en-GB"/>
              </w:rPr>
              <w:t xml:space="preserve"> </w:t>
            </w:r>
            <w:r w:rsidR="009A139B" w:rsidRPr="00370A6B">
              <w:rPr>
                <w:lang w:val="en-GB"/>
              </w:rPr>
              <w:t>Foot printing, Reconnaissance and Social Engineering</w:t>
            </w:r>
            <w:r w:rsidR="00CE1598">
              <w:rPr>
                <w:lang w:val="en-GB"/>
              </w:rPr>
              <w:t xml:space="preserve"> for now</w:t>
            </w:r>
          </w:p>
        </w:tc>
        <w:tc>
          <w:tcPr>
            <w:tcW w:w="2188" w:type="dxa"/>
          </w:tcPr>
          <w:p w14:paraId="708C4407" w14:textId="39EC0BBC" w:rsidR="009A139B" w:rsidRPr="009A139B" w:rsidRDefault="003C03B6" w:rsidP="009A139B">
            <w:pPr>
              <w:rPr>
                <w:lang w:val="en-GB"/>
              </w:rPr>
            </w:pPr>
            <w:r>
              <w:rPr>
                <w:lang w:val="en-GB"/>
              </w:rPr>
              <w:t>7</w:t>
            </w:r>
            <w:r w:rsidR="009A139B">
              <w:rPr>
                <w:lang w:val="en-GB"/>
              </w:rPr>
              <w:t xml:space="preserve"> hours</w:t>
            </w:r>
          </w:p>
        </w:tc>
      </w:tr>
      <w:tr w:rsidR="00B238DB" w:rsidRPr="00370A6B" w14:paraId="6649D33C" w14:textId="77777777" w:rsidTr="009A139B">
        <w:tc>
          <w:tcPr>
            <w:tcW w:w="942" w:type="dxa"/>
          </w:tcPr>
          <w:p w14:paraId="06473879" w14:textId="219D48BE" w:rsidR="00B238DB" w:rsidRDefault="00B238DB" w:rsidP="00646AE8">
            <w:pPr>
              <w:rPr>
                <w:lang w:val="en-GB"/>
              </w:rPr>
            </w:pPr>
            <w:r>
              <w:rPr>
                <w:lang w:val="en-GB"/>
              </w:rPr>
              <w:t>1.4</w:t>
            </w:r>
          </w:p>
        </w:tc>
        <w:tc>
          <w:tcPr>
            <w:tcW w:w="1145" w:type="dxa"/>
          </w:tcPr>
          <w:p w14:paraId="754E3E10" w14:textId="13612E5B" w:rsidR="00B238DB" w:rsidRDefault="00B238DB" w:rsidP="00646AE8">
            <w:pPr>
              <w:rPr>
                <w:lang w:val="en-GB"/>
              </w:rPr>
            </w:pPr>
            <w:r>
              <w:rPr>
                <w:lang w:val="en-GB"/>
              </w:rPr>
              <w:t>Tim Chermin</w:t>
            </w:r>
          </w:p>
        </w:tc>
        <w:tc>
          <w:tcPr>
            <w:tcW w:w="1278" w:type="dxa"/>
          </w:tcPr>
          <w:p w14:paraId="55AFF049" w14:textId="25CF3009" w:rsidR="00B238DB" w:rsidRDefault="00B238DB" w:rsidP="00646AE8">
            <w:pPr>
              <w:rPr>
                <w:lang w:val="en-GB"/>
              </w:rPr>
            </w:pPr>
            <w:r>
              <w:rPr>
                <w:lang w:val="en-GB"/>
              </w:rPr>
              <w:t>22/09/2019</w:t>
            </w:r>
          </w:p>
        </w:tc>
        <w:tc>
          <w:tcPr>
            <w:tcW w:w="3509" w:type="dxa"/>
          </w:tcPr>
          <w:p w14:paraId="59A1FFC1" w14:textId="73BCA5FF" w:rsidR="00B238DB" w:rsidRDefault="0005362B" w:rsidP="00A26EA7">
            <w:pPr>
              <w:pStyle w:val="ListParagraph"/>
              <w:numPr>
                <w:ilvl w:val="0"/>
                <w:numId w:val="16"/>
              </w:numPr>
              <w:rPr>
                <w:lang w:val="en-GB"/>
              </w:rPr>
            </w:pPr>
            <w:r>
              <w:rPr>
                <w:lang w:val="en-GB"/>
              </w:rPr>
              <w:t>Finished Network Scanning and enumeration for now</w:t>
            </w:r>
          </w:p>
        </w:tc>
        <w:tc>
          <w:tcPr>
            <w:tcW w:w="2188" w:type="dxa"/>
          </w:tcPr>
          <w:p w14:paraId="36DD63C8" w14:textId="6C685537" w:rsidR="00B238DB" w:rsidRDefault="0005362B" w:rsidP="009A139B">
            <w:pPr>
              <w:rPr>
                <w:lang w:val="en-GB"/>
              </w:rPr>
            </w:pPr>
            <w:r>
              <w:rPr>
                <w:lang w:val="en-GB"/>
              </w:rPr>
              <w:t>5</w:t>
            </w:r>
            <w:r w:rsidR="00B238DB">
              <w:rPr>
                <w:lang w:val="en-GB"/>
              </w:rPr>
              <w:t xml:space="preserve"> hours</w:t>
            </w:r>
          </w:p>
        </w:tc>
      </w:tr>
      <w:tr w:rsidR="00245D1A" w:rsidRPr="00370A6B" w14:paraId="5050C784" w14:textId="77777777" w:rsidTr="009A139B">
        <w:tc>
          <w:tcPr>
            <w:tcW w:w="942" w:type="dxa"/>
          </w:tcPr>
          <w:p w14:paraId="561668DD" w14:textId="7596D3B8" w:rsidR="00245D1A" w:rsidRDefault="00245D1A" w:rsidP="00646AE8">
            <w:pPr>
              <w:rPr>
                <w:lang w:val="en-GB"/>
              </w:rPr>
            </w:pPr>
            <w:r>
              <w:rPr>
                <w:lang w:val="en-GB"/>
              </w:rPr>
              <w:t>1.5</w:t>
            </w:r>
          </w:p>
        </w:tc>
        <w:tc>
          <w:tcPr>
            <w:tcW w:w="1145" w:type="dxa"/>
          </w:tcPr>
          <w:p w14:paraId="34C1BA95" w14:textId="1D9A890F" w:rsidR="00245D1A" w:rsidRDefault="00245D1A" w:rsidP="00646AE8">
            <w:pPr>
              <w:rPr>
                <w:lang w:val="en-GB"/>
              </w:rPr>
            </w:pPr>
            <w:r>
              <w:rPr>
                <w:lang w:val="en-GB"/>
              </w:rPr>
              <w:t>Tim Chermin</w:t>
            </w:r>
          </w:p>
        </w:tc>
        <w:tc>
          <w:tcPr>
            <w:tcW w:w="1278" w:type="dxa"/>
          </w:tcPr>
          <w:p w14:paraId="071FA6DF" w14:textId="5FB44889" w:rsidR="00245D1A" w:rsidRDefault="00245D1A" w:rsidP="00646AE8">
            <w:pPr>
              <w:rPr>
                <w:lang w:val="en-GB"/>
              </w:rPr>
            </w:pPr>
            <w:r>
              <w:rPr>
                <w:lang w:val="en-GB"/>
              </w:rPr>
              <w:t>26/09/2019</w:t>
            </w:r>
          </w:p>
        </w:tc>
        <w:tc>
          <w:tcPr>
            <w:tcW w:w="3509" w:type="dxa"/>
          </w:tcPr>
          <w:p w14:paraId="64516A16" w14:textId="607F41F8" w:rsidR="00245D1A" w:rsidRDefault="00245D1A" w:rsidP="00A26EA7">
            <w:pPr>
              <w:pStyle w:val="ListParagraph"/>
              <w:numPr>
                <w:ilvl w:val="0"/>
                <w:numId w:val="16"/>
              </w:numPr>
              <w:rPr>
                <w:lang w:val="en-GB"/>
              </w:rPr>
            </w:pPr>
            <w:r>
              <w:rPr>
                <w:lang w:val="en-GB"/>
              </w:rPr>
              <w:t>Finished Linux</w:t>
            </w:r>
          </w:p>
        </w:tc>
        <w:tc>
          <w:tcPr>
            <w:tcW w:w="2188" w:type="dxa"/>
          </w:tcPr>
          <w:p w14:paraId="225FCD39" w14:textId="6AC1ADEF" w:rsidR="00245D1A" w:rsidRDefault="00245D1A" w:rsidP="009A139B">
            <w:pPr>
              <w:rPr>
                <w:lang w:val="en-GB"/>
              </w:rPr>
            </w:pPr>
            <w:r>
              <w:rPr>
                <w:lang w:val="en-GB"/>
              </w:rPr>
              <w:t>4 hours</w:t>
            </w:r>
          </w:p>
        </w:tc>
      </w:tr>
      <w:tr w:rsidR="00893443" w:rsidRPr="00EC632F" w14:paraId="1BDED2F7" w14:textId="77777777" w:rsidTr="009A139B">
        <w:tc>
          <w:tcPr>
            <w:tcW w:w="942" w:type="dxa"/>
          </w:tcPr>
          <w:p w14:paraId="09105CB7" w14:textId="3D2FEAEE" w:rsidR="00893443" w:rsidRDefault="00893443" w:rsidP="00646AE8">
            <w:pPr>
              <w:rPr>
                <w:lang w:val="en-GB"/>
              </w:rPr>
            </w:pPr>
            <w:r>
              <w:rPr>
                <w:lang w:val="en-GB"/>
              </w:rPr>
              <w:t>1.6</w:t>
            </w:r>
          </w:p>
        </w:tc>
        <w:tc>
          <w:tcPr>
            <w:tcW w:w="1145" w:type="dxa"/>
          </w:tcPr>
          <w:p w14:paraId="53C182AA" w14:textId="06813DD8" w:rsidR="00893443" w:rsidRDefault="00893443" w:rsidP="00646AE8">
            <w:pPr>
              <w:rPr>
                <w:lang w:val="en-GB"/>
              </w:rPr>
            </w:pPr>
            <w:r>
              <w:rPr>
                <w:lang w:val="en-GB"/>
              </w:rPr>
              <w:t>Tim Chermin</w:t>
            </w:r>
          </w:p>
        </w:tc>
        <w:tc>
          <w:tcPr>
            <w:tcW w:w="1278" w:type="dxa"/>
          </w:tcPr>
          <w:p w14:paraId="41BE97B6" w14:textId="2FC2C66D" w:rsidR="00893443" w:rsidRDefault="00893443" w:rsidP="00646AE8">
            <w:pPr>
              <w:rPr>
                <w:lang w:val="en-GB"/>
              </w:rPr>
            </w:pPr>
            <w:r>
              <w:rPr>
                <w:lang w:val="en-GB"/>
              </w:rPr>
              <w:t>27/09/2019</w:t>
            </w:r>
          </w:p>
        </w:tc>
        <w:tc>
          <w:tcPr>
            <w:tcW w:w="3509" w:type="dxa"/>
          </w:tcPr>
          <w:p w14:paraId="76007EAC" w14:textId="5FF1F635" w:rsidR="00893443" w:rsidRDefault="006D199C" w:rsidP="00A26EA7">
            <w:pPr>
              <w:pStyle w:val="ListParagraph"/>
              <w:numPr>
                <w:ilvl w:val="0"/>
                <w:numId w:val="16"/>
              </w:numPr>
              <w:rPr>
                <w:lang w:val="en-GB"/>
              </w:rPr>
            </w:pPr>
            <w:r>
              <w:rPr>
                <w:lang w:val="en-GB"/>
              </w:rPr>
              <w:t>Start of SQL injection</w:t>
            </w:r>
          </w:p>
          <w:p w14:paraId="47CF06CB" w14:textId="1E0B1E12" w:rsidR="006D199C" w:rsidRDefault="006D199C" w:rsidP="00A26EA7">
            <w:pPr>
              <w:pStyle w:val="ListParagraph"/>
              <w:numPr>
                <w:ilvl w:val="0"/>
                <w:numId w:val="16"/>
              </w:numPr>
              <w:rPr>
                <w:lang w:val="en-GB"/>
              </w:rPr>
            </w:pPr>
            <w:r>
              <w:rPr>
                <w:lang w:val="en-GB"/>
              </w:rPr>
              <w:t xml:space="preserve">Start of </w:t>
            </w:r>
            <w:r w:rsidR="008E0105">
              <w:rPr>
                <w:lang w:val="en-GB"/>
              </w:rPr>
              <w:t>Law, Ethics and Responsible disclosure</w:t>
            </w:r>
          </w:p>
        </w:tc>
        <w:tc>
          <w:tcPr>
            <w:tcW w:w="2188" w:type="dxa"/>
          </w:tcPr>
          <w:p w14:paraId="6C44863D" w14:textId="7D2ECB34" w:rsidR="00893443" w:rsidRDefault="00EC632F" w:rsidP="009A139B">
            <w:pPr>
              <w:rPr>
                <w:lang w:val="en-GB"/>
              </w:rPr>
            </w:pPr>
            <w:r>
              <w:rPr>
                <w:lang w:val="en-GB"/>
              </w:rPr>
              <w:t>7 hours</w:t>
            </w:r>
          </w:p>
        </w:tc>
      </w:tr>
      <w:tr w:rsidR="002742B0" w:rsidRPr="00EC632F" w14:paraId="30834B89" w14:textId="77777777" w:rsidTr="009A139B">
        <w:tc>
          <w:tcPr>
            <w:tcW w:w="942" w:type="dxa"/>
          </w:tcPr>
          <w:p w14:paraId="05991995" w14:textId="076781E5" w:rsidR="002742B0" w:rsidRDefault="002742B0" w:rsidP="00646AE8">
            <w:pPr>
              <w:rPr>
                <w:lang w:val="en-GB"/>
              </w:rPr>
            </w:pPr>
            <w:r>
              <w:rPr>
                <w:lang w:val="en-GB"/>
              </w:rPr>
              <w:t>1.7</w:t>
            </w:r>
          </w:p>
        </w:tc>
        <w:tc>
          <w:tcPr>
            <w:tcW w:w="1145" w:type="dxa"/>
          </w:tcPr>
          <w:p w14:paraId="5D7720B9" w14:textId="211F7990" w:rsidR="002742B0" w:rsidRDefault="002742B0" w:rsidP="00646AE8">
            <w:pPr>
              <w:rPr>
                <w:lang w:val="en-GB"/>
              </w:rPr>
            </w:pPr>
            <w:r>
              <w:rPr>
                <w:lang w:val="en-GB"/>
              </w:rPr>
              <w:t>Tim Chermin</w:t>
            </w:r>
          </w:p>
        </w:tc>
        <w:tc>
          <w:tcPr>
            <w:tcW w:w="1278" w:type="dxa"/>
          </w:tcPr>
          <w:p w14:paraId="3E2F50DE" w14:textId="19AC4EE0" w:rsidR="002742B0" w:rsidRDefault="002742B0" w:rsidP="00646AE8">
            <w:pPr>
              <w:rPr>
                <w:lang w:val="en-GB"/>
              </w:rPr>
            </w:pPr>
            <w:r>
              <w:rPr>
                <w:lang w:val="en-GB"/>
              </w:rPr>
              <w:t>28/09/2019</w:t>
            </w:r>
          </w:p>
        </w:tc>
        <w:tc>
          <w:tcPr>
            <w:tcW w:w="3509" w:type="dxa"/>
          </w:tcPr>
          <w:p w14:paraId="66A646E7" w14:textId="1005411B" w:rsidR="002742B0" w:rsidRDefault="002742B0" w:rsidP="00A26EA7">
            <w:pPr>
              <w:pStyle w:val="ListParagraph"/>
              <w:numPr>
                <w:ilvl w:val="0"/>
                <w:numId w:val="16"/>
              </w:numPr>
              <w:rPr>
                <w:lang w:val="en-GB"/>
              </w:rPr>
            </w:pPr>
            <w:r>
              <w:rPr>
                <w:lang w:val="en-GB"/>
              </w:rPr>
              <w:t>Finished SQL injection</w:t>
            </w:r>
          </w:p>
          <w:p w14:paraId="383E318F" w14:textId="6D6D8819" w:rsidR="002742B0" w:rsidRDefault="002742B0" w:rsidP="00A26EA7">
            <w:pPr>
              <w:pStyle w:val="ListParagraph"/>
              <w:numPr>
                <w:ilvl w:val="0"/>
                <w:numId w:val="16"/>
              </w:numPr>
              <w:rPr>
                <w:lang w:val="en-GB"/>
              </w:rPr>
            </w:pPr>
            <w:r>
              <w:rPr>
                <w:lang w:val="en-GB"/>
              </w:rPr>
              <w:t>Finished Law</w:t>
            </w:r>
            <w:r w:rsidR="008E0105">
              <w:rPr>
                <w:lang w:val="en-GB"/>
              </w:rPr>
              <w:t>, E</w:t>
            </w:r>
            <w:r>
              <w:rPr>
                <w:lang w:val="en-GB"/>
              </w:rPr>
              <w:t>thics</w:t>
            </w:r>
            <w:r w:rsidR="008E0105">
              <w:rPr>
                <w:lang w:val="en-GB"/>
              </w:rPr>
              <w:t xml:space="preserve"> and Responsible disclosure</w:t>
            </w:r>
          </w:p>
        </w:tc>
        <w:tc>
          <w:tcPr>
            <w:tcW w:w="2188" w:type="dxa"/>
          </w:tcPr>
          <w:p w14:paraId="45001DC8" w14:textId="3DD84763" w:rsidR="002742B0" w:rsidRDefault="002742B0" w:rsidP="009A139B">
            <w:pPr>
              <w:rPr>
                <w:lang w:val="en-GB"/>
              </w:rPr>
            </w:pPr>
            <w:r>
              <w:rPr>
                <w:lang w:val="en-GB"/>
              </w:rPr>
              <w:t>5 hours</w:t>
            </w:r>
          </w:p>
        </w:tc>
      </w:tr>
      <w:tr w:rsidR="00210E50" w:rsidRPr="00EC632F" w14:paraId="34861C0F" w14:textId="77777777" w:rsidTr="009A139B">
        <w:tc>
          <w:tcPr>
            <w:tcW w:w="942" w:type="dxa"/>
          </w:tcPr>
          <w:p w14:paraId="7582E825" w14:textId="7D268367" w:rsidR="00210E50" w:rsidRDefault="00210E50" w:rsidP="00646AE8">
            <w:pPr>
              <w:rPr>
                <w:lang w:val="en-GB"/>
              </w:rPr>
            </w:pPr>
            <w:r>
              <w:rPr>
                <w:lang w:val="en-GB"/>
              </w:rPr>
              <w:t>1.8</w:t>
            </w:r>
          </w:p>
        </w:tc>
        <w:tc>
          <w:tcPr>
            <w:tcW w:w="1145" w:type="dxa"/>
          </w:tcPr>
          <w:p w14:paraId="3A10D85D" w14:textId="097F5760" w:rsidR="00210E50" w:rsidRDefault="00210E50" w:rsidP="00646AE8">
            <w:pPr>
              <w:rPr>
                <w:lang w:val="en-GB"/>
              </w:rPr>
            </w:pPr>
            <w:r>
              <w:rPr>
                <w:lang w:val="en-GB"/>
              </w:rPr>
              <w:t>Tim Chermin</w:t>
            </w:r>
          </w:p>
        </w:tc>
        <w:tc>
          <w:tcPr>
            <w:tcW w:w="1278" w:type="dxa"/>
          </w:tcPr>
          <w:p w14:paraId="33494A9E" w14:textId="613C859A" w:rsidR="00210E50" w:rsidRDefault="00210E50" w:rsidP="00646AE8">
            <w:pPr>
              <w:rPr>
                <w:lang w:val="en-GB"/>
              </w:rPr>
            </w:pPr>
            <w:r>
              <w:rPr>
                <w:lang w:val="en-GB"/>
              </w:rPr>
              <w:t>04/10/2019</w:t>
            </w:r>
          </w:p>
        </w:tc>
        <w:tc>
          <w:tcPr>
            <w:tcW w:w="3509" w:type="dxa"/>
          </w:tcPr>
          <w:p w14:paraId="53147C07" w14:textId="428E700D" w:rsidR="00210E50" w:rsidRDefault="00210E50" w:rsidP="00A26EA7">
            <w:pPr>
              <w:pStyle w:val="ListParagraph"/>
              <w:numPr>
                <w:ilvl w:val="0"/>
                <w:numId w:val="16"/>
              </w:numPr>
              <w:rPr>
                <w:lang w:val="en-GB"/>
              </w:rPr>
            </w:pPr>
            <w:r>
              <w:rPr>
                <w:lang w:val="en-GB"/>
              </w:rPr>
              <w:t>Started XSS</w:t>
            </w:r>
          </w:p>
          <w:p w14:paraId="1DC05948" w14:textId="553DE531" w:rsidR="00210E50" w:rsidRDefault="00210E50" w:rsidP="00A26EA7">
            <w:pPr>
              <w:pStyle w:val="ListParagraph"/>
              <w:numPr>
                <w:ilvl w:val="0"/>
                <w:numId w:val="16"/>
              </w:numPr>
              <w:rPr>
                <w:lang w:val="en-GB"/>
              </w:rPr>
            </w:pPr>
            <w:r>
              <w:rPr>
                <w:lang w:val="en-GB"/>
              </w:rPr>
              <w:t>Started CSRF</w:t>
            </w:r>
          </w:p>
        </w:tc>
        <w:tc>
          <w:tcPr>
            <w:tcW w:w="2188" w:type="dxa"/>
          </w:tcPr>
          <w:p w14:paraId="772DD660" w14:textId="3F059BFC" w:rsidR="00210E50" w:rsidRDefault="00210E50" w:rsidP="009A139B">
            <w:pPr>
              <w:rPr>
                <w:lang w:val="en-GB"/>
              </w:rPr>
            </w:pPr>
            <w:r>
              <w:rPr>
                <w:lang w:val="en-GB"/>
              </w:rPr>
              <w:t>8 hours</w:t>
            </w:r>
          </w:p>
        </w:tc>
      </w:tr>
      <w:tr w:rsidR="00F81BED" w:rsidRPr="00EC632F" w14:paraId="03F2F52B" w14:textId="77777777" w:rsidTr="009A139B">
        <w:tc>
          <w:tcPr>
            <w:tcW w:w="942" w:type="dxa"/>
          </w:tcPr>
          <w:p w14:paraId="4EB8EB54" w14:textId="0B639D7F" w:rsidR="00F81BED" w:rsidRDefault="00F81BED" w:rsidP="00646AE8">
            <w:pPr>
              <w:rPr>
                <w:lang w:val="en-GB"/>
              </w:rPr>
            </w:pPr>
            <w:r>
              <w:rPr>
                <w:lang w:val="en-GB"/>
              </w:rPr>
              <w:t>1.9</w:t>
            </w:r>
          </w:p>
        </w:tc>
        <w:tc>
          <w:tcPr>
            <w:tcW w:w="1145" w:type="dxa"/>
          </w:tcPr>
          <w:p w14:paraId="2728E622" w14:textId="2FF02FC1" w:rsidR="00F81BED" w:rsidRDefault="00F81BED" w:rsidP="00646AE8">
            <w:pPr>
              <w:rPr>
                <w:lang w:val="en-GB"/>
              </w:rPr>
            </w:pPr>
            <w:r>
              <w:rPr>
                <w:lang w:val="en-GB"/>
              </w:rPr>
              <w:t>Tim Chermin</w:t>
            </w:r>
          </w:p>
        </w:tc>
        <w:tc>
          <w:tcPr>
            <w:tcW w:w="1278" w:type="dxa"/>
          </w:tcPr>
          <w:p w14:paraId="6711806A" w14:textId="1649EB3B" w:rsidR="00F81BED" w:rsidRDefault="00F81BED" w:rsidP="00646AE8">
            <w:pPr>
              <w:rPr>
                <w:lang w:val="en-GB"/>
              </w:rPr>
            </w:pPr>
            <w:r>
              <w:rPr>
                <w:lang w:val="en-GB"/>
              </w:rPr>
              <w:t>05/10/2019</w:t>
            </w:r>
          </w:p>
        </w:tc>
        <w:tc>
          <w:tcPr>
            <w:tcW w:w="3509" w:type="dxa"/>
          </w:tcPr>
          <w:p w14:paraId="2150FCF3" w14:textId="77777777" w:rsidR="00F81BED" w:rsidRDefault="0085506C" w:rsidP="00A26EA7">
            <w:pPr>
              <w:pStyle w:val="ListParagraph"/>
              <w:numPr>
                <w:ilvl w:val="0"/>
                <w:numId w:val="16"/>
              </w:numPr>
              <w:rPr>
                <w:lang w:val="en-GB"/>
              </w:rPr>
            </w:pPr>
            <w:r>
              <w:rPr>
                <w:lang w:val="en-GB"/>
              </w:rPr>
              <w:t>Finished XSS</w:t>
            </w:r>
          </w:p>
          <w:p w14:paraId="25784916" w14:textId="28427846" w:rsidR="00D91499" w:rsidRDefault="00D91499" w:rsidP="00A26EA7">
            <w:pPr>
              <w:pStyle w:val="ListParagraph"/>
              <w:numPr>
                <w:ilvl w:val="0"/>
                <w:numId w:val="16"/>
              </w:numPr>
              <w:rPr>
                <w:lang w:val="en-GB"/>
              </w:rPr>
            </w:pPr>
            <w:r>
              <w:rPr>
                <w:lang w:val="en-GB"/>
              </w:rPr>
              <w:t>Finished CSRF</w:t>
            </w:r>
          </w:p>
        </w:tc>
        <w:tc>
          <w:tcPr>
            <w:tcW w:w="2188" w:type="dxa"/>
          </w:tcPr>
          <w:p w14:paraId="12989E06" w14:textId="10958132" w:rsidR="00F81BED" w:rsidRDefault="0085506C" w:rsidP="009A139B">
            <w:pPr>
              <w:rPr>
                <w:lang w:val="en-GB"/>
              </w:rPr>
            </w:pPr>
            <w:r>
              <w:rPr>
                <w:lang w:val="en-GB"/>
              </w:rPr>
              <w:t>6 hours</w:t>
            </w:r>
          </w:p>
        </w:tc>
      </w:tr>
      <w:tr w:rsidR="00235B29" w:rsidRPr="00EC632F" w14:paraId="26A851F3" w14:textId="77777777" w:rsidTr="009A139B">
        <w:tc>
          <w:tcPr>
            <w:tcW w:w="942" w:type="dxa"/>
          </w:tcPr>
          <w:p w14:paraId="7CB99612" w14:textId="5A2395CE" w:rsidR="00235B29" w:rsidRDefault="00235B29" w:rsidP="00646AE8">
            <w:pPr>
              <w:rPr>
                <w:lang w:val="en-GB"/>
              </w:rPr>
            </w:pPr>
            <w:r>
              <w:rPr>
                <w:lang w:val="en-GB"/>
              </w:rPr>
              <w:t>2.0</w:t>
            </w:r>
          </w:p>
        </w:tc>
        <w:tc>
          <w:tcPr>
            <w:tcW w:w="1145" w:type="dxa"/>
          </w:tcPr>
          <w:p w14:paraId="76BF1970" w14:textId="2B6D7181" w:rsidR="00235B29" w:rsidRDefault="00235B29" w:rsidP="00646AE8">
            <w:pPr>
              <w:rPr>
                <w:lang w:val="en-GB"/>
              </w:rPr>
            </w:pPr>
            <w:r>
              <w:rPr>
                <w:lang w:val="en-GB"/>
              </w:rPr>
              <w:t>Tim Chermin</w:t>
            </w:r>
          </w:p>
        </w:tc>
        <w:tc>
          <w:tcPr>
            <w:tcW w:w="1278" w:type="dxa"/>
          </w:tcPr>
          <w:p w14:paraId="1C3FC2EB" w14:textId="0756EAFB" w:rsidR="00235B29" w:rsidRDefault="00235B29" w:rsidP="00646AE8">
            <w:pPr>
              <w:rPr>
                <w:lang w:val="en-GB"/>
              </w:rPr>
            </w:pPr>
            <w:r>
              <w:rPr>
                <w:lang w:val="en-GB"/>
              </w:rPr>
              <w:t>1</w:t>
            </w:r>
            <w:r w:rsidR="0089386C">
              <w:rPr>
                <w:lang w:val="en-GB"/>
              </w:rPr>
              <w:t>6</w:t>
            </w:r>
            <w:r>
              <w:rPr>
                <w:lang w:val="en-GB"/>
              </w:rPr>
              <w:t>/10/2019</w:t>
            </w:r>
          </w:p>
        </w:tc>
        <w:tc>
          <w:tcPr>
            <w:tcW w:w="3509" w:type="dxa"/>
          </w:tcPr>
          <w:p w14:paraId="55257422" w14:textId="71A1EB7D" w:rsidR="00235B29" w:rsidRDefault="0089386C" w:rsidP="00A26EA7">
            <w:pPr>
              <w:pStyle w:val="ListParagraph"/>
              <w:numPr>
                <w:ilvl w:val="0"/>
                <w:numId w:val="16"/>
              </w:numPr>
              <w:rPr>
                <w:lang w:val="en-GB"/>
              </w:rPr>
            </w:pPr>
            <w:r>
              <w:rPr>
                <w:lang w:val="en-GB"/>
              </w:rPr>
              <w:t>Start password cracking</w:t>
            </w:r>
          </w:p>
        </w:tc>
        <w:tc>
          <w:tcPr>
            <w:tcW w:w="2188" w:type="dxa"/>
          </w:tcPr>
          <w:p w14:paraId="18E51020" w14:textId="5EE6D039" w:rsidR="00235B29" w:rsidRDefault="0089386C" w:rsidP="009A139B">
            <w:pPr>
              <w:rPr>
                <w:lang w:val="en-GB"/>
              </w:rPr>
            </w:pPr>
            <w:r>
              <w:rPr>
                <w:lang w:val="en-GB"/>
              </w:rPr>
              <w:t>5 hours</w:t>
            </w:r>
          </w:p>
        </w:tc>
      </w:tr>
      <w:tr w:rsidR="00A260B0" w:rsidRPr="00A260B0" w14:paraId="60FDB039" w14:textId="77777777" w:rsidTr="009A139B">
        <w:tc>
          <w:tcPr>
            <w:tcW w:w="942" w:type="dxa"/>
          </w:tcPr>
          <w:p w14:paraId="69AD5F69" w14:textId="6B4A91DA" w:rsidR="00A260B0" w:rsidRDefault="00A260B0" w:rsidP="00646AE8">
            <w:pPr>
              <w:rPr>
                <w:lang w:val="en-GB"/>
              </w:rPr>
            </w:pPr>
            <w:r>
              <w:rPr>
                <w:lang w:val="en-GB"/>
              </w:rPr>
              <w:t>2.1</w:t>
            </w:r>
          </w:p>
        </w:tc>
        <w:tc>
          <w:tcPr>
            <w:tcW w:w="1145" w:type="dxa"/>
          </w:tcPr>
          <w:p w14:paraId="3B32348F" w14:textId="5BA42B17" w:rsidR="00A260B0" w:rsidRDefault="00A260B0" w:rsidP="00646AE8">
            <w:pPr>
              <w:rPr>
                <w:lang w:val="en-GB"/>
              </w:rPr>
            </w:pPr>
            <w:r>
              <w:rPr>
                <w:lang w:val="en-GB"/>
              </w:rPr>
              <w:t>Tim Chermin</w:t>
            </w:r>
          </w:p>
        </w:tc>
        <w:tc>
          <w:tcPr>
            <w:tcW w:w="1278" w:type="dxa"/>
          </w:tcPr>
          <w:p w14:paraId="10171DA1" w14:textId="0D523AA2" w:rsidR="00A260B0" w:rsidRDefault="00A260B0" w:rsidP="00646AE8">
            <w:pPr>
              <w:rPr>
                <w:lang w:val="en-GB"/>
              </w:rPr>
            </w:pPr>
            <w:r>
              <w:rPr>
                <w:lang w:val="en-GB"/>
              </w:rPr>
              <w:t>25/10/2019</w:t>
            </w:r>
          </w:p>
        </w:tc>
        <w:tc>
          <w:tcPr>
            <w:tcW w:w="3509" w:type="dxa"/>
          </w:tcPr>
          <w:p w14:paraId="137DF58E" w14:textId="77777777" w:rsidR="00A260B0" w:rsidRDefault="00A260B0" w:rsidP="00A26EA7">
            <w:pPr>
              <w:pStyle w:val="ListParagraph"/>
              <w:numPr>
                <w:ilvl w:val="0"/>
                <w:numId w:val="16"/>
              </w:numPr>
              <w:rPr>
                <w:lang w:val="en-GB"/>
              </w:rPr>
            </w:pPr>
            <w:r>
              <w:rPr>
                <w:lang w:val="en-GB"/>
              </w:rPr>
              <w:t>Continued password cracking</w:t>
            </w:r>
          </w:p>
          <w:p w14:paraId="235962C0" w14:textId="77777777" w:rsidR="00A260B0" w:rsidRDefault="00A260B0" w:rsidP="00A26EA7">
            <w:pPr>
              <w:pStyle w:val="ListParagraph"/>
              <w:numPr>
                <w:ilvl w:val="0"/>
                <w:numId w:val="16"/>
              </w:numPr>
              <w:rPr>
                <w:lang w:val="en-GB"/>
              </w:rPr>
            </w:pPr>
            <w:r>
              <w:rPr>
                <w:lang w:val="en-GB"/>
              </w:rPr>
              <w:t xml:space="preserve">Started </w:t>
            </w:r>
            <w:r w:rsidRPr="00A260B0">
              <w:rPr>
                <w:lang w:val="en-GB"/>
              </w:rPr>
              <w:t>Path Traversal, File inclusion and Command Injection</w:t>
            </w:r>
          </w:p>
          <w:p w14:paraId="61D86E7F" w14:textId="616A558C" w:rsidR="00A260B0" w:rsidRDefault="00A260B0" w:rsidP="00A26EA7">
            <w:pPr>
              <w:pStyle w:val="ListParagraph"/>
              <w:numPr>
                <w:ilvl w:val="0"/>
                <w:numId w:val="16"/>
              </w:numPr>
              <w:rPr>
                <w:lang w:val="en-GB"/>
              </w:rPr>
            </w:pPr>
            <w:r>
              <w:rPr>
                <w:lang w:val="en-GB"/>
              </w:rPr>
              <w:t>Started wireless hacking</w:t>
            </w:r>
          </w:p>
        </w:tc>
        <w:tc>
          <w:tcPr>
            <w:tcW w:w="2188" w:type="dxa"/>
          </w:tcPr>
          <w:p w14:paraId="4713E324" w14:textId="6643CD62" w:rsidR="00A260B0" w:rsidRDefault="00A260B0" w:rsidP="009A139B">
            <w:pPr>
              <w:rPr>
                <w:lang w:val="en-GB"/>
              </w:rPr>
            </w:pPr>
            <w:r>
              <w:rPr>
                <w:lang w:val="en-GB"/>
              </w:rPr>
              <w:t>8 hours</w:t>
            </w:r>
          </w:p>
        </w:tc>
      </w:tr>
      <w:tr w:rsidR="00E96515" w:rsidRPr="00E96515" w14:paraId="284F57EF" w14:textId="77777777" w:rsidTr="009A139B">
        <w:tc>
          <w:tcPr>
            <w:tcW w:w="942" w:type="dxa"/>
          </w:tcPr>
          <w:p w14:paraId="4AE53DAF" w14:textId="2EB12C6A" w:rsidR="00E96515" w:rsidRDefault="00E96515" w:rsidP="00646AE8">
            <w:pPr>
              <w:rPr>
                <w:lang w:val="en-GB"/>
              </w:rPr>
            </w:pPr>
            <w:r>
              <w:rPr>
                <w:lang w:val="en-GB"/>
              </w:rPr>
              <w:t>2.2</w:t>
            </w:r>
          </w:p>
        </w:tc>
        <w:tc>
          <w:tcPr>
            <w:tcW w:w="1145" w:type="dxa"/>
          </w:tcPr>
          <w:p w14:paraId="577C44E1" w14:textId="150D52F3" w:rsidR="00E96515" w:rsidRDefault="00E96515" w:rsidP="00646AE8">
            <w:pPr>
              <w:rPr>
                <w:lang w:val="en-GB"/>
              </w:rPr>
            </w:pPr>
            <w:r>
              <w:rPr>
                <w:lang w:val="en-GB"/>
              </w:rPr>
              <w:t>Tim Chermin</w:t>
            </w:r>
          </w:p>
        </w:tc>
        <w:tc>
          <w:tcPr>
            <w:tcW w:w="1278" w:type="dxa"/>
          </w:tcPr>
          <w:p w14:paraId="556B5191" w14:textId="7711DEBB" w:rsidR="00E96515" w:rsidRDefault="00E96515" w:rsidP="00646AE8">
            <w:pPr>
              <w:rPr>
                <w:lang w:val="en-GB"/>
              </w:rPr>
            </w:pPr>
            <w:r>
              <w:rPr>
                <w:lang w:val="en-GB"/>
              </w:rPr>
              <w:t>01/11/2019</w:t>
            </w:r>
          </w:p>
        </w:tc>
        <w:tc>
          <w:tcPr>
            <w:tcW w:w="3509" w:type="dxa"/>
          </w:tcPr>
          <w:p w14:paraId="3F3B4DBA" w14:textId="77777777" w:rsidR="00E96515" w:rsidRDefault="00E96515" w:rsidP="00A26EA7">
            <w:pPr>
              <w:pStyle w:val="ListParagraph"/>
              <w:numPr>
                <w:ilvl w:val="0"/>
                <w:numId w:val="16"/>
              </w:numPr>
              <w:rPr>
                <w:lang w:val="en-GB"/>
              </w:rPr>
            </w:pPr>
            <w:r>
              <w:rPr>
                <w:lang w:val="en-GB"/>
              </w:rPr>
              <w:t>Finished password cracking</w:t>
            </w:r>
          </w:p>
          <w:p w14:paraId="1124FBC0" w14:textId="66A39E8E" w:rsidR="00E96515" w:rsidRPr="002959C0" w:rsidRDefault="00E96515" w:rsidP="002959C0">
            <w:pPr>
              <w:pStyle w:val="ListParagraph"/>
              <w:numPr>
                <w:ilvl w:val="0"/>
                <w:numId w:val="16"/>
              </w:numPr>
              <w:rPr>
                <w:lang w:val="en-GB"/>
              </w:rPr>
            </w:pPr>
            <w:r>
              <w:rPr>
                <w:lang w:val="en-GB"/>
              </w:rPr>
              <w:t>Finished Path Traversal, File inclusion and command injection</w:t>
            </w:r>
          </w:p>
        </w:tc>
        <w:tc>
          <w:tcPr>
            <w:tcW w:w="2188" w:type="dxa"/>
          </w:tcPr>
          <w:p w14:paraId="52DAA095" w14:textId="54C82F17" w:rsidR="00E96515" w:rsidRDefault="002959C0" w:rsidP="009A139B">
            <w:pPr>
              <w:rPr>
                <w:lang w:val="en-GB"/>
              </w:rPr>
            </w:pPr>
            <w:r>
              <w:rPr>
                <w:lang w:val="en-GB"/>
              </w:rPr>
              <w:t>8 hours</w:t>
            </w:r>
          </w:p>
        </w:tc>
      </w:tr>
      <w:tr w:rsidR="009308CA" w:rsidRPr="00E96515" w14:paraId="483864EB" w14:textId="77777777" w:rsidTr="009A139B">
        <w:tc>
          <w:tcPr>
            <w:tcW w:w="942" w:type="dxa"/>
          </w:tcPr>
          <w:p w14:paraId="0326101E" w14:textId="3D03B1C3" w:rsidR="009308CA" w:rsidRDefault="009308CA" w:rsidP="00646AE8">
            <w:pPr>
              <w:rPr>
                <w:lang w:val="en-GB"/>
              </w:rPr>
            </w:pPr>
            <w:r>
              <w:rPr>
                <w:lang w:val="en-GB"/>
              </w:rPr>
              <w:t>2.3</w:t>
            </w:r>
          </w:p>
        </w:tc>
        <w:tc>
          <w:tcPr>
            <w:tcW w:w="1145" w:type="dxa"/>
          </w:tcPr>
          <w:p w14:paraId="66450E70" w14:textId="2C8F645C" w:rsidR="009308CA" w:rsidRDefault="009308CA" w:rsidP="00646AE8">
            <w:pPr>
              <w:rPr>
                <w:lang w:val="en-GB"/>
              </w:rPr>
            </w:pPr>
            <w:r>
              <w:rPr>
                <w:lang w:val="en-GB"/>
              </w:rPr>
              <w:t>Tim Chermin</w:t>
            </w:r>
          </w:p>
        </w:tc>
        <w:tc>
          <w:tcPr>
            <w:tcW w:w="1278" w:type="dxa"/>
          </w:tcPr>
          <w:p w14:paraId="0247B9BB" w14:textId="7F09521C" w:rsidR="009308CA" w:rsidRDefault="009308CA" w:rsidP="00646AE8">
            <w:pPr>
              <w:rPr>
                <w:lang w:val="en-GB"/>
              </w:rPr>
            </w:pPr>
            <w:r>
              <w:rPr>
                <w:lang w:val="en-GB"/>
              </w:rPr>
              <w:t>05/11/2019</w:t>
            </w:r>
          </w:p>
        </w:tc>
        <w:tc>
          <w:tcPr>
            <w:tcW w:w="3509" w:type="dxa"/>
          </w:tcPr>
          <w:p w14:paraId="14ACF9A7" w14:textId="52AEC607" w:rsidR="00CC45DE" w:rsidRDefault="00F43E0A" w:rsidP="00A26EA7">
            <w:pPr>
              <w:pStyle w:val="ListParagraph"/>
              <w:numPr>
                <w:ilvl w:val="0"/>
                <w:numId w:val="16"/>
              </w:numPr>
              <w:rPr>
                <w:lang w:val="en-GB"/>
              </w:rPr>
            </w:pPr>
            <w:r>
              <w:rPr>
                <w:lang w:val="en-GB"/>
              </w:rPr>
              <w:t>Feedback updates</w:t>
            </w:r>
          </w:p>
        </w:tc>
        <w:tc>
          <w:tcPr>
            <w:tcW w:w="2188" w:type="dxa"/>
          </w:tcPr>
          <w:p w14:paraId="4AF2306B" w14:textId="14B7F2CC" w:rsidR="009308CA" w:rsidRDefault="009308CA" w:rsidP="009A139B">
            <w:pPr>
              <w:rPr>
                <w:lang w:val="en-GB"/>
              </w:rPr>
            </w:pPr>
            <w:r>
              <w:rPr>
                <w:lang w:val="en-GB"/>
              </w:rPr>
              <w:t>4 hours</w:t>
            </w:r>
          </w:p>
        </w:tc>
      </w:tr>
      <w:tr w:rsidR="00440824" w:rsidRPr="00E96515" w14:paraId="75278937" w14:textId="77777777" w:rsidTr="009A139B">
        <w:tc>
          <w:tcPr>
            <w:tcW w:w="942" w:type="dxa"/>
          </w:tcPr>
          <w:p w14:paraId="4F6C95F4" w14:textId="7CE7A446" w:rsidR="00440824" w:rsidRDefault="00440824" w:rsidP="00646AE8">
            <w:pPr>
              <w:rPr>
                <w:lang w:val="en-GB"/>
              </w:rPr>
            </w:pPr>
            <w:r>
              <w:rPr>
                <w:lang w:val="en-GB"/>
              </w:rPr>
              <w:t>2.4</w:t>
            </w:r>
          </w:p>
        </w:tc>
        <w:tc>
          <w:tcPr>
            <w:tcW w:w="1145" w:type="dxa"/>
          </w:tcPr>
          <w:p w14:paraId="13C17ED2" w14:textId="027F46C6" w:rsidR="00440824" w:rsidRDefault="00440824" w:rsidP="00646AE8">
            <w:pPr>
              <w:rPr>
                <w:lang w:val="en-GB"/>
              </w:rPr>
            </w:pPr>
            <w:r>
              <w:rPr>
                <w:lang w:val="en-GB"/>
              </w:rPr>
              <w:t>Tim Chermin</w:t>
            </w:r>
          </w:p>
        </w:tc>
        <w:tc>
          <w:tcPr>
            <w:tcW w:w="1278" w:type="dxa"/>
          </w:tcPr>
          <w:p w14:paraId="012AF537" w14:textId="5E52656D" w:rsidR="00440824" w:rsidRDefault="00440824" w:rsidP="00646AE8">
            <w:pPr>
              <w:rPr>
                <w:lang w:val="en-GB"/>
              </w:rPr>
            </w:pPr>
            <w:r>
              <w:rPr>
                <w:lang w:val="en-GB"/>
              </w:rPr>
              <w:t>0</w:t>
            </w:r>
            <w:r w:rsidR="00CA7376">
              <w:rPr>
                <w:lang w:val="en-GB"/>
              </w:rPr>
              <w:t>8</w:t>
            </w:r>
            <w:r>
              <w:rPr>
                <w:lang w:val="en-GB"/>
              </w:rPr>
              <w:t>/11/2019</w:t>
            </w:r>
          </w:p>
        </w:tc>
        <w:tc>
          <w:tcPr>
            <w:tcW w:w="3509" w:type="dxa"/>
          </w:tcPr>
          <w:p w14:paraId="680DF7ED" w14:textId="04A737AE" w:rsidR="00440824" w:rsidRDefault="00CA7376" w:rsidP="00A26EA7">
            <w:pPr>
              <w:pStyle w:val="ListParagraph"/>
              <w:numPr>
                <w:ilvl w:val="0"/>
                <w:numId w:val="16"/>
              </w:numPr>
              <w:rPr>
                <w:lang w:val="en-GB"/>
              </w:rPr>
            </w:pPr>
            <w:r>
              <w:rPr>
                <w:lang w:val="en-GB"/>
              </w:rPr>
              <w:t>Sniffing and Spoofing started</w:t>
            </w:r>
          </w:p>
        </w:tc>
        <w:tc>
          <w:tcPr>
            <w:tcW w:w="2188" w:type="dxa"/>
          </w:tcPr>
          <w:p w14:paraId="7AED1ABC" w14:textId="0A07C270" w:rsidR="00440824" w:rsidRDefault="00CA7376" w:rsidP="009A139B">
            <w:pPr>
              <w:rPr>
                <w:lang w:val="en-GB"/>
              </w:rPr>
            </w:pPr>
            <w:r>
              <w:rPr>
                <w:lang w:val="en-GB"/>
              </w:rPr>
              <w:t>8</w:t>
            </w:r>
            <w:r w:rsidR="00440824">
              <w:rPr>
                <w:lang w:val="en-GB"/>
              </w:rPr>
              <w:t xml:space="preserve"> hours</w:t>
            </w:r>
          </w:p>
        </w:tc>
      </w:tr>
      <w:tr w:rsidR="006B1476" w:rsidRPr="00E96515" w14:paraId="03FB5A68" w14:textId="77777777" w:rsidTr="009A139B">
        <w:tc>
          <w:tcPr>
            <w:tcW w:w="942" w:type="dxa"/>
          </w:tcPr>
          <w:p w14:paraId="5F26CDDD" w14:textId="7A416753" w:rsidR="006B1476" w:rsidRDefault="006B1476" w:rsidP="00646AE8">
            <w:pPr>
              <w:rPr>
                <w:lang w:val="en-GB"/>
              </w:rPr>
            </w:pPr>
            <w:r>
              <w:rPr>
                <w:lang w:val="en-GB"/>
              </w:rPr>
              <w:t>2.5</w:t>
            </w:r>
          </w:p>
        </w:tc>
        <w:tc>
          <w:tcPr>
            <w:tcW w:w="1145" w:type="dxa"/>
          </w:tcPr>
          <w:p w14:paraId="6EB4862D" w14:textId="6C13DBD7" w:rsidR="006B1476" w:rsidRDefault="006B1476" w:rsidP="00646AE8">
            <w:pPr>
              <w:rPr>
                <w:lang w:val="en-GB"/>
              </w:rPr>
            </w:pPr>
            <w:r>
              <w:rPr>
                <w:lang w:val="en-GB"/>
              </w:rPr>
              <w:t>Tim Chermin</w:t>
            </w:r>
          </w:p>
        </w:tc>
        <w:tc>
          <w:tcPr>
            <w:tcW w:w="1278" w:type="dxa"/>
          </w:tcPr>
          <w:p w14:paraId="1E8C65F5" w14:textId="328B3F1E" w:rsidR="006B1476" w:rsidRDefault="006B1476" w:rsidP="00646AE8">
            <w:pPr>
              <w:rPr>
                <w:lang w:val="en-GB"/>
              </w:rPr>
            </w:pPr>
            <w:r>
              <w:rPr>
                <w:lang w:val="en-GB"/>
              </w:rPr>
              <w:t>11/11/2019</w:t>
            </w:r>
          </w:p>
        </w:tc>
        <w:tc>
          <w:tcPr>
            <w:tcW w:w="3509" w:type="dxa"/>
          </w:tcPr>
          <w:p w14:paraId="43908034" w14:textId="77777777" w:rsidR="006B1476" w:rsidRDefault="007768D4" w:rsidP="00A26EA7">
            <w:pPr>
              <w:pStyle w:val="ListParagraph"/>
              <w:numPr>
                <w:ilvl w:val="0"/>
                <w:numId w:val="16"/>
              </w:numPr>
              <w:rPr>
                <w:lang w:val="en-GB"/>
              </w:rPr>
            </w:pPr>
            <w:r>
              <w:rPr>
                <w:lang w:val="en-GB"/>
              </w:rPr>
              <w:t>Sniffing and Spoofing finished</w:t>
            </w:r>
          </w:p>
          <w:p w14:paraId="0B303A5B" w14:textId="590A3CB7" w:rsidR="00747D1A" w:rsidRDefault="00747D1A" w:rsidP="00A26EA7">
            <w:pPr>
              <w:pStyle w:val="ListParagraph"/>
              <w:numPr>
                <w:ilvl w:val="0"/>
                <w:numId w:val="16"/>
              </w:numPr>
              <w:rPr>
                <w:lang w:val="en-GB"/>
              </w:rPr>
            </w:pPr>
            <w:r w:rsidRPr="00143DB1">
              <w:rPr>
                <w:lang w:val="en-GB"/>
              </w:rPr>
              <w:lastRenderedPageBreak/>
              <w:t>Web application Proxy &amp; browser tools</w:t>
            </w:r>
            <w:r>
              <w:rPr>
                <w:lang w:val="en-GB"/>
              </w:rPr>
              <w:t xml:space="preserve"> started</w:t>
            </w:r>
          </w:p>
        </w:tc>
        <w:tc>
          <w:tcPr>
            <w:tcW w:w="2188" w:type="dxa"/>
          </w:tcPr>
          <w:p w14:paraId="543B5A13" w14:textId="2B34A6C8" w:rsidR="006B1476" w:rsidRDefault="007768D4" w:rsidP="009A139B">
            <w:pPr>
              <w:rPr>
                <w:lang w:val="en-GB"/>
              </w:rPr>
            </w:pPr>
            <w:r>
              <w:rPr>
                <w:lang w:val="en-GB"/>
              </w:rPr>
              <w:lastRenderedPageBreak/>
              <w:t>6 hours</w:t>
            </w:r>
          </w:p>
        </w:tc>
      </w:tr>
      <w:tr w:rsidR="000D1167" w:rsidRPr="00747D1A" w14:paraId="46E1A856" w14:textId="77777777" w:rsidTr="009A139B">
        <w:tc>
          <w:tcPr>
            <w:tcW w:w="942" w:type="dxa"/>
          </w:tcPr>
          <w:p w14:paraId="6C7C304B" w14:textId="7279E3D6" w:rsidR="000D1167" w:rsidRDefault="000D1167" w:rsidP="00646AE8">
            <w:pPr>
              <w:rPr>
                <w:lang w:val="en-GB"/>
              </w:rPr>
            </w:pPr>
            <w:r>
              <w:rPr>
                <w:lang w:val="en-GB"/>
              </w:rPr>
              <w:t>2.6</w:t>
            </w:r>
          </w:p>
        </w:tc>
        <w:tc>
          <w:tcPr>
            <w:tcW w:w="1145" w:type="dxa"/>
          </w:tcPr>
          <w:p w14:paraId="7355A308" w14:textId="0AE01C6A" w:rsidR="000D1167" w:rsidRDefault="000D1167" w:rsidP="00646AE8">
            <w:pPr>
              <w:rPr>
                <w:lang w:val="en-GB"/>
              </w:rPr>
            </w:pPr>
            <w:r>
              <w:rPr>
                <w:lang w:val="en-GB"/>
              </w:rPr>
              <w:t>Tim Chermin</w:t>
            </w:r>
          </w:p>
        </w:tc>
        <w:tc>
          <w:tcPr>
            <w:tcW w:w="1278" w:type="dxa"/>
          </w:tcPr>
          <w:p w14:paraId="375C586D" w14:textId="684B95A1" w:rsidR="000D1167" w:rsidRDefault="00747D1A" w:rsidP="00646AE8">
            <w:pPr>
              <w:rPr>
                <w:lang w:val="en-GB"/>
              </w:rPr>
            </w:pPr>
            <w:r>
              <w:rPr>
                <w:lang w:val="en-GB"/>
              </w:rPr>
              <w:t>12/11/2019</w:t>
            </w:r>
          </w:p>
        </w:tc>
        <w:tc>
          <w:tcPr>
            <w:tcW w:w="3509" w:type="dxa"/>
          </w:tcPr>
          <w:p w14:paraId="6CB92470" w14:textId="4B041F3C" w:rsidR="000D1167" w:rsidRDefault="00747D1A" w:rsidP="00A26EA7">
            <w:pPr>
              <w:pStyle w:val="ListParagraph"/>
              <w:numPr>
                <w:ilvl w:val="0"/>
                <w:numId w:val="16"/>
              </w:numPr>
              <w:rPr>
                <w:lang w:val="en-GB"/>
              </w:rPr>
            </w:pPr>
            <w:r w:rsidRPr="00143DB1">
              <w:rPr>
                <w:lang w:val="en-GB"/>
              </w:rPr>
              <w:t>Web application Proxy &amp; browser tools</w:t>
            </w:r>
            <w:r>
              <w:rPr>
                <w:lang w:val="en-GB"/>
              </w:rPr>
              <w:t xml:space="preserve"> finished</w:t>
            </w:r>
          </w:p>
        </w:tc>
        <w:tc>
          <w:tcPr>
            <w:tcW w:w="2188" w:type="dxa"/>
          </w:tcPr>
          <w:p w14:paraId="15B7CA89" w14:textId="699EE97E" w:rsidR="000D1167" w:rsidRDefault="00747D1A" w:rsidP="009A139B">
            <w:pPr>
              <w:rPr>
                <w:lang w:val="en-GB"/>
              </w:rPr>
            </w:pPr>
            <w:r>
              <w:rPr>
                <w:lang w:val="en-GB"/>
              </w:rPr>
              <w:t>8 hours</w:t>
            </w:r>
          </w:p>
        </w:tc>
      </w:tr>
      <w:tr w:rsidR="00341E9D" w:rsidRPr="00747D1A" w14:paraId="6E88C180" w14:textId="77777777" w:rsidTr="009A139B">
        <w:tc>
          <w:tcPr>
            <w:tcW w:w="942" w:type="dxa"/>
          </w:tcPr>
          <w:p w14:paraId="341B4290" w14:textId="206E3A22" w:rsidR="00341E9D" w:rsidRDefault="00341E9D" w:rsidP="00646AE8">
            <w:pPr>
              <w:rPr>
                <w:lang w:val="en-GB"/>
              </w:rPr>
            </w:pPr>
            <w:r>
              <w:rPr>
                <w:lang w:val="en-GB"/>
              </w:rPr>
              <w:t>2.7</w:t>
            </w:r>
          </w:p>
        </w:tc>
        <w:tc>
          <w:tcPr>
            <w:tcW w:w="1145" w:type="dxa"/>
          </w:tcPr>
          <w:p w14:paraId="14D555DF" w14:textId="0AE0BAF0" w:rsidR="00341E9D" w:rsidRDefault="00341E9D" w:rsidP="00646AE8">
            <w:pPr>
              <w:rPr>
                <w:lang w:val="en-GB"/>
              </w:rPr>
            </w:pPr>
            <w:r>
              <w:rPr>
                <w:lang w:val="en-GB"/>
              </w:rPr>
              <w:t>Tim Chermin</w:t>
            </w:r>
          </w:p>
        </w:tc>
        <w:tc>
          <w:tcPr>
            <w:tcW w:w="1278" w:type="dxa"/>
          </w:tcPr>
          <w:p w14:paraId="574C1165" w14:textId="30F81090" w:rsidR="00341E9D" w:rsidRDefault="00341E9D" w:rsidP="00646AE8">
            <w:pPr>
              <w:rPr>
                <w:lang w:val="en-GB"/>
              </w:rPr>
            </w:pPr>
            <w:r>
              <w:rPr>
                <w:lang w:val="en-GB"/>
              </w:rPr>
              <w:t>14/11/2019</w:t>
            </w:r>
          </w:p>
        </w:tc>
        <w:tc>
          <w:tcPr>
            <w:tcW w:w="3509" w:type="dxa"/>
          </w:tcPr>
          <w:p w14:paraId="0C3662A6" w14:textId="77777777" w:rsidR="00341E9D" w:rsidRDefault="00341E9D" w:rsidP="00A26EA7">
            <w:pPr>
              <w:pStyle w:val="ListParagraph"/>
              <w:numPr>
                <w:ilvl w:val="0"/>
                <w:numId w:val="16"/>
              </w:numPr>
              <w:rPr>
                <w:lang w:val="en-GB"/>
              </w:rPr>
            </w:pPr>
            <w:r>
              <w:rPr>
                <w:lang w:val="en-GB"/>
              </w:rPr>
              <w:t>Grammar and spelling check</w:t>
            </w:r>
          </w:p>
          <w:p w14:paraId="1C44312D" w14:textId="35DBE3CB" w:rsidR="00341E9D" w:rsidRPr="00143DB1" w:rsidRDefault="00341E9D" w:rsidP="00A26EA7">
            <w:pPr>
              <w:pStyle w:val="ListParagraph"/>
              <w:numPr>
                <w:ilvl w:val="0"/>
                <w:numId w:val="16"/>
              </w:numPr>
              <w:rPr>
                <w:lang w:val="en-GB"/>
              </w:rPr>
            </w:pPr>
            <w:r>
              <w:rPr>
                <w:lang w:val="en-GB"/>
              </w:rPr>
              <w:t>Other small changes to almost all subjects</w:t>
            </w:r>
          </w:p>
        </w:tc>
        <w:tc>
          <w:tcPr>
            <w:tcW w:w="2188" w:type="dxa"/>
          </w:tcPr>
          <w:p w14:paraId="7F1F4AE2" w14:textId="6F0CECAF" w:rsidR="00341E9D" w:rsidRDefault="00341E9D" w:rsidP="009A139B">
            <w:pPr>
              <w:rPr>
                <w:lang w:val="en-GB"/>
              </w:rPr>
            </w:pPr>
            <w:r>
              <w:rPr>
                <w:lang w:val="en-GB"/>
              </w:rPr>
              <w:t>4 hours</w:t>
            </w:r>
          </w:p>
        </w:tc>
      </w:tr>
      <w:tr w:rsidR="00506DD0" w:rsidRPr="00747D1A" w14:paraId="303C5F75" w14:textId="77777777" w:rsidTr="009A139B">
        <w:tc>
          <w:tcPr>
            <w:tcW w:w="942" w:type="dxa"/>
          </w:tcPr>
          <w:p w14:paraId="0FD512DE" w14:textId="0C266061" w:rsidR="00506DD0" w:rsidRDefault="00506DD0" w:rsidP="00646AE8">
            <w:pPr>
              <w:rPr>
                <w:lang w:val="en-GB"/>
              </w:rPr>
            </w:pPr>
            <w:r>
              <w:rPr>
                <w:lang w:val="en-GB"/>
              </w:rPr>
              <w:t>2.7</w:t>
            </w:r>
          </w:p>
        </w:tc>
        <w:tc>
          <w:tcPr>
            <w:tcW w:w="1145" w:type="dxa"/>
          </w:tcPr>
          <w:p w14:paraId="7C41892A" w14:textId="2B9054E8" w:rsidR="00506DD0" w:rsidRDefault="00506DD0" w:rsidP="00646AE8">
            <w:pPr>
              <w:rPr>
                <w:lang w:val="en-GB"/>
              </w:rPr>
            </w:pPr>
            <w:r>
              <w:rPr>
                <w:lang w:val="en-GB"/>
              </w:rPr>
              <w:t>Tim Chermin</w:t>
            </w:r>
          </w:p>
        </w:tc>
        <w:tc>
          <w:tcPr>
            <w:tcW w:w="1278" w:type="dxa"/>
          </w:tcPr>
          <w:p w14:paraId="79380B23" w14:textId="0AEAAD47" w:rsidR="00506DD0" w:rsidRDefault="00506DD0" w:rsidP="00646AE8">
            <w:pPr>
              <w:rPr>
                <w:lang w:val="en-GB"/>
              </w:rPr>
            </w:pPr>
            <w:r>
              <w:rPr>
                <w:lang w:val="en-GB"/>
              </w:rPr>
              <w:t>15/11/2019</w:t>
            </w:r>
          </w:p>
        </w:tc>
        <w:tc>
          <w:tcPr>
            <w:tcW w:w="3509" w:type="dxa"/>
          </w:tcPr>
          <w:p w14:paraId="162FA0CF" w14:textId="135DCB05" w:rsidR="00506DD0" w:rsidRDefault="00F433DB" w:rsidP="00A26EA7">
            <w:pPr>
              <w:pStyle w:val="ListParagraph"/>
              <w:numPr>
                <w:ilvl w:val="0"/>
                <w:numId w:val="16"/>
              </w:numPr>
              <w:rPr>
                <w:lang w:val="en-GB"/>
              </w:rPr>
            </w:pPr>
            <w:r>
              <w:rPr>
                <w:lang w:val="en-GB"/>
              </w:rPr>
              <w:t>Spacing fixed</w:t>
            </w:r>
          </w:p>
          <w:p w14:paraId="761039B8" w14:textId="498AB47A" w:rsidR="00F433DB" w:rsidRDefault="00F433DB" w:rsidP="00A26EA7">
            <w:pPr>
              <w:pStyle w:val="ListParagraph"/>
              <w:numPr>
                <w:ilvl w:val="0"/>
                <w:numId w:val="16"/>
              </w:numPr>
              <w:rPr>
                <w:lang w:val="en-GB"/>
              </w:rPr>
            </w:pPr>
            <w:r>
              <w:rPr>
                <w:lang w:val="en-GB"/>
              </w:rPr>
              <w:t>Final small changes</w:t>
            </w:r>
          </w:p>
        </w:tc>
        <w:tc>
          <w:tcPr>
            <w:tcW w:w="2188" w:type="dxa"/>
          </w:tcPr>
          <w:p w14:paraId="6783395C" w14:textId="1FF95C6B" w:rsidR="00506DD0" w:rsidRDefault="00F433DB" w:rsidP="009A139B">
            <w:pPr>
              <w:rPr>
                <w:lang w:val="en-GB"/>
              </w:rPr>
            </w:pPr>
            <w:r>
              <w:rPr>
                <w:lang w:val="en-GB"/>
              </w:rPr>
              <w:t>3 hours</w:t>
            </w:r>
          </w:p>
        </w:tc>
      </w:tr>
    </w:tbl>
    <w:p w14:paraId="56C724E9" w14:textId="77777777" w:rsidR="000C091A" w:rsidRPr="00143DB1" w:rsidRDefault="000C091A" w:rsidP="000C091A">
      <w:pPr>
        <w:rPr>
          <w:lang w:val="en-GB"/>
        </w:rPr>
      </w:pPr>
    </w:p>
    <w:p w14:paraId="1ABC8DF7" w14:textId="133D21E3" w:rsidR="00634CA7" w:rsidRDefault="000C091A">
      <w:pPr>
        <w:rPr>
          <w:lang w:val="en-GB"/>
        </w:rPr>
      </w:pPr>
      <w:r>
        <w:rPr>
          <w:lang w:val="en-GB"/>
        </w:rPr>
        <w:br w:type="page"/>
      </w:r>
    </w:p>
    <w:p w14:paraId="08855A17" w14:textId="2B49C161" w:rsidR="00634CA7" w:rsidRPr="006D5C60" w:rsidRDefault="00634CA7" w:rsidP="00634CA7">
      <w:pPr>
        <w:pStyle w:val="Heading1"/>
        <w:rPr>
          <w:lang w:val="en-GB"/>
        </w:rPr>
      </w:pPr>
      <w:bookmarkStart w:id="2" w:name="_Toc24710342"/>
      <w:r w:rsidRPr="006D5C60">
        <w:rPr>
          <w:lang w:val="en-GB"/>
        </w:rPr>
        <w:lastRenderedPageBreak/>
        <w:t>Introduction</w:t>
      </w:r>
      <w:bookmarkEnd w:id="2"/>
    </w:p>
    <w:p w14:paraId="06BF0A40" w14:textId="28C7DDFD" w:rsidR="00432BD9" w:rsidRPr="00432BD9" w:rsidRDefault="000C091A" w:rsidP="000C091A">
      <w:pPr>
        <w:rPr>
          <w:lang w:val="en-GB"/>
        </w:rPr>
      </w:pPr>
      <w:r w:rsidRPr="000C091A">
        <w:rPr>
          <w:lang w:val="en-GB"/>
        </w:rPr>
        <w:t xml:space="preserve">Before this semester </w:t>
      </w:r>
      <w:r w:rsidR="000B4F59" w:rsidRPr="000C091A">
        <w:rPr>
          <w:lang w:val="en-GB"/>
        </w:rPr>
        <w:t>I</w:t>
      </w:r>
      <w:r w:rsidRPr="000C091A">
        <w:rPr>
          <w:lang w:val="en-GB"/>
        </w:rPr>
        <w:t xml:space="preserve"> h</w:t>
      </w:r>
      <w:r>
        <w:rPr>
          <w:lang w:val="en-GB"/>
        </w:rPr>
        <w:t xml:space="preserve">ad 0 prior knowledge and experience on security, Linux and networking. Because of this my preferred learning style </w:t>
      </w:r>
      <w:r w:rsidR="00432BD9">
        <w:rPr>
          <w:lang w:val="en-GB"/>
        </w:rPr>
        <w:t>was</w:t>
      </w:r>
      <w:r>
        <w:rPr>
          <w:lang w:val="en-GB"/>
        </w:rPr>
        <w:t xml:space="preserve"> the style for beginners (style 1). In this document </w:t>
      </w:r>
      <w:r w:rsidR="00432BD9">
        <w:rPr>
          <w:lang w:val="en-GB"/>
        </w:rPr>
        <w:t>I have written down everything I learned and how I learned it. This was mostly done by following the instructions of the subjects and a lot of trial and error when trying things out myself.</w:t>
      </w:r>
    </w:p>
    <w:p w14:paraId="36ECBD1F" w14:textId="0D0AA111" w:rsidR="000C091A" w:rsidRDefault="000C091A">
      <w:pPr>
        <w:rPr>
          <w:lang w:val="en-GB"/>
        </w:rPr>
      </w:pPr>
    </w:p>
    <w:p w14:paraId="33201B5D" w14:textId="0C6DCBB1" w:rsidR="00634CA7" w:rsidRDefault="00634CA7" w:rsidP="00143DB1">
      <w:pPr>
        <w:pStyle w:val="Heading1"/>
        <w:rPr>
          <w:lang w:val="en-GB"/>
        </w:rPr>
      </w:pPr>
      <w:bookmarkStart w:id="3" w:name="_Toc24710343"/>
      <w:r>
        <w:rPr>
          <w:lang w:val="en-GB"/>
        </w:rPr>
        <w:t>Subjects</w:t>
      </w:r>
      <w:bookmarkEnd w:id="3"/>
    </w:p>
    <w:p w14:paraId="04016CA4" w14:textId="69692C84" w:rsidR="000B4F59" w:rsidRDefault="000B4F59" w:rsidP="000B4F59">
      <w:pPr>
        <w:pStyle w:val="Heading2"/>
        <w:rPr>
          <w:lang w:val="en-GB"/>
        </w:rPr>
      </w:pPr>
      <w:bookmarkStart w:id="4" w:name="_Toc24710344"/>
      <w:r>
        <w:rPr>
          <w:lang w:val="en-GB"/>
        </w:rPr>
        <w:t>Networking</w:t>
      </w:r>
      <w:bookmarkEnd w:id="4"/>
    </w:p>
    <w:p w14:paraId="1C528CD0" w14:textId="25A98275" w:rsidR="000B4F59" w:rsidRDefault="000B4F59" w:rsidP="000B4F59">
      <w:pPr>
        <w:pStyle w:val="Heading3"/>
        <w:rPr>
          <w:lang w:val="en-GB"/>
        </w:rPr>
      </w:pPr>
      <w:bookmarkStart w:id="5" w:name="_Toc24710345"/>
      <w:r w:rsidRPr="002C45F0">
        <w:rPr>
          <w:lang w:val="en-GB"/>
        </w:rPr>
        <w:t>Relevance</w:t>
      </w:r>
      <w:bookmarkEnd w:id="5"/>
    </w:p>
    <w:p w14:paraId="316DDBC7" w14:textId="2C00C55B" w:rsidR="000B4F59" w:rsidRDefault="001312EE" w:rsidP="001312EE">
      <w:pPr>
        <w:rPr>
          <w:lang w:val="en-GB"/>
        </w:rPr>
      </w:pPr>
      <w:r>
        <w:rPr>
          <w:lang w:val="en-GB"/>
        </w:rPr>
        <w:t xml:space="preserve">The networking basics are needed in this whole basic knowledge assignment. Without knowing these </w:t>
      </w:r>
      <w:r w:rsidR="00370A6B">
        <w:rPr>
          <w:lang w:val="en-GB"/>
        </w:rPr>
        <w:t>basics,</w:t>
      </w:r>
      <w:r>
        <w:rPr>
          <w:lang w:val="en-GB"/>
        </w:rPr>
        <w:t xml:space="preserve"> it would be extremely hard to complete this assignment.</w:t>
      </w:r>
    </w:p>
    <w:p w14:paraId="2AFBE6C3" w14:textId="63C539DF" w:rsidR="00026DC5" w:rsidRDefault="00026DC5" w:rsidP="001312EE">
      <w:pPr>
        <w:pStyle w:val="Heading3"/>
        <w:rPr>
          <w:lang w:val="en-GB"/>
        </w:rPr>
      </w:pPr>
    </w:p>
    <w:p w14:paraId="4E4D36C5" w14:textId="21314437" w:rsidR="001312EE" w:rsidRDefault="001312EE" w:rsidP="001312EE">
      <w:pPr>
        <w:pStyle w:val="Heading3"/>
        <w:rPr>
          <w:lang w:val="en-GB"/>
        </w:rPr>
      </w:pPr>
      <w:bookmarkStart w:id="6" w:name="_Toc24710346"/>
      <w:r>
        <w:rPr>
          <w:lang w:val="en-GB"/>
        </w:rPr>
        <w:t>Starting point</w:t>
      </w:r>
      <w:bookmarkEnd w:id="6"/>
    </w:p>
    <w:p w14:paraId="033B08CC" w14:textId="25C22650" w:rsidR="001312EE" w:rsidRDefault="001312EE" w:rsidP="001312EE">
      <w:pPr>
        <w:rPr>
          <w:lang w:val="en-GB"/>
        </w:rPr>
      </w:pPr>
      <w:r>
        <w:rPr>
          <w:lang w:val="en-GB"/>
        </w:rPr>
        <w:t>My prior knowledge concerning Networking:</w:t>
      </w:r>
    </w:p>
    <w:p w14:paraId="67639D55" w14:textId="12C2E2B7" w:rsidR="001312EE" w:rsidRDefault="001312EE" w:rsidP="001312EE">
      <w:pPr>
        <w:rPr>
          <w:lang w:val="en-GB"/>
        </w:rPr>
      </w:pPr>
      <w:r>
        <w:rPr>
          <w:lang w:val="en-GB"/>
        </w:rPr>
        <w:t xml:space="preserve">At this point I haven’t done any research on networking yet. </w:t>
      </w:r>
      <w:r w:rsidR="00370A6B">
        <w:rPr>
          <w:lang w:val="en-GB"/>
        </w:rPr>
        <w:t>So,</w:t>
      </w:r>
      <w:r>
        <w:rPr>
          <w:lang w:val="en-GB"/>
        </w:rPr>
        <w:t xml:space="preserve"> my knowledge is close to nothing.</w:t>
      </w:r>
    </w:p>
    <w:p w14:paraId="2C5B0094" w14:textId="2A6BB902" w:rsidR="00026DC5" w:rsidRDefault="00026DC5" w:rsidP="001312EE">
      <w:pPr>
        <w:pStyle w:val="Heading3"/>
        <w:rPr>
          <w:lang w:val="en-GB"/>
        </w:rPr>
      </w:pPr>
    </w:p>
    <w:p w14:paraId="29494A20" w14:textId="02F20A37" w:rsidR="001312EE" w:rsidRDefault="001312EE" w:rsidP="001312EE">
      <w:pPr>
        <w:pStyle w:val="Heading3"/>
        <w:rPr>
          <w:lang w:val="en-GB"/>
        </w:rPr>
      </w:pPr>
      <w:bookmarkStart w:id="7" w:name="_Toc24710347"/>
      <w:r>
        <w:rPr>
          <w:lang w:val="en-GB"/>
        </w:rPr>
        <w:t>Approach</w:t>
      </w:r>
      <w:bookmarkEnd w:id="7"/>
    </w:p>
    <w:p w14:paraId="1E6DF73F" w14:textId="1DA41E85" w:rsidR="001D7E9D" w:rsidRPr="00506DD0" w:rsidRDefault="001312EE">
      <w:pPr>
        <w:rPr>
          <w:lang w:val="en-GB"/>
        </w:rPr>
      </w:pPr>
      <w:r>
        <w:rPr>
          <w:lang w:val="en-GB"/>
        </w:rPr>
        <w:t>I started with following the instruction about this subject and after the instruction I gathered the information I gained and use</w:t>
      </w:r>
      <w:r w:rsidR="00E821B7">
        <w:rPr>
          <w:lang w:val="en-GB"/>
        </w:rPr>
        <w:t>d</w:t>
      </w:r>
      <w:r>
        <w:rPr>
          <w:lang w:val="en-GB"/>
        </w:rPr>
        <w:t xml:space="preserve"> it to do some more research about it on the internet. </w:t>
      </w:r>
    </w:p>
    <w:p w14:paraId="0ACA7B1D" w14:textId="352EF63A" w:rsidR="001312EE" w:rsidRDefault="001312EE" w:rsidP="001312EE">
      <w:pPr>
        <w:pStyle w:val="Heading3"/>
        <w:rPr>
          <w:lang w:val="en-GB"/>
        </w:rPr>
      </w:pPr>
      <w:bookmarkStart w:id="8" w:name="_Toc24710348"/>
      <w:r>
        <w:rPr>
          <w:lang w:val="en-GB"/>
        </w:rPr>
        <w:t>Background information</w:t>
      </w:r>
      <w:bookmarkEnd w:id="8"/>
    </w:p>
    <w:p w14:paraId="07646BF6" w14:textId="6ADE605A" w:rsidR="001D7E9D" w:rsidRPr="001D7E9D" w:rsidRDefault="001D7E9D" w:rsidP="00026DC5">
      <w:pPr>
        <w:rPr>
          <w:b/>
          <w:bCs/>
          <w:lang w:val="en-GB"/>
        </w:rPr>
      </w:pPr>
      <w:r w:rsidRPr="001D7E9D">
        <w:rPr>
          <w:lang w:val="en-GB"/>
        </w:rPr>
        <w:t>ARP, IPv4, ICMP ping</w:t>
      </w:r>
      <w:r w:rsidR="00370A6B" w:rsidRPr="001D7E9D">
        <w:rPr>
          <w:lang w:val="en-GB"/>
        </w:rPr>
        <w:t>,</w:t>
      </w:r>
      <w:r w:rsidRPr="001D7E9D">
        <w:rPr>
          <w:lang w:val="en-GB"/>
        </w:rPr>
        <w:t xml:space="preserve"> TCP/IP, DNS, HTTP, FTP, SMTP</w:t>
      </w:r>
    </w:p>
    <w:p w14:paraId="4FA1FB51" w14:textId="77777777" w:rsidR="00AF750C" w:rsidRDefault="00AF750C" w:rsidP="00AF750C">
      <w:pPr>
        <w:rPr>
          <w:b/>
          <w:bCs/>
          <w:lang w:val="en-GB"/>
        </w:rPr>
      </w:pPr>
      <w:r>
        <w:rPr>
          <w:b/>
          <w:bCs/>
          <w:lang w:val="en-GB"/>
        </w:rPr>
        <w:t>IP(v4/6) and MAC:</w:t>
      </w:r>
    </w:p>
    <w:p w14:paraId="60A25BA0" w14:textId="4F2FDE44" w:rsidR="00AF750C" w:rsidRDefault="00AF750C" w:rsidP="00026DC5">
      <w:pPr>
        <w:rPr>
          <w:lang w:val="en-GB"/>
        </w:rPr>
      </w:pPr>
      <w:r>
        <w:rPr>
          <w:lang w:val="en-GB"/>
        </w:rPr>
        <w:t xml:space="preserve">An IP Address or Internet Protocol address is a numerical label assigned to each device that’s connected to a network which uses the IP for communication. IP addresses have two principal functions. It identifies the network interface (host) and it provides the location of the host in the network. </w:t>
      </w:r>
      <w:sdt>
        <w:sdtPr>
          <w:rPr>
            <w:lang w:val="en-GB"/>
          </w:rPr>
          <w:id w:val="-140958817"/>
          <w:citation/>
        </w:sdtPr>
        <w:sdtContent>
          <w:r>
            <w:rPr>
              <w:lang w:val="en-GB"/>
            </w:rPr>
            <w:fldChar w:fldCharType="begin"/>
          </w:r>
          <w:r>
            <w:rPr>
              <w:lang w:val="en-GB"/>
            </w:rPr>
            <w:instrText xml:space="preserve"> CITATION IP_19 \l 2057 </w:instrText>
          </w:r>
          <w:r>
            <w:rPr>
              <w:lang w:val="en-GB"/>
            </w:rPr>
            <w:fldChar w:fldCharType="separate"/>
          </w:r>
          <w:r w:rsidR="009F73D4">
            <w:rPr>
              <w:noProof/>
              <w:lang w:val="en-GB"/>
            </w:rPr>
            <w:t>(IP_address, 2019)</w:t>
          </w:r>
          <w:r>
            <w:rPr>
              <w:lang w:val="en-GB"/>
            </w:rPr>
            <w:fldChar w:fldCharType="end"/>
          </w:r>
        </w:sdtContent>
      </w:sdt>
    </w:p>
    <w:p w14:paraId="32CF9949" w14:textId="746E24AF" w:rsidR="00B8134F" w:rsidRPr="00AF750C" w:rsidRDefault="00370A6B" w:rsidP="00026DC5">
      <w:pPr>
        <w:rPr>
          <w:lang w:val="en-GB"/>
        </w:rPr>
      </w:pPr>
      <w:r>
        <w:rPr>
          <w:lang w:val="en-GB"/>
        </w:rPr>
        <w:t>A</w:t>
      </w:r>
      <w:r w:rsidR="00B8134F">
        <w:rPr>
          <w:lang w:val="en-GB"/>
        </w:rPr>
        <w:t xml:space="preserve"> M</w:t>
      </w:r>
      <w:r w:rsidR="00590D4D">
        <w:rPr>
          <w:lang w:val="en-GB"/>
        </w:rPr>
        <w:t>AC</w:t>
      </w:r>
      <w:r w:rsidR="00B8134F">
        <w:rPr>
          <w:lang w:val="en-GB"/>
        </w:rPr>
        <w:t xml:space="preserve"> address is the physical address of the device</w:t>
      </w:r>
      <w:r w:rsidR="00590D4D">
        <w:rPr>
          <w:lang w:val="en-GB"/>
        </w:rPr>
        <w:t xml:space="preserve"> and is often assigned by the manufacturer.</w:t>
      </w:r>
    </w:p>
    <w:p w14:paraId="21577820" w14:textId="77777777" w:rsidR="00506DD0" w:rsidRDefault="00506DD0" w:rsidP="00026DC5">
      <w:pPr>
        <w:rPr>
          <w:b/>
          <w:bCs/>
          <w:lang w:val="en-GB"/>
        </w:rPr>
      </w:pPr>
    </w:p>
    <w:p w14:paraId="5525F41D" w14:textId="77777777" w:rsidR="00506DD0" w:rsidRDefault="00506DD0">
      <w:pPr>
        <w:rPr>
          <w:b/>
          <w:bCs/>
          <w:lang w:val="en-GB"/>
        </w:rPr>
      </w:pPr>
      <w:r>
        <w:rPr>
          <w:b/>
          <w:bCs/>
          <w:lang w:val="en-GB"/>
        </w:rPr>
        <w:br w:type="page"/>
      </w:r>
    </w:p>
    <w:p w14:paraId="1ECE7477" w14:textId="33A8287C" w:rsidR="00026DC5" w:rsidRDefault="009E3C84" w:rsidP="00026DC5">
      <w:pPr>
        <w:rPr>
          <w:b/>
          <w:bCs/>
          <w:lang w:val="en-GB"/>
        </w:rPr>
      </w:pPr>
      <w:r>
        <w:rPr>
          <w:b/>
          <w:bCs/>
          <w:lang w:val="en-GB"/>
        </w:rPr>
        <w:lastRenderedPageBreak/>
        <w:t>Routers</w:t>
      </w:r>
      <w:r w:rsidR="00026DC5">
        <w:rPr>
          <w:b/>
          <w:bCs/>
          <w:lang w:val="en-GB"/>
        </w:rPr>
        <w:t>:</w:t>
      </w:r>
    </w:p>
    <w:p w14:paraId="7BA3C2DC" w14:textId="075C139A" w:rsidR="0037192E" w:rsidRDefault="009E3C84" w:rsidP="00026DC5">
      <w:pPr>
        <w:rPr>
          <w:lang w:val="en-GB"/>
        </w:rPr>
      </w:pPr>
      <w:r>
        <w:rPr>
          <w:noProof/>
        </w:rPr>
        <w:drawing>
          <wp:anchor distT="0" distB="0" distL="114300" distR="114300" simplePos="0" relativeHeight="251658240" behindDoc="0" locked="0" layoutInCell="1" allowOverlap="1" wp14:anchorId="0FFD690E" wp14:editId="039F5A1F">
            <wp:simplePos x="0" y="0"/>
            <wp:positionH relativeFrom="column">
              <wp:posOffset>3565525</wp:posOffset>
            </wp:positionH>
            <wp:positionV relativeFrom="paragraph">
              <wp:posOffset>9525</wp:posOffset>
            </wp:positionV>
            <wp:extent cx="2468880" cy="263779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68880" cy="2637790"/>
                    </a:xfrm>
                    <a:prstGeom prst="rect">
                      <a:avLst/>
                    </a:prstGeom>
                  </pic:spPr>
                </pic:pic>
              </a:graphicData>
            </a:graphic>
          </wp:anchor>
        </w:drawing>
      </w:r>
      <w:r w:rsidR="0037192E">
        <w:rPr>
          <w:lang w:val="en-GB"/>
        </w:rPr>
        <w:t xml:space="preserve">Network infrastructure is something that is used to provide network services that allows other devices to connect and communicate. </w:t>
      </w:r>
    </w:p>
    <w:p w14:paraId="334A029B" w14:textId="0058EB4F" w:rsidR="0037192E" w:rsidRDefault="0037192E" w:rsidP="00026DC5">
      <w:pPr>
        <w:rPr>
          <w:lang w:val="en-GB"/>
        </w:rPr>
      </w:pPr>
      <w:r>
        <w:rPr>
          <w:lang w:val="en-GB"/>
        </w:rPr>
        <w:t xml:space="preserve">For </w:t>
      </w:r>
      <w:r w:rsidR="00370A6B">
        <w:rPr>
          <w:lang w:val="en-GB"/>
        </w:rPr>
        <w:t>example,</w:t>
      </w:r>
      <w:r>
        <w:rPr>
          <w:lang w:val="en-GB"/>
        </w:rPr>
        <w:t xml:space="preserve"> Routers can connect multiple devices </w:t>
      </w:r>
      <w:r w:rsidR="001D7E9D">
        <w:rPr>
          <w:lang w:val="en-GB"/>
        </w:rPr>
        <w:t xml:space="preserve">(for example client and servers) </w:t>
      </w:r>
      <w:r>
        <w:rPr>
          <w:lang w:val="en-GB"/>
        </w:rPr>
        <w:t>and networks together by forwarding traffic. This is how data gets from one place to another on something like the internet. Routers enable all networked computers to share a single internet connection.</w:t>
      </w:r>
    </w:p>
    <w:p w14:paraId="5DA69ADE" w14:textId="79D281B0" w:rsidR="002A370F" w:rsidRDefault="0037192E" w:rsidP="001312EE">
      <w:pPr>
        <w:rPr>
          <w:lang w:val="en-GB"/>
        </w:rPr>
      </w:pPr>
      <w:r>
        <w:rPr>
          <w:lang w:val="en-GB"/>
        </w:rPr>
        <w:t xml:space="preserve">Routers act like a dispatcher, it gathers and analyses data that’s being sent across the network. It then chooses the best route for the data to </w:t>
      </w:r>
      <w:r w:rsidR="00370A6B">
        <w:rPr>
          <w:lang w:val="en-GB"/>
        </w:rPr>
        <w:t>travel and</w:t>
      </w:r>
      <w:r>
        <w:rPr>
          <w:lang w:val="en-GB"/>
        </w:rPr>
        <w:t xml:space="preserve"> sends it on its way. In the image </w:t>
      </w:r>
      <w:r w:rsidR="009E3C84">
        <w:rPr>
          <w:lang w:val="en-GB"/>
        </w:rPr>
        <w:t>to the right,</w:t>
      </w:r>
      <w:r>
        <w:rPr>
          <w:lang w:val="en-GB"/>
        </w:rPr>
        <w:t xml:space="preserve"> you can see an example of the </w:t>
      </w:r>
      <w:r w:rsidR="009E3C84">
        <w:rPr>
          <w:lang w:val="en-GB"/>
        </w:rPr>
        <w:t xml:space="preserve">different </w:t>
      </w:r>
      <w:r>
        <w:rPr>
          <w:lang w:val="en-GB"/>
        </w:rPr>
        <w:t xml:space="preserve">paths </w:t>
      </w:r>
      <w:r w:rsidR="009E3C84">
        <w:rPr>
          <w:lang w:val="en-GB"/>
        </w:rPr>
        <w:t>data could take.</w:t>
      </w:r>
      <w:r w:rsidR="00590D4D">
        <w:rPr>
          <w:lang w:val="en-GB"/>
        </w:rPr>
        <w:t xml:space="preserve"> </w:t>
      </w:r>
      <w:sdt>
        <w:sdtPr>
          <w:rPr>
            <w:lang w:val="en-GB"/>
          </w:rPr>
          <w:id w:val="-53854102"/>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9F73D4">
            <w:rPr>
              <w:noProof/>
              <w:lang w:val="en-GB"/>
            </w:rPr>
            <w:t>(NetworkingBasics, n.d.)</w:t>
          </w:r>
          <w:r w:rsidR="00590D4D">
            <w:rPr>
              <w:lang w:val="en-GB"/>
            </w:rPr>
            <w:fldChar w:fldCharType="end"/>
          </w:r>
        </w:sdtContent>
      </w:sdt>
    </w:p>
    <w:p w14:paraId="08C39ED5" w14:textId="55914116" w:rsidR="00590D4D" w:rsidRPr="00590D4D" w:rsidRDefault="00B8134F" w:rsidP="001312EE">
      <w:pPr>
        <w:rPr>
          <w:lang w:val="en-GB"/>
        </w:rPr>
      </w:pPr>
      <w:r>
        <w:rPr>
          <w:noProof/>
        </w:rPr>
        <mc:AlternateContent>
          <mc:Choice Requires="wps">
            <w:drawing>
              <wp:anchor distT="0" distB="0" distL="114300" distR="114300" simplePos="0" relativeHeight="251660288" behindDoc="1" locked="0" layoutInCell="1" allowOverlap="1" wp14:anchorId="6501100C" wp14:editId="46DB8696">
                <wp:simplePos x="0" y="0"/>
                <wp:positionH relativeFrom="page">
                  <wp:posOffset>4556760</wp:posOffset>
                </wp:positionH>
                <wp:positionV relativeFrom="paragraph">
                  <wp:posOffset>13335</wp:posOffset>
                </wp:positionV>
                <wp:extent cx="2286000" cy="167640"/>
                <wp:effectExtent l="0" t="0" r="0" b="3810"/>
                <wp:wrapSquare wrapText="bothSides"/>
                <wp:docPr id="3" name="Text Box 3"/>
                <wp:cNvGraphicFramePr/>
                <a:graphic xmlns:a="http://schemas.openxmlformats.org/drawingml/2006/main">
                  <a:graphicData uri="http://schemas.microsoft.com/office/word/2010/wordprocessingShape">
                    <wps:wsp>
                      <wps:cNvSpPr txBox="1"/>
                      <wps:spPr>
                        <a:xfrm>
                          <a:off x="0" y="0"/>
                          <a:ext cx="2286000" cy="167640"/>
                        </a:xfrm>
                        <a:prstGeom prst="rect">
                          <a:avLst/>
                        </a:prstGeom>
                        <a:solidFill>
                          <a:prstClr val="white"/>
                        </a:solidFill>
                        <a:ln>
                          <a:noFill/>
                        </a:ln>
                      </wps:spPr>
                      <wps:txbx>
                        <w:txbxContent>
                          <w:p w14:paraId="754DF056" w14:textId="161F54B5" w:rsidR="008169E4" w:rsidRPr="00B8134F" w:rsidRDefault="008169E4"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1100C" id="_x0000_t202" coordsize="21600,21600" o:spt="202" path="m,l,21600r21600,l21600,xe">
                <v:stroke joinstyle="miter"/>
                <v:path gradientshapeok="t" o:connecttype="rect"/>
              </v:shapetype>
              <v:shape id="Text Box 3" o:spid="_x0000_s1026" type="#_x0000_t202" style="position:absolute;margin-left:358.8pt;margin-top:1.05pt;width:180pt;height:13.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" stroked="f">
                <v:textbox inset="0,0,0,0">
                  <w:txbxContent>
                    <w:p w14:paraId="754DF056" w14:textId="161F54B5" w:rsidR="008169E4" w:rsidRPr="00B8134F" w:rsidRDefault="008169E4" w:rsidP="00B8134F">
                      <w:pPr>
                        <w:pStyle w:val="Caption"/>
                        <w:rPr>
                          <w:noProof/>
                          <w:lang w:val="en-GB"/>
                        </w:rPr>
                      </w:pPr>
                      <w:r w:rsidRPr="00B8134F">
                        <w:rPr>
                          <w:lang w:val="en-GB"/>
                        </w:rPr>
                        <w:t xml:space="preserve">Figure </w:t>
                      </w:r>
                      <w:r>
                        <w:fldChar w:fldCharType="begin"/>
                      </w:r>
                      <w:r w:rsidRPr="00B8134F">
                        <w:rPr>
                          <w:lang w:val="en-GB"/>
                        </w:rPr>
                        <w:instrText xml:space="preserve"> SEQ Figure \* ARABIC </w:instrText>
                      </w:r>
                      <w:r>
                        <w:fldChar w:fldCharType="separate"/>
                      </w:r>
                      <w:r w:rsidRPr="00B8134F">
                        <w:rPr>
                          <w:noProof/>
                          <w:lang w:val="en-GB"/>
                        </w:rPr>
                        <w:t>1</w:t>
                      </w:r>
                      <w:r>
                        <w:fldChar w:fldCharType="end"/>
                      </w:r>
                      <w:r w:rsidRPr="00B8134F">
                        <w:rPr>
                          <w:lang w:val="en-GB"/>
                        </w:rPr>
                        <w:t>: https://portal.fhict.nl/Studentenplein</w:t>
                      </w:r>
                    </w:p>
                  </w:txbxContent>
                </v:textbox>
                <w10:wrap type="square" anchorx="page"/>
              </v:shape>
            </w:pict>
          </mc:Fallback>
        </mc:AlternateContent>
      </w:r>
      <w:r w:rsidR="00590D4D">
        <w:rPr>
          <w:lang w:val="en-GB"/>
        </w:rPr>
        <w:t>Each package of data contains 2 IP addresses, 1 of the sender and 1 of the destination.</w:t>
      </w:r>
      <w:r w:rsidR="00590D4D" w:rsidRPr="00590D4D">
        <w:rPr>
          <w:lang w:val="en-GB"/>
        </w:rPr>
        <w:t xml:space="preserve"> When routing data </w:t>
      </w:r>
      <w:r w:rsidR="00590D4D">
        <w:rPr>
          <w:lang w:val="en-GB"/>
        </w:rPr>
        <w:t xml:space="preserve">the IP address of the package won’t change but the MAC address will. </w:t>
      </w:r>
      <w:sdt>
        <w:sdtPr>
          <w:rPr>
            <w:lang w:val="en-GB"/>
          </w:rPr>
          <w:id w:val="363787457"/>
          <w:citation/>
        </w:sdtPr>
        <w:sdtContent>
          <w:r w:rsidR="00590D4D">
            <w:rPr>
              <w:lang w:val="en-GB"/>
            </w:rPr>
            <w:fldChar w:fldCharType="begin"/>
          </w:r>
          <w:r w:rsidR="00590D4D">
            <w:rPr>
              <w:lang w:val="en-GB"/>
            </w:rPr>
            <w:instrText xml:space="preserve"> CITATION Bas19 \l 2057 </w:instrText>
          </w:r>
          <w:r w:rsidR="00590D4D">
            <w:rPr>
              <w:lang w:val="en-GB"/>
            </w:rPr>
            <w:fldChar w:fldCharType="separate"/>
          </w:r>
          <w:r w:rsidR="009F73D4">
            <w:rPr>
              <w:noProof/>
              <w:lang w:val="en-GB"/>
            </w:rPr>
            <w:t>(BasicNetworking, 2019)</w:t>
          </w:r>
          <w:r w:rsidR="00590D4D">
            <w:rPr>
              <w:lang w:val="en-GB"/>
            </w:rPr>
            <w:fldChar w:fldCharType="end"/>
          </w:r>
        </w:sdtContent>
      </w:sdt>
    </w:p>
    <w:p w14:paraId="4D5AF0B6" w14:textId="6029F6E4" w:rsidR="00AF750C" w:rsidRPr="00590D4D" w:rsidRDefault="00AF750C" w:rsidP="001312EE">
      <w:pPr>
        <w:rPr>
          <w:lang w:val="en-GB"/>
        </w:rPr>
      </w:pPr>
    </w:p>
    <w:p w14:paraId="1CBA11CB" w14:textId="6BB6C4BE" w:rsidR="001312EE" w:rsidRDefault="009E3C84" w:rsidP="001312EE">
      <w:pPr>
        <w:rPr>
          <w:b/>
          <w:bCs/>
          <w:lang w:val="en-GB"/>
        </w:rPr>
      </w:pPr>
      <w:r>
        <w:rPr>
          <w:b/>
          <w:bCs/>
          <w:lang w:val="en-GB"/>
        </w:rPr>
        <w:t>Access Points:</w:t>
      </w:r>
    </w:p>
    <w:p w14:paraId="445035AD" w14:textId="07EB01B4" w:rsidR="009E3C84" w:rsidRPr="009E3C84" w:rsidRDefault="009E3C84" w:rsidP="001312EE">
      <w:pPr>
        <w:rPr>
          <w:lang w:val="en-GB"/>
        </w:rPr>
      </w:pPr>
      <w:r>
        <w:rPr>
          <w:lang w:val="en-GB"/>
        </w:rPr>
        <w:t>Access points allow devices to connect to a wireless network</w:t>
      </w:r>
      <w:r w:rsidR="001D7E9D">
        <w:rPr>
          <w:lang w:val="en-GB"/>
        </w:rPr>
        <w:t>,</w:t>
      </w:r>
      <w:r>
        <w:rPr>
          <w:lang w:val="en-GB"/>
        </w:rPr>
        <w:t xml:space="preserve"> </w:t>
      </w:r>
      <w:r w:rsidR="001D7E9D">
        <w:rPr>
          <w:lang w:val="en-GB"/>
        </w:rPr>
        <w:t>t</w:t>
      </w:r>
      <w:r>
        <w:rPr>
          <w:lang w:val="en-GB"/>
        </w:rPr>
        <w:t>his makes it easy to bring new devices online</w:t>
      </w:r>
      <w:r w:rsidR="001D7E9D">
        <w:rPr>
          <w:lang w:val="en-GB"/>
        </w:rPr>
        <w:t>. An access point is like an amplifier to your network. This means that access points extend the bandwidth that the router provides, so that the network can support more devices and from further away.</w:t>
      </w:r>
      <w:sdt>
        <w:sdtPr>
          <w:rPr>
            <w:lang w:val="en-GB"/>
          </w:rPr>
          <w:id w:val="-1238013346"/>
          <w:citation/>
        </w:sdtPr>
        <w:sdtContent>
          <w:r w:rsidR="00590D4D">
            <w:rPr>
              <w:lang w:val="en-GB"/>
            </w:rPr>
            <w:fldChar w:fldCharType="begin"/>
          </w:r>
          <w:r w:rsidR="00590D4D">
            <w:rPr>
              <w:lang w:val="en-GB"/>
            </w:rPr>
            <w:instrText xml:space="preserve"> CITATION Net \l 2057 </w:instrText>
          </w:r>
          <w:r w:rsidR="00590D4D">
            <w:rPr>
              <w:lang w:val="en-GB"/>
            </w:rPr>
            <w:fldChar w:fldCharType="separate"/>
          </w:r>
          <w:r w:rsidR="009F73D4">
            <w:rPr>
              <w:noProof/>
              <w:lang w:val="en-GB"/>
            </w:rPr>
            <w:t xml:space="preserve"> (NetworkingBasics, n.d.)</w:t>
          </w:r>
          <w:r w:rsidR="00590D4D">
            <w:rPr>
              <w:lang w:val="en-GB"/>
            </w:rPr>
            <w:fldChar w:fldCharType="end"/>
          </w:r>
        </w:sdtContent>
      </w:sdt>
    </w:p>
    <w:p w14:paraId="427EC9F1" w14:textId="0D2B9B3D" w:rsidR="002A370F" w:rsidRDefault="002A370F" w:rsidP="001312EE">
      <w:pPr>
        <w:rPr>
          <w:lang w:val="en-GB"/>
        </w:rPr>
      </w:pPr>
    </w:p>
    <w:p w14:paraId="5CEF2463" w14:textId="2D440E21" w:rsidR="00590D4D" w:rsidRDefault="00590D4D" w:rsidP="001312EE">
      <w:pPr>
        <w:rPr>
          <w:b/>
          <w:bCs/>
          <w:lang w:val="en-GB"/>
        </w:rPr>
      </w:pPr>
      <w:r>
        <w:rPr>
          <w:b/>
          <w:bCs/>
          <w:lang w:val="en-GB"/>
        </w:rPr>
        <w:t>NAT:</w:t>
      </w:r>
    </w:p>
    <w:p w14:paraId="10F40034" w14:textId="75F8EAC0" w:rsidR="0006416F" w:rsidRPr="00590D4D" w:rsidRDefault="00EB6ECA" w:rsidP="0006416F">
      <w:pPr>
        <w:rPr>
          <w:lang w:val="en-GB"/>
        </w:rPr>
      </w:pPr>
      <w:r>
        <w:rPr>
          <w:lang w:val="en-GB"/>
        </w:rPr>
        <w:t xml:space="preserve">The main use of NAT is to limit the number of public IP addresses an organization can use. </w:t>
      </w:r>
      <w:sdt>
        <w:sdtPr>
          <w:rPr>
            <w:lang w:val="en-GB"/>
          </w:rPr>
          <w:id w:val="2134819527"/>
          <w:citation/>
        </w:sdtPr>
        <w:sdtContent>
          <w:r>
            <w:rPr>
              <w:lang w:val="en-GB"/>
            </w:rPr>
            <w:fldChar w:fldCharType="begin"/>
          </w:r>
          <w:r>
            <w:rPr>
              <w:lang w:val="en-GB"/>
            </w:rPr>
            <w:instrText xml:space="preserve"> CITATION nat19 \l 2057 </w:instrText>
          </w:r>
          <w:r>
            <w:rPr>
              <w:lang w:val="en-GB"/>
            </w:rPr>
            <w:fldChar w:fldCharType="separate"/>
          </w:r>
          <w:r w:rsidR="009F73D4">
            <w:rPr>
              <w:noProof/>
              <w:lang w:val="en-GB"/>
            </w:rPr>
            <w:t>(nat, 2019)</w:t>
          </w:r>
          <w:r>
            <w:rPr>
              <w:lang w:val="en-GB"/>
            </w:rPr>
            <w:fldChar w:fldCharType="end"/>
          </w:r>
        </w:sdtContent>
      </w:sdt>
      <w:r w:rsidR="0006416F">
        <w:rPr>
          <w:lang w:val="en-GB"/>
        </w:rPr>
        <w:t xml:space="preserve"> </w:t>
      </w:r>
      <w:r w:rsidR="0006416F" w:rsidRPr="0006416F">
        <w:rPr>
          <w:lang w:val="en-GB"/>
        </w:rPr>
        <w:t>NAT operates on a router, usually connecting two networks together, and translates the private (not globally unique) addresses in the internal network into legal addresses, before packets are forwarded to another network.</w:t>
      </w:r>
    </w:p>
    <w:p w14:paraId="66D7579E" w14:textId="4D1ACE7A" w:rsidR="00F91670" w:rsidRDefault="00F91670" w:rsidP="00F91670">
      <w:pPr>
        <w:rPr>
          <w:lang w:val="en-GB"/>
        </w:rPr>
      </w:pPr>
    </w:p>
    <w:p w14:paraId="186FF5D7" w14:textId="774E3F26" w:rsidR="00EC0ACE" w:rsidRDefault="00EC0ACE" w:rsidP="00F91670">
      <w:pPr>
        <w:rPr>
          <w:b/>
          <w:bCs/>
          <w:lang w:val="en-GB"/>
        </w:rPr>
      </w:pPr>
      <w:r>
        <w:rPr>
          <w:b/>
          <w:bCs/>
          <w:lang w:val="en-GB"/>
        </w:rPr>
        <w:t>DNS:</w:t>
      </w:r>
    </w:p>
    <w:p w14:paraId="2CDF8DFB" w14:textId="5C4FC8FA" w:rsidR="000B4F59" w:rsidRDefault="00EC0ACE" w:rsidP="000B4F59">
      <w:pPr>
        <w:rPr>
          <w:lang w:val="en-GB"/>
        </w:rPr>
      </w:pPr>
      <w:r>
        <w:rPr>
          <w:lang w:val="en-GB"/>
        </w:rPr>
        <w:t>The Domain Name System is the phonebook of the internet.</w:t>
      </w:r>
      <w:sdt>
        <w:sdtPr>
          <w:rPr>
            <w:lang w:val="en-GB"/>
          </w:rPr>
          <w:id w:val="-409072287"/>
          <w:citation/>
        </w:sdtPr>
        <w:sdtContent>
          <w:r>
            <w:rPr>
              <w:lang w:val="en-GB"/>
            </w:rPr>
            <w:fldChar w:fldCharType="begin"/>
          </w:r>
          <w:r>
            <w:rPr>
              <w:lang w:val="en-GB"/>
            </w:rPr>
            <w:instrText xml:space="preserve"> CITATION wha \l 2057 </w:instrText>
          </w:r>
          <w:r>
            <w:rPr>
              <w:lang w:val="en-GB"/>
            </w:rPr>
            <w:fldChar w:fldCharType="separate"/>
          </w:r>
          <w:r w:rsidR="009F73D4">
            <w:rPr>
              <w:noProof/>
              <w:lang w:val="en-GB"/>
            </w:rPr>
            <w:t xml:space="preserve"> (what is dns, n.d.)</w:t>
          </w:r>
          <w:r>
            <w:rPr>
              <w:lang w:val="en-GB"/>
            </w:rPr>
            <w:fldChar w:fldCharType="end"/>
          </w:r>
        </w:sdtContent>
      </w:sdt>
      <w:r w:rsidR="005F061D">
        <w:rPr>
          <w:lang w:val="en-GB"/>
        </w:rPr>
        <w:t xml:space="preserve"> We access information through domain names like wikipedia.com. DNS translates domain names to IP addresses </w:t>
      </w:r>
      <w:r w:rsidR="00AD007D">
        <w:rPr>
          <w:lang w:val="en-GB"/>
        </w:rPr>
        <w:t>because of this,</w:t>
      </w:r>
      <w:r w:rsidR="005F061D">
        <w:rPr>
          <w:lang w:val="en-GB"/>
        </w:rPr>
        <w:t xml:space="preserve"> browsers can load internet resources.</w:t>
      </w:r>
    </w:p>
    <w:p w14:paraId="5E466E81" w14:textId="77777777" w:rsidR="00B96635" w:rsidRDefault="00B96635" w:rsidP="00B96635">
      <w:pPr>
        <w:rPr>
          <w:ins w:id="9" w:author="Chermin,Tim T." w:date="2019-11-14T10:23:00Z"/>
          <w:lang w:val="en-GB"/>
        </w:rPr>
      </w:pPr>
    </w:p>
    <w:p w14:paraId="4F0A2EBE" w14:textId="77777777" w:rsidR="00B96635" w:rsidRDefault="00B96635" w:rsidP="00B96635">
      <w:pPr>
        <w:rPr>
          <w:ins w:id="10" w:author="Chermin,Tim T." w:date="2019-11-14T10:23:00Z"/>
          <w:b/>
          <w:bCs/>
          <w:lang w:val="en-GB"/>
        </w:rPr>
      </w:pPr>
      <w:ins w:id="11" w:author="Chermin,Tim T." w:date="2019-11-14T10:23:00Z">
        <w:r>
          <w:rPr>
            <w:b/>
            <w:bCs/>
            <w:lang w:val="en-GB"/>
          </w:rPr>
          <w:t>HTTP:</w:t>
        </w:r>
      </w:ins>
    </w:p>
    <w:p w14:paraId="010BAF8E" w14:textId="5DA5CCE4" w:rsidR="00B96635" w:rsidRDefault="00D90A01" w:rsidP="00D90A01">
      <w:pPr>
        <w:rPr>
          <w:lang w:val="en-GB"/>
        </w:rPr>
      </w:pPr>
      <w:r>
        <w:rPr>
          <w:lang w:val="en-GB"/>
        </w:rPr>
        <w:t xml:space="preserve">“The Hypertext Transfer Protocol is an protocol for transmitting hypermedia documents, such as HTML. </w:t>
      </w:r>
      <w:r w:rsidRPr="00D90A01">
        <w:rPr>
          <w:lang w:val="en-GB"/>
        </w:rPr>
        <w:t>It was designed for communication between web browsers and web servers, but it can also be used for other purposes.</w:t>
      </w:r>
      <w:r>
        <w:rPr>
          <w:lang w:val="en-GB"/>
        </w:rPr>
        <w:t>”</w:t>
      </w:r>
      <w:sdt>
        <w:sdtPr>
          <w:rPr>
            <w:lang w:val="en-GB"/>
          </w:rPr>
          <w:id w:val="-1394264936"/>
          <w:citation/>
        </w:sdtPr>
        <w:sdtContent>
          <w:r>
            <w:rPr>
              <w:lang w:val="en-GB"/>
            </w:rPr>
            <w:fldChar w:fldCharType="begin"/>
          </w:r>
          <w:r>
            <w:rPr>
              <w:lang w:val="en-GB"/>
            </w:rPr>
            <w:instrText xml:space="preserve"> CITATION HTT19 \l 2057 </w:instrText>
          </w:r>
          <w:r>
            <w:rPr>
              <w:lang w:val="en-GB"/>
            </w:rPr>
            <w:fldChar w:fldCharType="separate"/>
          </w:r>
          <w:r w:rsidR="009F73D4">
            <w:rPr>
              <w:noProof/>
              <w:lang w:val="en-GB"/>
            </w:rPr>
            <w:t xml:space="preserve"> (HTTP, 2019)</w:t>
          </w:r>
          <w:r>
            <w:rPr>
              <w:lang w:val="en-GB"/>
            </w:rPr>
            <w:fldChar w:fldCharType="end"/>
          </w:r>
        </w:sdtContent>
      </w:sdt>
    </w:p>
    <w:p w14:paraId="21E13D8D" w14:textId="77777777" w:rsidR="00D90A01" w:rsidRDefault="00D90A01" w:rsidP="00D90A01">
      <w:pPr>
        <w:rPr>
          <w:ins w:id="12" w:author="Chermin,Tim T." w:date="2019-11-14T10:23:00Z"/>
          <w:b/>
          <w:bCs/>
          <w:lang w:val="en-GB"/>
        </w:rPr>
      </w:pPr>
    </w:p>
    <w:p w14:paraId="385A8E4A" w14:textId="77777777" w:rsidR="00B96635" w:rsidRDefault="00B96635" w:rsidP="00B96635">
      <w:pPr>
        <w:rPr>
          <w:ins w:id="13" w:author="Chermin,Tim T." w:date="2019-11-14T10:23:00Z"/>
          <w:b/>
          <w:bCs/>
          <w:lang w:val="en-GB"/>
        </w:rPr>
      </w:pPr>
      <w:ins w:id="14" w:author="Chermin,Tim T." w:date="2019-11-14T10:23:00Z">
        <w:r>
          <w:rPr>
            <w:b/>
            <w:bCs/>
            <w:lang w:val="en-GB"/>
          </w:rPr>
          <w:t>FTP:</w:t>
        </w:r>
      </w:ins>
    </w:p>
    <w:p w14:paraId="05116D1A" w14:textId="19499E0A" w:rsidR="00B96635" w:rsidRPr="005B5322" w:rsidRDefault="005B5322" w:rsidP="00B96635">
      <w:pPr>
        <w:rPr>
          <w:ins w:id="15" w:author="Chermin,Tim T." w:date="2019-11-14T10:23:00Z"/>
          <w:lang w:val="en-GB"/>
        </w:rPr>
      </w:pPr>
      <w:r>
        <w:rPr>
          <w:lang w:val="en-GB"/>
        </w:rPr>
        <w:t>Having used FileZilla myself I knew something about the File Transfer Protocol. But I didn’t realise that I used it way more than I thought I did. Since todays browsers allow to download files via FTP from within the browser. “</w:t>
      </w:r>
      <w:r w:rsidRPr="005B5322">
        <w:rPr>
          <w:lang w:val="en-GB"/>
        </w:rPr>
        <w:t xml:space="preserve">FTP is </w:t>
      </w:r>
      <w:r>
        <w:rPr>
          <w:lang w:val="en-GB"/>
        </w:rPr>
        <w:t>a</w:t>
      </w:r>
      <w:r w:rsidRPr="005B5322">
        <w:rPr>
          <w:lang w:val="en-GB"/>
        </w:rPr>
        <w:t xml:space="preserve"> protocol </w:t>
      </w:r>
      <w:r>
        <w:rPr>
          <w:lang w:val="en-GB"/>
        </w:rPr>
        <w:t>with</w:t>
      </w:r>
      <w:r w:rsidRPr="005B5322">
        <w:rPr>
          <w:lang w:val="en-GB"/>
        </w:rPr>
        <w:t xml:space="preserve"> a set of rules that networked computers use to talk to one another. And FTP is the language that computers on a TCP/IP network (such as the internet) use to transfer files to and from each other.</w:t>
      </w:r>
      <w:r>
        <w:rPr>
          <w:lang w:val="en-GB"/>
        </w:rPr>
        <w:t xml:space="preserve">” </w:t>
      </w:r>
      <w:sdt>
        <w:sdtPr>
          <w:rPr>
            <w:lang w:val="en-GB"/>
          </w:rPr>
          <w:id w:val="-951866805"/>
          <w:citation/>
        </w:sdtPr>
        <w:sdtContent>
          <w:r w:rsidR="005F59F1">
            <w:rPr>
              <w:lang w:val="en-GB"/>
            </w:rPr>
            <w:fldChar w:fldCharType="begin"/>
          </w:r>
          <w:r w:rsidR="005F59F1">
            <w:rPr>
              <w:lang w:val="en-GB"/>
            </w:rPr>
            <w:instrText xml:space="preserve"> CITATION ftp10 \l 2057 </w:instrText>
          </w:r>
          <w:r w:rsidR="005F59F1">
            <w:rPr>
              <w:lang w:val="en-GB"/>
            </w:rPr>
            <w:fldChar w:fldCharType="separate"/>
          </w:r>
          <w:r w:rsidR="009F73D4">
            <w:rPr>
              <w:noProof/>
              <w:lang w:val="en-GB"/>
            </w:rPr>
            <w:t>(ftp for beginners, 2010)</w:t>
          </w:r>
          <w:r w:rsidR="005F59F1">
            <w:rPr>
              <w:lang w:val="en-GB"/>
            </w:rPr>
            <w:fldChar w:fldCharType="end"/>
          </w:r>
        </w:sdtContent>
      </w:sdt>
    </w:p>
    <w:p w14:paraId="08933093" w14:textId="77777777" w:rsidR="00B96635" w:rsidRDefault="00B96635" w:rsidP="00B96635">
      <w:pPr>
        <w:rPr>
          <w:ins w:id="16" w:author="Chermin,Tim T." w:date="2019-11-14T10:23:00Z"/>
          <w:b/>
          <w:bCs/>
          <w:lang w:val="en-GB"/>
        </w:rPr>
      </w:pPr>
    </w:p>
    <w:p w14:paraId="11BB3EBD" w14:textId="2C54C51E" w:rsidR="00B96635" w:rsidRDefault="00B96635" w:rsidP="00B96635">
      <w:pPr>
        <w:rPr>
          <w:b/>
          <w:bCs/>
          <w:lang w:val="en-GB"/>
        </w:rPr>
      </w:pPr>
      <w:ins w:id="17" w:author="Chermin,Tim T." w:date="2019-11-14T10:23:00Z">
        <w:r>
          <w:rPr>
            <w:b/>
            <w:bCs/>
            <w:lang w:val="en-GB"/>
          </w:rPr>
          <w:t>SMTP</w:t>
        </w:r>
      </w:ins>
      <w:r>
        <w:rPr>
          <w:b/>
          <w:bCs/>
          <w:lang w:val="en-GB"/>
        </w:rPr>
        <w:t>:</w:t>
      </w:r>
    </w:p>
    <w:p w14:paraId="57628923" w14:textId="034D0F2C" w:rsidR="00B96635" w:rsidRDefault="0077001A" w:rsidP="00B96635">
      <w:pPr>
        <w:rPr>
          <w:lang w:val="en-GB"/>
        </w:rPr>
      </w:pPr>
      <w:r>
        <w:rPr>
          <w:lang w:val="en-GB"/>
        </w:rPr>
        <w:t>“</w:t>
      </w:r>
      <w:r w:rsidR="005F59F1" w:rsidRPr="0077001A">
        <w:rPr>
          <w:lang w:val="en-GB"/>
        </w:rPr>
        <w:t>Simple Mail Transfer Protocol (SMTP) is used to communicate with the remote server in order to send the email from a local client to the remote server and eventually to the recipient’s email server. This process is controlled by Mail Transfer Agent (MTA) on your email server. Also, SMTP is used solely to send emails.</w:t>
      </w:r>
      <w:r>
        <w:rPr>
          <w:lang w:val="en-GB"/>
        </w:rPr>
        <w:t xml:space="preserve">“ </w:t>
      </w:r>
      <w:sdt>
        <w:sdtPr>
          <w:rPr>
            <w:lang w:val="en-GB"/>
          </w:rPr>
          <w:id w:val="-714507237"/>
          <w:citation/>
        </w:sdtPr>
        <w:sdtContent>
          <w:r>
            <w:rPr>
              <w:lang w:val="en-GB"/>
            </w:rPr>
            <w:fldChar w:fldCharType="begin"/>
          </w:r>
          <w:r>
            <w:rPr>
              <w:lang w:val="en-GB"/>
            </w:rPr>
            <w:instrText xml:space="preserve"> CITATION Ede19 \l 2057 </w:instrText>
          </w:r>
          <w:r>
            <w:rPr>
              <w:lang w:val="en-GB"/>
            </w:rPr>
            <w:fldChar w:fldCharType="separate"/>
          </w:r>
          <w:r w:rsidR="009F73D4">
            <w:rPr>
              <w:noProof/>
              <w:lang w:val="en-GB"/>
            </w:rPr>
            <w:t>(Edergas, 2019)</w:t>
          </w:r>
          <w:r>
            <w:rPr>
              <w:lang w:val="en-GB"/>
            </w:rPr>
            <w:fldChar w:fldCharType="end"/>
          </w:r>
        </w:sdtContent>
      </w:sdt>
    </w:p>
    <w:p w14:paraId="7760F8CC" w14:textId="77777777" w:rsidR="0077001A" w:rsidRPr="0077001A" w:rsidRDefault="0077001A" w:rsidP="00B96635">
      <w:pPr>
        <w:rPr>
          <w:ins w:id="18" w:author="Chermin,Tim T." w:date="2019-11-14T10:23:00Z"/>
          <w:lang w:val="en-GB"/>
        </w:rPr>
      </w:pPr>
    </w:p>
    <w:p w14:paraId="7A33F18E" w14:textId="77777777" w:rsidR="00B96635" w:rsidRPr="007362C8" w:rsidRDefault="00B96635" w:rsidP="00B96635">
      <w:pPr>
        <w:pStyle w:val="Heading3"/>
        <w:rPr>
          <w:ins w:id="19" w:author="Chermin,Tim T." w:date="2019-11-14T10:23:00Z"/>
          <w:lang w:val="en-GB"/>
        </w:rPr>
      </w:pPr>
      <w:bookmarkStart w:id="20" w:name="_Toc24710349"/>
      <w:ins w:id="21" w:author="Chermin,Tim T." w:date="2019-11-14T10:23:00Z">
        <w:r w:rsidRPr="007362C8">
          <w:rPr>
            <w:lang w:val="en-GB"/>
          </w:rPr>
          <w:t>Afterthoughts</w:t>
        </w:r>
        <w:bookmarkEnd w:id="20"/>
      </w:ins>
    </w:p>
    <w:p w14:paraId="35C6DFBB" w14:textId="5594A7A8" w:rsidR="00B96635" w:rsidRPr="00B96635" w:rsidDel="003D0075" w:rsidRDefault="00B96635" w:rsidP="00B96635">
      <w:pPr>
        <w:rPr>
          <w:del w:id="22" w:author="Chermin,Tim T." w:date="2019-11-14T10:23:00Z"/>
          <w:lang w:val="en-GB"/>
        </w:rPr>
      </w:pPr>
      <w:ins w:id="23" w:author="Chermin,Tim T." w:date="2019-11-14T10:24:00Z">
        <w:r>
          <w:rPr>
            <w:lang w:val="en-GB"/>
          </w:rPr>
          <w:t xml:space="preserve">This subject helped me understand the basics that I need for all the other subjects. </w:t>
        </w:r>
      </w:ins>
      <w:r>
        <w:rPr>
          <w:lang w:val="en-GB"/>
        </w:rPr>
        <w:t>At first I had a hard time understanding it but in the end I think I got it.</w:t>
      </w:r>
    </w:p>
    <w:p w14:paraId="7A290AD0" w14:textId="77777777" w:rsidR="00B96635" w:rsidRDefault="00B96635" w:rsidP="000B4F59">
      <w:pPr>
        <w:rPr>
          <w:lang w:val="en-GB"/>
        </w:rPr>
      </w:pPr>
    </w:p>
    <w:p w14:paraId="3F2F4DB2" w14:textId="77777777" w:rsidR="00B96635" w:rsidRPr="00370A6B" w:rsidRDefault="00B96635" w:rsidP="000B4F59">
      <w:pPr>
        <w:rPr>
          <w:lang w:val="en-GB"/>
        </w:rPr>
      </w:pPr>
    </w:p>
    <w:p w14:paraId="4546F20C" w14:textId="77777777" w:rsidR="00C5664D" w:rsidRDefault="00C5664D">
      <w:pPr>
        <w:rPr>
          <w:rFonts w:asciiTheme="majorHAnsi" w:eastAsiaTheme="majorEastAsia" w:hAnsiTheme="majorHAnsi" w:cstheme="majorBidi"/>
          <w:color w:val="2F5496" w:themeColor="accent1" w:themeShade="BF"/>
          <w:sz w:val="26"/>
          <w:szCs w:val="26"/>
          <w:lang w:val="en-GB"/>
        </w:rPr>
      </w:pPr>
      <w:r>
        <w:rPr>
          <w:lang w:val="en-GB"/>
        </w:rPr>
        <w:br w:type="page"/>
      </w:r>
    </w:p>
    <w:p w14:paraId="71C6951A" w14:textId="62E9FACA" w:rsidR="00143DB1" w:rsidRDefault="00143DB1" w:rsidP="00634CA7">
      <w:pPr>
        <w:pStyle w:val="Heading2"/>
        <w:rPr>
          <w:lang w:val="en-GB"/>
        </w:rPr>
      </w:pPr>
      <w:bookmarkStart w:id="24" w:name="_Toc24710350"/>
      <w:r w:rsidRPr="00370A6B">
        <w:rPr>
          <w:lang w:val="en-GB"/>
        </w:rPr>
        <w:lastRenderedPageBreak/>
        <w:t>Law, Ethics and Responsible Disclosure</w:t>
      </w:r>
      <w:bookmarkEnd w:id="24"/>
    </w:p>
    <w:p w14:paraId="6CCA7242" w14:textId="77777777" w:rsidR="00050DB0" w:rsidRDefault="00050DB0" w:rsidP="00050DB0">
      <w:pPr>
        <w:pStyle w:val="Heading3"/>
        <w:rPr>
          <w:lang w:val="en-GB"/>
        </w:rPr>
      </w:pPr>
      <w:bookmarkStart w:id="25" w:name="_Toc24710351"/>
      <w:r w:rsidRPr="002C45F0">
        <w:rPr>
          <w:lang w:val="en-GB"/>
        </w:rPr>
        <w:t>Relevance</w:t>
      </w:r>
      <w:bookmarkEnd w:id="25"/>
    </w:p>
    <w:p w14:paraId="479C298F" w14:textId="0E6035A2" w:rsidR="00050DB0" w:rsidRDefault="00050DB0" w:rsidP="00050DB0">
      <w:pPr>
        <w:rPr>
          <w:lang w:val="en-GB"/>
        </w:rPr>
      </w:pPr>
      <w:r>
        <w:rPr>
          <w:lang w:val="en-GB"/>
        </w:rPr>
        <w:t>Knowing what you are doing is legal or illegal is important for a white hat hacker. If you try to do something that’s illegal than you will probably get in a lot of trouble. But if you do everything in a legal way you may even get payed for it.</w:t>
      </w:r>
    </w:p>
    <w:p w14:paraId="2383190C" w14:textId="77777777" w:rsidR="00050DB0" w:rsidRDefault="00050DB0" w:rsidP="00050DB0">
      <w:pPr>
        <w:rPr>
          <w:lang w:val="en-GB"/>
        </w:rPr>
      </w:pPr>
    </w:p>
    <w:p w14:paraId="4CF32838" w14:textId="77777777" w:rsidR="00050DB0" w:rsidRDefault="00050DB0" w:rsidP="00050DB0">
      <w:pPr>
        <w:pStyle w:val="Heading3"/>
        <w:rPr>
          <w:lang w:val="en-GB"/>
        </w:rPr>
      </w:pPr>
      <w:bookmarkStart w:id="26" w:name="_Toc24710352"/>
      <w:r>
        <w:rPr>
          <w:lang w:val="en-GB"/>
        </w:rPr>
        <w:t>Starting point</w:t>
      </w:r>
      <w:bookmarkEnd w:id="26"/>
    </w:p>
    <w:p w14:paraId="275ABAF2" w14:textId="55E9D6B6" w:rsidR="00050DB0" w:rsidRDefault="00050DB0" w:rsidP="00050DB0">
      <w:pPr>
        <w:rPr>
          <w:lang w:val="en-GB"/>
        </w:rPr>
      </w:pPr>
      <w:r>
        <w:rPr>
          <w:lang w:val="en-GB"/>
        </w:rPr>
        <w:t xml:space="preserve">My prior knowledge concerning </w:t>
      </w:r>
      <w:r w:rsidR="00E821B7">
        <w:rPr>
          <w:lang w:val="en-GB"/>
        </w:rPr>
        <w:t>Law, Ethics and Responsible Disclosure</w:t>
      </w:r>
      <w:r>
        <w:rPr>
          <w:lang w:val="en-GB"/>
        </w:rPr>
        <w:t>:</w:t>
      </w:r>
    </w:p>
    <w:p w14:paraId="5EC29E25" w14:textId="2437D729" w:rsidR="00050DB0" w:rsidRDefault="00050DB0" w:rsidP="00050DB0">
      <w:pPr>
        <w:rPr>
          <w:lang w:val="en-GB"/>
        </w:rPr>
      </w:pPr>
      <w:r>
        <w:rPr>
          <w:lang w:val="en-GB"/>
        </w:rPr>
        <w:t xml:space="preserve">At this point </w:t>
      </w:r>
      <w:r w:rsidR="00E821B7">
        <w:rPr>
          <w:lang w:val="en-GB"/>
        </w:rPr>
        <w:t xml:space="preserve">I get that stealing money from a bank through hacking is illegal. While performing a </w:t>
      </w:r>
      <w:r w:rsidR="002108F3">
        <w:rPr>
          <w:lang w:val="en-GB"/>
        </w:rPr>
        <w:t>pen test</w:t>
      </w:r>
      <w:r w:rsidR="00E821B7">
        <w:rPr>
          <w:lang w:val="en-GB"/>
        </w:rPr>
        <w:t xml:space="preserve"> when in an agreement with a company is legal. </w:t>
      </w:r>
      <w:r w:rsidR="00127E05">
        <w:rPr>
          <w:lang w:val="en-GB"/>
        </w:rPr>
        <w:t>So,</w:t>
      </w:r>
      <w:r w:rsidR="00E821B7">
        <w:rPr>
          <w:lang w:val="en-GB"/>
        </w:rPr>
        <w:t xml:space="preserve"> I know I little bit of this subject but not a lot.</w:t>
      </w:r>
    </w:p>
    <w:p w14:paraId="6B39CF2D" w14:textId="77777777" w:rsidR="00050DB0" w:rsidRDefault="00050DB0" w:rsidP="00050DB0">
      <w:pPr>
        <w:rPr>
          <w:lang w:val="en-GB"/>
        </w:rPr>
      </w:pPr>
    </w:p>
    <w:p w14:paraId="23CDD41B" w14:textId="77777777" w:rsidR="00050DB0" w:rsidRDefault="00050DB0" w:rsidP="00050DB0">
      <w:pPr>
        <w:pStyle w:val="Heading3"/>
        <w:rPr>
          <w:lang w:val="en-GB"/>
        </w:rPr>
      </w:pPr>
      <w:bookmarkStart w:id="27" w:name="_Toc24710353"/>
      <w:r>
        <w:rPr>
          <w:lang w:val="en-GB"/>
        </w:rPr>
        <w:t>Approach</w:t>
      </w:r>
      <w:bookmarkEnd w:id="27"/>
    </w:p>
    <w:p w14:paraId="2A4ED2DF" w14:textId="674544D5" w:rsidR="00050DB0" w:rsidRPr="005306EA" w:rsidRDefault="00050DB0" w:rsidP="00050DB0">
      <w:pPr>
        <w:rPr>
          <w:lang w:val="en-GB"/>
        </w:rPr>
      </w:pPr>
      <w:r>
        <w:rPr>
          <w:lang w:val="en-GB"/>
        </w:rPr>
        <w:t>I started with following the instruction about this subject and after the instruction I gathered the information I gained and use</w:t>
      </w:r>
      <w:r w:rsidR="00127E05">
        <w:rPr>
          <w:lang w:val="en-GB"/>
        </w:rPr>
        <w:t>d</w:t>
      </w:r>
      <w:r>
        <w:rPr>
          <w:lang w:val="en-GB"/>
        </w:rPr>
        <w:t xml:space="preserve"> it to do some more research about it on the internet. </w:t>
      </w:r>
    </w:p>
    <w:p w14:paraId="2CFC7E4B" w14:textId="77777777" w:rsidR="00050DB0" w:rsidRDefault="00050DB0" w:rsidP="00050DB0">
      <w:pPr>
        <w:rPr>
          <w:lang w:val="en-GB"/>
        </w:rPr>
      </w:pPr>
    </w:p>
    <w:p w14:paraId="201B3DEC" w14:textId="4A1CCE90" w:rsidR="00127E05" w:rsidRPr="00127E05" w:rsidRDefault="00050DB0" w:rsidP="00127E05">
      <w:pPr>
        <w:pStyle w:val="Heading3"/>
        <w:rPr>
          <w:lang w:val="en-GB"/>
        </w:rPr>
      </w:pPr>
      <w:bookmarkStart w:id="28" w:name="_Toc24710354"/>
      <w:r>
        <w:rPr>
          <w:lang w:val="en-GB"/>
        </w:rPr>
        <w:t>Background information</w:t>
      </w:r>
      <w:bookmarkEnd w:id="28"/>
    </w:p>
    <w:p w14:paraId="14089709" w14:textId="3E102D2A" w:rsidR="00127E05" w:rsidRDefault="00127E05" w:rsidP="002742B0">
      <w:pPr>
        <w:pStyle w:val="Heading4"/>
        <w:rPr>
          <w:lang w:val="en-GB"/>
        </w:rPr>
      </w:pPr>
      <w:r w:rsidRPr="00127E05">
        <w:rPr>
          <w:lang w:val="en-GB"/>
        </w:rPr>
        <w:t xml:space="preserve">Basic: </w:t>
      </w:r>
    </w:p>
    <w:p w14:paraId="7996703D" w14:textId="6B451797" w:rsidR="00127E05" w:rsidRDefault="00127E05" w:rsidP="00127E05">
      <w:pPr>
        <w:rPr>
          <w:lang w:val="en-GB"/>
        </w:rPr>
      </w:pPr>
      <w:r w:rsidRPr="00127E05">
        <w:rPr>
          <w:b/>
          <w:bCs/>
          <w:lang w:val="en-GB"/>
        </w:rPr>
        <w:t>Read in the convention on cybercrime which forms of cybercrime are defined in article 2-13.</w:t>
      </w:r>
      <w:r w:rsidRPr="00127E05">
        <w:rPr>
          <w:lang w:val="en-GB"/>
        </w:rPr>
        <w:t xml:space="preserve"> </w:t>
      </w:r>
    </w:p>
    <w:p w14:paraId="54A6E5BA" w14:textId="34D4BA5B" w:rsidR="00127E05" w:rsidRPr="006C010C" w:rsidRDefault="00127E05" w:rsidP="00127E05">
      <w:r>
        <w:rPr>
          <w:noProof/>
        </w:rPr>
        <w:drawing>
          <wp:inline distT="0" distB="0" distL="0" distR="0" wp14:anchorId="2D109080" wp14:editId="00DFAB99">
            <wp:extent cx="3257550" cy="3211229"/>
            <wp:effectExtent l="0" t="0" r="0" b="825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65909" cy="3219469"/>
                    </a:xfrm>
                    <a:prstGeom prst="rect">
                      <a:avLst/>
                    </a:prstGeom>
                  </pic:spPr>
                </pic:pic>
              </a:graphicData>
            </a:graphic>
          </wp:inline>
        </w:drawing>
      </w:r>
      <w:sdt>
        <w:sdtPr>
          <w:rPr>
            <w:lang w:val="en-GB"/>
          </w:rPr>
          <w:id w:val="-813714129"/>
          <w:citation/>
        </w:sdtPr>
        <w:sdtContent>
          <w:r w:rsidR="006C010C">
            <w:rPr>
              <w:lang w:val="en-GB"/>
            </w:rPr>
            <w:fldChar w:fldCharType="begin"/>
          </w:r>
          <w:r w:rsidR="006C010C" w:rsidRPr="006C010C">
            <w:instrText xml:space="preserve"> CITATION Wet \l 2057 </w:instrText>
          </w:r>
          <w:r w:rsidR="006C010C">
            <w:rPr>
              <w:lang w:val="en-GB"/>
            </w:rPr>
            <w:fldChar w:fldCharType="separate"/>
          </w:r>
          <w:r w:rsidR="009F73D4">
            <w:rPr>
              <w:noProof/>
            </w:rPr>
            <w:t xml:space="preserve"> </w:t>
          </w:r>
          <w:r w:rsidR="009F73D4" w:rsidRPr="009F73D4">
            <w:rPr>
              <w:noProof/>
            </w:rPr>
            <w:t>(Wetboek van strafrecht , n.d.)</w:t>
          </w:r>
          <w:r w:rsidR="006C010C">
            <w:rPr>
              <w:lang w:val="en-GB"/>
            </w:rPr>
            <w:fldChar w:fldCharType="end"/>
          </w:r>
        </w:sdtContent>
      </w:sdt>
    </w:p>
    <w:p w14:paraId="2843FFCB" w14:textId="535669FD" w:rsidR="00127E05" w:rsidRDefault="00127E05" w:rsidP="00127E05">
      <w:pPr>
        <w:rPr>
          <w:lang w:val="en-GB"/>
        </w:rPr>
      </w:pPr>
      <w:r>
        <w:rPr>
          <w:lang w:val="en-GB"/>
        </w:rPr>
        <w:t xml:space="preserve">Having read </w:t>
      </w:r>
      <w:r w:rsidR="002108F3">
        <w:rPr>
          <w:lang w:val="en-GB"/>
        </w:rPr>
        <w:t>article</w:t>
      </w:r>
      <w:r>
        <w:rPr>
          <w:lang w:val="en-GB"/>
        </w:rPr>
        <w:t xml:space="preserve"> 2-13 I think the first article </w:t>
      </w:r>
      <w:r w:rsidR="006C010C">
        <w:rPr>
          <w:lang w:val="en-GB"/>
        </w:rPr>
        <w:t xml:space="preserve">is the most important for me. If I do something now that’s going to be illegal later, I will have an advantage over the new law. </w:t>
      </w:r>
    </w:p>
    <w:p w14:paraId="1144241B" w14:textId="7E29ED5B" w:rsidR="00127E05" w:rsidRDefault="00127E05" w:rsidP="00127E05">
      <w:pPr>
        <w:rPr>
          <w:lang w:val="en-GB"/>
        </w:rPr>
      </w:pPr>
    </w:p>
    <w:p w14:paraId="3F0B9A0F" w14:textId="77777777" w:rsidR="006C010C" w:rsidRDefault="006C010C" w:rsidP="00127E05">
      <w:pPr>
        <w:rPr>
          <w:lang w:val="en-GB"/>
        </w:rPr>
      </w:pPr>
    </w:p>
    <w:p w14:paraId="73E85410" w14:textId="77777777" w:rsidR="005C4983" w:rsidRDefault="00127E05" w:rsidP="005C4983">
      <w:pPr>
        <w:rPr>
          <w:lang w:val="en-GB"/>
        </w:rPr>
      </w:pPr>
      <w:r w:rsidRPr="006C010C">
        <w:rPr>
          <w:b/>
          <w:bCs/>
          <w:lang w:val="en-GB"/>
        </w:rPr>
        <w:lastRenderedPageBreak/>
        <w:t>Read about (cyber) ethics</w:t>
      </w:r>
      <w:r w:rsidR="006C010C">
        <w:rPr>
          <w:b/>
          <w:bCs/>
          <w:lang w:val="en-GB"/>
        </w:rPr>
        <w:t>, g</w:t>
      </w:r>
      <w:r w:rsidRPr="006C010C">
        <w:rPr>
          <w:b/>
          <w:bCs/>
          <w:lang w:val="en-GB"/>
        </w:rPr>
        <w:t>ive a summary of aspects, views and opinions including your own point of view on some of these aspects and views.</w:t>
      </w:r>
    </w:p>
    <w:p w14:paraId="782FB24E" w14:textId="3DBD3A3D" w:rsidR="006C010C" w:rsidRPr="006C010C" w:rsidRDefault="005C4983" w:rsidP="005C4983">
      <w:pPr>
        <w:rPr>
          <w:lang w:val="en-GB"/>
        </w:rPr>
      </w:pPr>
      <w:r>
        <w:rPr>
          <w:b/>
          <w:bCs/>
          <w:lang w:val="en-GB"/>
        </w:rPr>
        <w:t>Know the rules of cyber ethics</w:t>
      </w:r>
      <w:r w:rsidR="00E24355">
        <w:rPr>
          <w:b/>
          <w:bCs/>
          <w:lang w:val="en-GB"/>
        </w:rPr>
        <w:t xml:space="preserve"> (short)</w:t>
      </w:r>
      <w:r>
        <w:rPr>
          <w:b/>
          <w:bCs/>
          <w:lang w:val="en-GB"/>
        </w:rPr>
        <w:t>.</w:t>
      </w:r>
      <w:r w:rsidR="006C010C">
        <w:rPr>
          <w:lang w:val="en-GB"/>
        </w:rPr>
        <w:t xml:space="preserve"> </w:t>
      </w:r>
    </w:p>
    <w:p w14:paraId="58D85524" w14:textId="463F049B" w:rsidR="006C010C" w:rsidRPr="006C010C" w:rsidRDefault="006C010C" w:rsidP="006C010C">
      <w:pPr>
        <w:rPr>
          <w:lang w:val="en-GB"/>
        </w:rPr>
      </w:pPr>
      <w:r w:rsidRPr="006C010C">
        <w:rPr>
          <w:lang w:val="en-GB"/>
        </w:rPr>
        <w:t>The basic rule is “Do not do something in cyberspace that you would consider wrong or illegal in everyday life.”</w:t>
      </w:r>
      <w:sdt>
        <w:sdtPr>
          <w:rPr>
            <w:lang w:val="en-GB"/>
          </w:rPr>
          <w:id w:val="679859840"/>
          <w:citation/>
        </w:sdtPr>
        <w:sdtContent>
          <w:r>
            <w:rPr>
              <w:lang w:val="en-GB"/>
            </w:rPr>
            <w:fldChar w:fldCharType="begin"/>
          </w:r>
          <w:r>
            <w:rPr>
              <w:lang w:val="en-GB"/>
            </w:rPr>
            <w:instrText xml:space="preserve"> CITATION kno \l 2057 </w:instrText>
          </w:r>
          <w:r>
            <w:rPr>
              <w:lang w:val="en-GB"/>
            </w:rPr>
            <w:fldChar w:fldCharType="separate"/>
          </w:r>
          <w:r w:rsidR="009F73D4">
            <w:rPr>
              <w:noProof/>
              <w:lang w:val="en-GB"/>
            </w:rPr>
            <w:t xml:space="preserve"> (know rules cyber ethics, n.d.)</w:t>
          </w:r>
          <w:r>
            <w:rPr>
              <w:lang w:val="en-GB"/>
            </w:rPr>
            <w:fldChar w:fldCharType="end"/>
          </w:r>
        </w:sdtContent>
      </w:sdt>
    </w:p>
    <w:p w14:paraId="02037B49" w14:textId="77777777" w:rsidR="005C4983" w:rsidRDefault="005C4983" w:rsidP="005C4983">
      <w:pPr>
        <w:rPr>
          <w:lang w:val="en-GB"/>
        </w:rPr>
      </w:pPr>
      <w:r>
        <w:rPr>
          <w:lang w:val="en-GB"/>
        </w:rPr>
        <w:t>This obviously means stealing, breaking in someone’s computer and cyberbullying are not following the rules of cyber ethics.</w:t>
      </w:r>
    </w:p>
    <w:p w14:paraId="5DB732A4" w14:textId="7B68F878" w:rsidR="005C4983" w:rsidRDefault="005C4983" w:rsidP="005C4983">
      <w:pPr>
        <w:rPr>
          <w:lang w:val="en-GB"/>
        </w:rPr>
      </w:pPr>
    </w:p>
    <w:p w14:paraId="05111034" w14:textId="5B40D6FA" w:rsidR="005C4983" w:rsidRDefault="005C4983" w:rsidP="005C4983">
      <w:pPr>
        <w:rPr>
          <w:b/>
          <w:bCs/>
          <w:lang w:val="en-GB"/>
        </w:rPr>
      </w:pPr>
      <w:proofErr w:type="spellStart"/>
      <w:r w:rsidRPr="005C4983">
        <w:rPr>
          <w:b/>
          <w:bCs/>
          <w:lang w:val="en-GB"/>
        </w:rPr>
        <w:t>Cyber</w:t>
      </w:r>
      <w:r>
        <w:rPr>
          <w:b/>
          <w:bCs/>
          <w:lang w:val="en-GB"/>
        </w:rPr>
        <w:t>E</w:t>
      </w:r>
      <w:r w:rsidRPr="005C4983">
        <w:rPr>
          <w:b/>
          <w:bCs/>
          <w:lang w:val="en-GB"/>
        </w:rPr>
        <w:t>thic</w:t>
      </w:r>
      <w:r>
        <w:rPr>
          <w:b/>
          <w:bCs/>
          <w:lang w:val="en-GB"/>
        </w:rPr>
        <w:t>s</w:t>
      </w:r>
      <w:proofErr w:type="spellEnd"/>
      <w:r>
        <w:rPr>
          <w:b/>
          <w:bCs/>
          <w:lang w:val="en-GB"/>
        </w:rPr>
        <w:t>.</w:t>
      </w:r>
    </w:p>
    <w:p w14:paraId="4313791F" w14:textId="38199000" w:rsidR="005C4983" w:rsidRDefault="00E24355" w:rsidP="005C4983">
      <w:pPr>
        <w:rPr>
          <w:lang w:val="en-GB"/>
        </w:rPr>
      </w:pPr>
      <w:r>
        <w:rPr>
          <w:lang w:val="en-GB"/>
        </w:rPr>
        <w:t>“</w:t>
      </w:r>
      <w:proofErr w:type="spellStart"/>
      <w:r w:rsidR="005C4983" w:rsidRPr="005C4983">
        <w:rPr>
          <w:lang w:val="en-GB"/>
        </w:rPr>
        <w:t>Cyberethics</w:t>
      </w:r>
      <w:proofErr w:type="spellEnd"/>
      <w:r w:rsidR="005C4983" w:rsidRPr="005C4983">
        <w:rPr>
          <w:lang w:val="en-GB"/>
        </w:rPr>
        <w:t xml:space="preserve"> is the philosophic study of ethics pertaining to computers, encompassing user </w:t>
      </w:r>
      <w:r w:rsidRPr="005C4983">
        <w:rPr>
          <w:lang w:val="en-GB"/>
        </w:rPr>
        <w:t>behaviour</w:t>
      </w:r>
      <w:r w:rsidR="005C4983" w:rsidRPr="005C4983">
        <w:rPr>
          <w:lang w:val="en-GB"/>
        </w:rPr>
        <w:t xml:space="preserve"> and what computers are programmed to do, and how this affects individuals and society.</w:t>
      </w:r>
      <w:r>
        <w:rPr>
          <w:lang w:val="en-GB"/>
        </w:rPr>
        <w:t xml:space="preserve">“ </w:t>
      </w:r>
      <w:sdt>
        <w:sdtPr>
          <w:rPr>
            <w:lang w:val="en-GB"/>
          </w:rPr>
          <w:id w:val="-286201962"/>
          <w:citation/>
        </w:sdtPr>
        <w:sdtContent>
          <w:r w:rsidR="005C4983">
            <w:rPr>
              <w:lang w:val="en-GB"/>
            </w:rPr>
            <w:fldChar w:fldCharType="begin"/>
          </w:r>
          <w:r w:rsidR="005C4983">
            <w:rPr>
              <w:lang w:val="en-GB"/>
            </w:rPr>
            <w:instrText xml:space="preserve"> CITATION Cyb19 \l 2057 </w:instrText>
          </w:r>
          <w:r w:rsidR="005C4983">
            <w:rPr>
              <w:lang w:val="en-GB"/>
            </w:rPr>
            <w:fldChar w:fldCharType="separate"/>
          </w:r>
          <w:r w:rsidR="009F73D4">
            <w:rPr>
              <w:noProof/>
              <w:lang w:val="en-GB"/>
            </w:rPr>
            <w:t>(Cyberethics, 2019)</w:t>
          </w:r>
          <w:r w:rsidR="005C4983">
            <w:rPr>
              <w:lang w:val="en-GB"/>
            </w:rPr>
            <w:fldChar w:fldCharType="end"/>
          </w:r>
        </w:sdtContent>
      </w:sdt>
    </w:p>
    <w:p w14:paraId="06039085" w14:textId="1F7004E9" w:rsidR="005C4983" w:rsidRDefault="005C4983" w:rsidP="005C4983">
      <w:pPr>
        <w:rPr>
          <w:lang w:val="en-GB"/>
        </w:rPr>
      </w:pPr>
      <w:r>
        <w:rPr>
          <w:lang w:val="en-GB"/>
        </w:rPr>
        <w:t>The invention of cameras has created a lot of ethical debates. A lot of people really like their privacy, they want to be free from outside intrusion.</w:t>
      </w:r>
      <w:r w:rsidR="00E24355">
        <w:rPr>
          <w:lang w:val="en-GB"/>
        </w:rPr>
        <w:t xml:space="preserve"> And even though people like their privacy, they still give a lot of personal information over the internet while making a transaction for example. When I order something from Amazon, they need my home address, email address, bank details, first and last name. that’s already a lot of information of a person. In this case people are willingly giving up their privacy information to a big company.</w:t>
      </w:r>
    </w:p>
    <w:p w14:paraId="277934D0" w14:textId="2DF14204" w:rsidR="00E24355" w:rsidRPr="005C4983" w:rsidRDefault="00E24355" w:rsidP="005C4983">
      <w:pPr>
        <w:rPr>
          <w:lang w:val="en-GB"/>
        </w:rPr>
      </w:pPr>
      <w:r>
        <w:rPr>
          <w:lang w:val="en-GB"/>
        </w:rPr>
        <w:t xml:space="preserve">Because that information is now stored somewhere in a database, it’s possible that it leaks and will then be used by non-ethical hackers. </w:t>
      </w:r>
    </w:p>
    <w:p w14:paraId="3B4A69C1" w14:textId="654799B5" w:rsidR="006C010C" w:rsidRDefault="006C010C" w:rsidP="00127E05">
      <w:pPr>
        <w:rPr>
          <w:lang w:val="en-GB"/>
        </w:rPr>
      </w:pPr>
    </w:p>
    <w:p w14:paraId="06E099FC" w14:textId="309C8FE2" w:rsidR="00727168" w:rsidRDefault="00727168" w:rsidP="00127E05">
      <w:pPr>
        <w:rPr>
          <w:b/>
          <w:bCs/>
          <w:lang w:val="en-GB"/>
        </w:rPr>
      </w:pPr>
      <w:r>
        <w:rPr>
          <w:b/>
          <w:bCs/>
          <w:lang w:val="en-GB"/>
        </w:rPr>
        <w:t>Hacker ethic.</w:t>
      </w:r>
    </w:p>
    <w:p w14:paraId="01488FAC" w14:textId="281EFA7F" w:rsidR="003C3C94" w:rsidRDefault="003C3C94" w:rsidP="00127E05">
      <w:pPr>
        <w:rPr>
          <w:lang w:val="en-GB"/>
        </w:rPr>
      </w:pPr>
      <w:r w:rsidRPr="003C3C94">
        <w:rPr>
          <w:lang w:val="en-GB"/>
        </w:rPr>
        <w:t>“Hacker ethic is a term for the moral values and philosophy that are common in hacker culture.”</w:t>
      </w:r>
      <w:r>
        <w:rPr>
          <w:lang w:val="en-GB"/>
        </w:rPr>
        <w:t xml:space="preserve"> </w:t>
      </w:r>
      <w:sdt>
        <w:sdtPr>
          <w:rPr>
            <w:lang w:val="en-GB"/>
          </w:rPr>
          <w:id w:val="944957257"/>
          <w:citation/>
        </w:sdtPr>
        <w:sdtContent>
          <w:r>
            <w:rPr>
              <w:lang w:val="en-GB"/>
            </w:rPr>
            <w:fldChar w:fldCharType="begin"/>
          </w:r>
          <w:r>
            <w:rPr>
              <w:lang w:val="en-GB"/>
            </w:rPr>
            <w:instrText xml:space="preserve"> CITATION Hac19 \l 2057 </w:instrText>
          </w:r>
          <w:r>
            <w:rPr>
              <w:lang w:val="en-GB"/>
            </w:rPr>
            <w:fldChar w:fldCharType="separate"/>
          </w:r>
          <w:r w:rsidR="009F73D4">
            <w:rPr>
              <w:noProof/>
              <w:lang w:val="en-GB"/>
            </w:rPr>
            <w:t>(Hacker ethic, 2019)</w:t>
          </w:r>
          <w:r>
            <w:rPr>
              <w:lang w:val="en-GB"/>
            </w:rPr>
            <w:fldChar w:fldCharType="end"/>
          </w:r>
        </w:sdtContent>
      </w:sdt>
    </w:p>
    <w:p w14:paraId="2FC877C6" w14:textId="3264B4AA" w:rsidR="003C3C94" w:rsidRDefault="003B5F55" w:rsidP="00127E05">
      <w:pPr>
        <w:rPr>
          <w:lang w:val="en-GB"/>
        </w:rPr>
      </w:pPr>
      <w:r>
        <w:rPr>
          <w:lang w:val="en-GB"/>
        </w:rPr>
        <w:t>Hacker ethics believe that sharing information and data is not a bad thing at all. Computers can change people’s lives for the better, and access to computers should be unlimited for everyone. Being able to get all the information you need for free will allow for greater creativity for everyone and any system could benefit from an easy flow of information.</w:t>
      </w:r>
    </w:p>
    <w:p w14:paraId="5C73A876" w14:textId="5C129460" w:rsidR="003B5F55" w:rsidRDefault="003B5F55" w:rsidP="00127E05">
      <w:pPr>
        <w:rPr>
          <w:lang w:val="en-GB"/>
        </w:rPr>
      </w:pPr>
    </w:p>
    <w:p w14:paraId="1C3D60ED" w14:textId="7F1CEBD4" w:rsidR="003B5F55" w:rsidRPr="003B5F55" w:rsidRDefault="003B5F55" w:rsidP="009E1D7E">
      <w:pPr>
        <w:rPr>
          <w:b/>
          <w:bCs/>
          <w:lang w:val="en-GB"/>
        </w:rPr>
      </w:pPr>
      <w:r>
        <w:rPr>
          <w:b/>
          <w:bCs/>
          <w:lang w:val="en-GB"/>
        </w:rPr>
        <w:t>Difference</w:t>
      </w:r>
      <w:r w:rsidRPr="003B5F55">
        <w:rPr>
          <w:b/>
          <w:bCs/>
          <w:lang w:val="en-GB"/>
        </w:rPr>
        <w:t xml:space="preserve"> Between Law and Ethics</w:t>
      </w:r>
      <w:r>
        <w:rPr>
          <w:b/>
          <w:bCs/>
          <w:lang w:val="en-GB"/>
        </w:rPr>
        <w:t>.</w:t>
      </w:r>
    </w:p>
    <w:p w14:paraId="3AF580BD" w14:textId="54DE4644" w:rsidR="003B5F55" w:rsidRPr="003B5F55" w:rsidRDefault="009E1D7E" w:rsidP="003B5F55">
      <w:pPr>
        <w:rPr>
          <w:lang w:val="en-GB"/>
        </w:rPr>
      </w:pPr>
      <w:r>
        <w:rPr>
          <w:lang w:val="en-GB"/>
        </w:rPr>
        <w:t>“</w:t>
      </w:r>
      <w:r w:rsidR="003B5F55" w:rsidRPr="003B5F55">
        <w:rPr>
          <w:lang w:val="en-GB"/>
        </w:rPr>
        <w:t>In simple terms, the law may be understood as the systematic set of universally accepted rules and regulation</w:t>
      </w:r>
      <w:r>
        <w:rPr>
          <w:lang w:val="en-GB"/>
        </w:rPr>
        <w:t xml:space="preserve">. </w:t>
      </w:r>
      <w:r w:rsidR="003B5F55" w:rsidRPr="003B5F55">
        <w:rPr>
          <w:lang w:val="en-GB"/>
        </w:rPr>
        <w:t xml:space="preserve">It is used to govern the action and behaviour of </w:t>
      </w:r>
      <w:r>
        <w:rPr>
          <w:lang w:val="en-GB"/>
        </w:rPr>
        <w:t xml:space="preserve">people.” </w:t>
      </w:r>
      <w:sdt>
        <w:sdtPr>
          <w:rPr>
            <w:lang w:val="en-GB"/>
          </w:rPr>
          <w:id w:val="1985345834"/>
          <w:citation/>
        </w:sdtPr>
        <w:sdtContent>
          <w:r>
            <w:rPr>
              <w:lang w:val="en-GB"/>
            </w:rPr>
            <w:fldChar w:fldCharType="begin"/>
          </w:r>
          <w:r>
            <w:rPr>
              <w:lang w:val="en-GB"/>
            </w:rPr>
            <w:instrText xml:space="preserve"> CITATION Sur18 \l 2057 </w:instrText>
          </w:r>
          <w:r>
            <w:rPr>
              <w:lang w:val="en-GB"/>
            </w:rPr>
            <w:fldChar w:fldCharType="separate"/>
          </w:r>
          <w:r w:rsidR="009F73D4">
            <w:rPr>
              <w:noProof/>
              <w:lang w:val="en-GB"/>
            </w:rPr>
            <w:t>(S, 2018)</w:t>
          </w:r>
          <w:r>
            <w:rPr>
              <w:lang w:val="en-GB"/>
            </w:rPr>
            <w:fldChar w:fldCharType="end"/>
          </w:r>
        </w:sdtContent>
      </w:sdt>
    </w:p>
    <w:p w14:paraId="77589D49" w14:textId="33C5DA37" w:rsidR="003B5F55" w:rsidRPr="003B5F55" w:rsidRDefault="002742B0" w:rsidP="003B5F55">
      <w:pPr>
        <w:rPr>
          <w:lang w:val="en-GB"/>
        </w:rPr>
      </w:pPr>
      <w:r>
        <w:rPr>
          <w:lang w:val="en-GB"/>
        </w:rPr>
        <w:t>” Ethics</w:t>
      </w:r>
      <w:r w:rsidR="003B5F55" w:rsidRPr="003B5F55">
        <w:rPr>
          <w:lang w:val="en-GB"/>
        </w:rPr>
        <w:t xml:space="preserve"> are the principles that guide a person or society, created to decide what is good or bad, right or wrong, in a given situation. It regulates a person’s behaviour or conduct and helps an individual in living a good life, by applying the moral rules and guidelines.</w:t>
      </w:r>
      <w:r w:rsidR="009E1D7E">
        <w:rPr>
          <w:lang w:val="en-GB"/>
        </w:rPr>
        <w:t xml:space="preserve">” </w:t>
      </w:r>
      <w:sdt>
        <w:sdtPr>
          <w:rPr>
            <w:lang w:val="en-GB"/>
          </w:rPr>
          <w:id w:val="1853140057"/>
          <w:citation/>
        </w:sdtPr>
        <w:sdtContent>
          <w:r w:rsidR="009E1D7E">
            <w:rPr>
              <w:lang w:val="en-GB"/>
            </w:rPr>
            <w:fldChar w:fldCharType="begin"/>
          </w:r>
          <w:r w:rsidR="009E1D7E">
            <w:rPr>
              <w:lang w:val="en-GB"/>
            </w:rPr>
            <w:instrText xml:space="preserve"> CITATION Sur18 \l 2057 </w:instrText>
          </w:r>
          <w:r w:rsidR="009E1D7E">
            <w:rPr>
              <w:lang w:val="en-GB"/>
            </w:rPr>
            <w:fldChar w:fldCharType="separate"/>
          </w:r>
          <w:r w:rsidR="009F73D4">
            <w:rPr>
              <w:noProof/>
              <w:lang w:val="en-GB"/>
            </w:rPr>
            <w:t>(S, 2018)</w:t>
          </w:r>
          <w:r w:rsidR="009E1D7E">
            <w:rPr>
              <w:lang w:val="en-GB"/>
            </w:rPr>
            <w:fldChar w:fldCharType="end"/>
          </w:r>
        </w:sdtContent>
      </w:sdt>
    </w:p>
    <w:p w14:paraId="1D96F66D" w14:textId="5D17E3C2" w:rsidR="003B5F55" w:rsidRDefault="003B5F55" w:rsidP="003B5F55">
      <w:pPr>
        <w:rPr>
          <w:lang w:val="en-GB"/>
        </w:rPr>
      </w:pPr>
    </w:p>
    <w:p w14:paraId="78897645" w14:textId="0CC8CB6B" w:rsidR="009E1D7E" w:rsidRPr="003B5F55" w:rsidRDefault="009E1D7E" w:rsidP="003B5F55">
      <w:pPr>
        <w:rPr>
          <w:lang w:val="en-GB"/>
        </w:rPr>
      </w:pPr>
      <w:r>
        <w:rPr>
          <w:lang w:val="en-GB"/>
        </w:rPr>
        <w:t xml:space="preserve">This means that there really is a difference between law and ethics. Law is a set of rules while ethics are more like a set of guidelines. This means that ethics are about the morals of a person and that </w:t>
      </w:r>
      <w:r>
        <w:rPr>
          <w:lang w:val="en-GB"/>
        </w:rPr>
        <w:lastRenderedPageBreak/>
        <w:t>law is about a prescribed set of rules made by other people. Every person is bound by the laws of a country, it clearly defines what a person can and cannot do.</w:t>
      </w:r>
    </w:p>
    <w:p w14:paraId="0B3CBA66" w14:textId="6C7DE98C" w:rsidR="00E24355" w:rsidRPr="007132BD" w:rsidRDefault="009E1D7E" w:rsidP="00127E05">
      <w:pPr>
        <w:rPr>
          <w:lang w:val="en-GB"/>
        </w:rPr>
      </w:pPr>
      <w:r>
        <w:rPr>
          <w:lang w:val="en-GB"/>
        </w:rPr>
        <w:t xml:space="preserve">Knowing this, it’s important to know that the breach of a law may result in punishment which is not the case of </w:t>
      </w:r>
      <w:r w:rsidR="007132BD">
        <w:rPr>
          <w:lang w:val="en-GB"/>
        </w:rPr>
        <w:t>an</w:t>
      </w:r>
      <w:r>
        <w:rPr>
          <w:lang w:val="en-GB"/>
        </w:rPr>
        <w:t xml:space="preserve"> ethical breach.</w:t>
      </w:r>
    </w:p>
    <w:p w14:paraId="4893EB9F" w14:textId="77777777" w:rsidR="002742B0" w:rsidRDefault="002742B0" w:rsidP="00127E05">
      <w:pPr>
        <w:rPr>
          <w:b/>
          <w:bCs/>
          <w:lang w:val="en-GB"/>
        </w:rPr>
      </w:pPr>
    </w:p>
    <w:p w14:paraId="193483D3" w14:textId="7C2F22E1" w:rsidR="002742B0" w:rsidRPr="002742B0" w:rsidRDefault="00127E05" w:rsidP="002742B0">
      <w:pPr>
        <w:rPr>
          <w:b/>
          <w:bCs/>
          <w:lang w:val="en-GB"/>
        </w:rPr>
      </w:pPr>
      <w:r w:rsidRPr="006C010C">
        <w:rPr>
          <w:b/>
          <w:bCs/>
          <w:lang w:val="en-GB"/>
        </w:rPr>
        <w:t>Introduce and explain the concept of responsible disclosure and find and compare two or three Responsible Disclosure policies from different companies.</w:t>
      </w:r>
    </w:p>
    <w:p w14:paraId="691BFFDD" w14:textId="77777777" w:rsidR="00C20105" w:rsidRDefault="002742B0" w:rsidP="002742B0">
      <w:pPr>
        <w:rPr>
          <w:lang w:val="en-GB"/>
        </w:rPr>
      </w:pPr>
      <w:r w:rsidRPr="002742B0">
        <w:rPr>
          <w:b/>
          <w:bCs/>
          <w:lang w:val="en-GB"/>
        </w:rPr>
        <w:t>Non-disclosure:</w:t>
      </w:r>
      <w:r w:rsidRPr="002742B0">
        <w:rPr>
          <w:lang w:val="en-GB"/>
        </w:rPr>
        <w:t xml:space="preserve"> </w:t>
      </w:r>
    </w:p>
    <w:p w14:paraId="0EB1F86B" w14:textId="2209054F" w:rsidR="002742B0" w:rsidRPr="002742B0" w:rsidRDefault="00C20105" w:rsidP="002742B0">
      <w:pPr>
        <w:rPr>
          <w:lang w:val="en-GB"/>
        </w:rPr>
      </w:pPr>
      <w:r>
        <w:rPr>
          <w:lang w:val="en-GB"/>
        </w:rPr>
        <w:t>Non-disclosure makes sure</w:t>
      </w:r>
      <w:r w:rsidR="002742B0" w:rsidRPr="002742B0">
        <w:rPr>
          <w:lang w:val="en-GB"/>
        </w:rPr>
        <w:t xml:space="preserve"> that no vulnerability information </w:t>
      </w:r>
      <w:r>
        <w:rPr>
          <w:lang w:val="en-GB"/>
        </w:rPr>
        <w:t>can be</w:t>
      </w:r>
      <w:r w:rsidR="002742B0" w:rsidRPr="002742B0">
        <w:rPr>
          <w:lang w:val="en-GB"/>
        </w:rPr>
        <w:t xml:space="preserve"> shared or </w:t>
      </w:r>
      <w:r>
        <w:rPr>
          <w:lang w:val="en-GB"/>
        </w:rPr>
        <w:t>can</w:t>
      </w:r>
      <w:r w:rsidR="002742B0" w:rsidRPr="002742B0">
        <w:rPr>
          <w:lang w:val="en-GB"/>
        </w:rPr>
        <w:t xml:space="preserve"> only be shared under non-disclosure agreement</w:t>
      </w:r>
      <w:r>
        <w:rPr>
          <w:lang w:val="en-GB"/>
        </w:rPr>
        <w:t>.</w:t>
      </w:r>
    </w:p>
    <w:p w14:paraId="2630558C" w14:textId="569D5B7B" w:rsidR="002742B0" w:rsidRDefault="002742B0" w:rsidP="002742B0">
      <w:r>
        <w:rPr>
          <w:noProof/>
        </w:rPr>
        <w:drawing>
          <wp:inline distT="0" distB="0" distL="0" distR="0" wp14:anchorId="1F347967" wp14:editId="61CAA74B">
            <wp:extent cx="5760720" cy="19513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51355"/>
                    </a:xfrm>
                    <a:prstGeom prst="rect">
                      <a:avLst/>
                    </a:prstGeom>
                  </pic:spPr>
                </pic:pic>
              </a:graphicData>
            </a:graphic>
          </wp:inline>
        </w:drawing>
      </w:r>
    </w:p>
    <w:p w14:paraId="6DCB6C5A" w14:textId="1910BDC1" w:rsidR="002742B0" w:rsidRPr="002742B0" w:rsidRDefault="008B045C" w:rsidP="002742B0">
      <w:pPr>
        <w:rPr>
          <w:lang w:val="en-GB"/>
        </w:rPr>
      </w:pPr>
      <w:sdt>
        <w:sdtPr>
          <w:id w:val="-825896730"/>
          <w:citation/>
        </w:sdtPr>
        <w:sdtContent>
          <w:r w:rsidR="002742B0">
            <w:fldChar w:fldCharType="begin"/>
          </w:r>
          <w:r w:rsidR="002742B0">
            <w:rPr>
              <w:lang w:val="en-GB"/>
            </w:rPr>
            <w:instrText xml:space="preserve"> CITATION cit \l 2057 </w:instrText>
          </w:r>
          <w:r w:rsidR="002742B0">
            <w:fldChar w:fldCharType="separate"/>
          </w:r>
          <w:r w:rsidR="009F73D4">
            <w:rPr>
              <w:noProof/>
              <w:lang w:val="en-GB"/>
            </w:rPr>
            <w:t>(citrix non disclosure agreement, n.d.)</w:t>
          </w:r>
          <w:r w:rsidR="002742B0">
            <w:fldChar w:fldCharType="end"/>
          </w:r>
        </w:sdtContent>
      </w:sdt>
    </w:p>
    <w:p w14:paraId="274E9BDA" w14:textId="77777777" w:rsidR="002742B0" w:rsidRPr="002742B0" w:rsidRDefault="002742B0" w:rsidP="002742B0">
      <w:pPr>
        <w:rPr>
          <w:lang w:val="en-GB"/>
        </w:rPr>
      </w:pPr>
    </w:p>
    <w:p w14:paraId="0DBDB252" w14:textId="527E39AA" w:rsidR="002742B0" w:rsidRPr="002742B0" w:rsidRDefault="002742B0" w:rsidP="002742B0">
      <w:pPr>
        <w:rPr>
          <w:lang w:val="en-GB"/>
        </w:rPr>
      </w:pPr>
      <w:r w:rsidRPr="002742B0">
        <w:rPr>
          <w:b/>
          <w:bCs/>
          <w:lang w:val="en-GB"/>
        </w:rPr>
        <w:t>Responsible disclosure:</w:t>
      </w:r>
      <w:r w:rsidRPr="002742B0">
        <w:rPr>
          <w:lang w:val="en-GB"/>
        </w:rPr>
        <w:t xml:space="preserve"> </w:t>
      </w:r>
    </w:p>
    <w:p w14:paraId="416EA923" w14:textId="4EE13D64" w:rsidR="002742B0" w:rsidRPr="002742B0" w:rsidRDefault="00DD33D4" w:rsidP="002742B0">
      <w:pPr>
        <w:rPr>
          <w:lang w:val="en-GB"/>
        </w:rPr>
      </w:pPr>
      <w:r>
        <w:rPr>
          <w:lang w:val="en-GB"/>
        </w:rPr>
        <w:t>R</w:t>
      </w:r>
      <w:r w:rsidR="002742B0" w:rsidRPr="002742B0">
        <w:rPr>
          <w:lang w:val="en-GB"/>
        </w:rPr>
        <w:t xml:space="preserve">esponsible disclosure </w:t>
      </w:r>
      <w:r>
        <w:rPr>
          <w:lang w:val="en-GB"/>
        </w:rPr>
        <w:t xml:space="preserve">is a </w:t>
      </w:r>
      <w:r w:rsidR="002742B0" w:rsidRPr="002742B0">
        <w:rPr>
          <w:lang w:val="en-GB"/>
        </w:rPr>
        <w:t xml:space="preserve">disclosure in which a vulnerability </w:t>
      </w:r>
      <w:r w:rsidR="00053BAE">
        <w:rPr>
          <w:lang w:val="en-GB"/>
        </w:rPr>
        <w:t xml:space="preserve">is </w:t>
      </w:r>
      <w:r w:rsidR="002742B0" w:rsidRPr="002742B0">
        <w:rPr>
          <w:lang w:val="en-GB"/>
        </w:rPr>
        <w:t xml:space="preserve">disclosed only after </w:t>
      </w:r>
      <w:r w:rsidR="00053BAE">
        <w:rPr>
          <w:lang w:val="en-GB"/>
        </w:rPr>
        <w:t>some time.</w:t>
      </w:r>
      <w:r w:rsidR="002742B0" w:rsidRPr="002742B0">
        <w:rPr>
          <w:lang w:val="en-GB"/>
        </w:rPr>
        <w:t xml:space="preserve"> </w:t>
      </w:r>
      <w:r w:rsidR="00053BAE">
        <w:rPr>
          <w:lang w:val="en-GB"/>
        </w:rPr>
        <w:t>This allows the company to patch the vulnerability before it is made public</w:t>
      </w:r>
      <w:r>
        <w:rPr>
          <w:lang w:val="en-GB"/>
        </w:rPr>
        <w:t xml:space="preserve">. This period makes </w:t>
      </w:r>
      <w:r w:rsidR="00053BAE">
        <w:rPr>
          <w:lang w:val="en-GB"/>
        </w:rPr>
        <w:t>a</w:t>
      </w:r>
      <w:r>
        <w:rPr>
          <w:lang w:val="en-GB"/>
        </w:rPr>
        <w:t xml:space="preserve"> key difference between responsible disclosure from full disclosure.</w:t>
      </w:r>
    </w:p>
    <w:p w14:paraId="4D5B8A24" w14:textId="11DC4EDB" w:rsidR="002742B0" w:rsidRPr="002742B0" w:rsidRDefault="002742B0" w:rsidP="002742B0">
      <w:pPr>
        <w:rPr>
          <w:lang w:val="en-GB"/>
        </w:rPr>
      </w:pPr>
      <w:r w:rsidRPr="002742B0">
        <w:rPr>
          <w:lang w:val="en-GB"/>
        </w:rPr>
        <w:t xml:space="preserve"> </w:t>
      </w:r>
      <w:r>
        <w:rPr>
          <w:noProof/>
          <w:lang w:val="en-GB"/>
        </w:rPr>
        <w:drawing>
          <wp:inline distT="0" distB="0" distL="0" distR="0" wp14:anchorId="2BA95A29" wp14:editId="65639E89">
            <wp:extent cx="2057400" cy="2555819"/>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66438" cy="2567047"/>
                    </a:xfrm>
                    <a:prstGeom prst="rect">
                      <a:avLst/>
                    </a:prstGeom>
                    <a:noFill/>
                  </pic:spPr>
                </pic:pic>
              </a:graphicData>
            </a:graphic>
          </wp:inline>
        </w:drawing>
      </w:r>
      <w:r>
        <w:rPr>
          <w:noProof/>
          <w:lang w:val="en-GB"/>
        </w:rPr>
        <w:drawing>
          <wp:inline distT="0" distB="0" distL="0" distR="0" wp14:anchorId="4BC9F02A" wp14:editId="4E18E8A3">
            <wp:extent cx="3270191" cy="2425700"/>
            <wp:effectExtent l="0" t="0" r="698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91166" cy="2441258"/>
                    </a:xfrm>
                    <a:prstGeom prst="rect">
                      <a:avLst/>
                    </a:prstGeom>
                    <a:noFill/>
                  </pic:spPr>
                </pic:pic>
              </a:graphicData>
            </a:graphic>
          </wp:inline>
        </w:drawing>
      </w:r>
    </w:p>
    <w:p w14:paraId="212C4171" w14:textId="1A2359DF" w:rsidR="002742B0" w:rsidRDefault="008B045C" w:rsidP="002742B0">
      <w:pPr>
        <w:rPr>
          <w:lang w:val="en-GB"/>
        </w:rPr>
      </w:pPr>
      <w:sdt>
        <w:sdtPr>
          <w:rPr>
            <w:lang w:val="en-GB"/>
          </w:rPr>
          <w:id w:val="-1335214534"/>
          <w:citation/>
        </w:sdtPr>
        <w:sdtContent>
          <w:r w:rsidR="002742B0">
            <w:rPr>
              <w:lang w:val="en-GB"/>
            </w:rPr>
            <w:fldChar w:fldCharType="begin"/>
          </w:r>
          <w:r w:rsidR="002742B0">
            <w:rPr>
              <w:lang w:val="en-GB"/>
            </w:rPr>
            <w:instrText xml:space="preserve"> CITATION mel \l 2057 </w:instrText>
          </w:r>
          <w:r w:rsidR="002742B0">
            <w:rPr>
              <w:lang w:val="en-GB"/>
            </w:rPr>
            <w:fldChar w:fldCharType="separate"/>
          </w:r>
          <w:r w:rsidR="009F73D4">
            <w:rPr>
              <w:noProof/>
              <w:lang w:val="en-GB"/>
            </w:rPr>
            <w:t>(meldpunt kwetsbaarheden, n.d.)</w:t>
          </w:r>
          <w:r w:rsidR="002742B0">
            <w:rPr>
              <w:lang w:val="en-GB"/>
            </w:rPr>
            <w:fldChar w:fldCharType="end"/>
          </w:r>
        </w:sdtContent>
      </w:sdt>
      <w:r w:rsidR="002742B0">
        <w:rPr>
          <w:lang w:val="en-GB"/>
        </w:rPr>
        <w:t xml:space="preserve"> &amp; </w:t>
      </w:r>
      <w:sdt>
        <w:sdtPr>
          <w:rPr>
            <w:lang w:val="en-GB"/>
          </w:rPr>
          <w:id w:val="-2120680188"/>
          <w:citation/>
        </w:sdtPr>
        <w:sdtContent>
          <w:r w:rsidR="002742B0">
            <w:rPr>
              <w:lang w:val="en-GB"/>
            </w:rPr>
            <w:fldChar w:fldCharType="begin"/>
          </w:r>
          <w:r w:rsidR="002742B0">
            <w:rPr>
              <w:lang w:val="en-GB"/>
            </w:rPr>
            <w:instrText xml:space="preserve"> CITATION res \l 2057 </w:instrText>
          </w:r>
          <w:r w:rsidR="002742B0">
            <w:rPr>
              <w:lang w:val="en-GB"/>
            </w:rPr>
            <w:fldChar w:fldCharType="separate"/>
          </w:r>
          <w:r w:rsidR="009F73D4">
            <w:rPr>
              <w:noProof/>
              <w:lang w:val="en-GB"/>
            </w:rPr>
            <w:t>(responsible disclosure, n.d.)</w:t>
          </w:r>
          <w:r w:rsidR="002742B0">
            <w:rPr>
              <w:lang w:val="en-GB"/>
            </w:rPr>
            <w:fldChar w:fldCharType="end"/>
          </w:r>
        </w:sdtContent>
      </w:sdt>
    </w:p>
    <w:p w14:paraId="23699494" w14:textId="336C4B11" w:rsidR="00805E38" w:rsidRPr="002742B0" w:rsidRDefault="00805E38" w:rsidP="002742B0">
      <w:pPr>
        <w:rPr>
          <w:lang w:val="en-GB"/>
        </w:rPr>
      </w:pPr>
      <w:r>
        <w:rPr>
          <w:lang w:val="en-GB"/>
        </w:rPr>
        <w:lastRenderedPageBreak/>
        <w:t xml:space="preserve">Now there is a big difference between these 2. Obviously, the ING </w:t>
      </w:r>
      <w:r w:rsidR="002108F3">
        <w:rPr>
          <w:lang w:val="en-GB"/>
        </w:rPr>
        <w:t>must</w:t>
      </w:r>
      <w:r>
        <w:rPr>
          <w:lang w:val="en-GB"/>
        </w:rPr>
        <w:t xml:space="preserve"> be way more careful about this than ah. Because of this the responsible disclosure of ING contains way more information than the one from ah. They have, more rules, higher rewards, more information and more things that aren’t allowed. </w:t>
      </w:r>
    </w:p>
    <w:p w14:paraId="74212DE5" w14:textId="77777777" w:rsidR="00E65BFE" w:rsidRDefault="00E65BFE" w:rsidP="002742B0">
      <w:pPr>
        <w:rPr>
          <w:b/>
          <w:bCs/>
          <w:lang w:val="en-GB"/>
        </w:rPr>
      </w:pPr>
    </w:p>
    <w:p w14:paraId="39D7479F" w14:textId="5A1F0C21" w:rsidR="002742B0" w:rsidRPr="00805E38" w:rsidRDefault="002742B0" w:rsidP="002742B0">
      <w:pPr>
        <w:rPr>
          <w:b/>
          <w:bCs/>
          <w:lang w:val="en-GB"/>
        </w:rPr>
      </w:pPr>
      <w:r w:rsidRPr="00805E38">
        <w:rPr>
          <w:b/>
          <w:bCs/>
          <w:lang w:val="en-GB"/>
        </w:rPr>
        <w:t>Full disclosure:</w:t>
      </w:r>
    </w:p>
    <w:p w14:paraId="0F54ACDD" w14:textId="7184A7F3" w:rsidR="006E76EA" w:rsidRDefault="00E65BFE" w:rsidP="002742B0">
      <w:pPr>
        <w:rPr>
          <w:lang w:val="en-GB"/>
        </w:rPr>
      </w:pPr>
      <w:r>
        <w:rPr>
          <w:lang w:val="en-GB"/>
        </w:rPr>
        <w:t xml:space="preserve">Full disclosure publishes software </w:t>
      </w:r>
      <w:r w:rsidR="000738A3">
        <w:rPr>
          <w:lang w:val="en-GB"/>
        </w:rPr>
        <w:t>vulnerabilities</w:t>
      </w:r>
      <w:r>
        <w:rPr>
          <w:lang w:val="en-GB"/>
        </w:rPr>
        <w:t xml:space="preserve"> as fast as possible, making the data accessible to everyone. </w:t>
      </w:r>
      <w:r w:rsidR="000738A3">
        <w:rPr>
          <w:lang w:val="en-GB"/>
        </w:rPr>
        <w:t>The purpose of this, is to make the potential victims as knowledgeable as those who attack them.</w:t>
      </w:r>
    </w:p>
    <w:p w14:paraId="3A393CED" w14:textId="77777777" w:rsidR="007362C8" w:rsidRPr="007362C8" w:rsidRDefault="007362C8" w:rsidP="007362C8">
      <w:pPr>
        <w:pStyle w:val="Heading3"/>
        <w:rPr>
          <w:lang w:val="en-GB"/>
        </w:rPr>
      </w:pPr>
      <w:bookmarkStart w:id="29" w:name="_Toc24710355"/>
      <w:r w:rsidRPr="007362C8">
        <w:rPr>
          <w:lang w:val="en-GB"/>
        </w:rPr>
        <w:t>Afterthoughts</w:t>
      </w:r>
      <w:bookmarkEnd w:id="29"/>
    </w:p>
    <w:p w14:paraId="2B5CC035" w14:textId="44943580" w:rsidR="006E76EA" w:rsidRDefault="007362C8" w:rsidP="007362C8">
      <w:pPr>
        <w:rPr>
          <w:lang w:val="en-GB"/>
        </w:rPr>
      </w:pPr>
      <w:r>
        <w:rPr>
          <w:lang w:val="en-GB"/>
        </w:rPr>
        <w:t xml:space="preserve">When I started, I didn’t really know about the disclosures. But this assignment gave me more knowledge about the law and ethics behind hacking. I’m sure I can use this knowledge in my project when performing a </w:t>
      </w:r>
      <w:r w:rsidR="002108F3">
        <w:rPr>
          <w:lang w:val="en-GB"/>
        </w:rPr>
        <w:t>pen test</w:t>
      </w:r>
      <w:r>
        <w:rPr>
          <w:lang w:val="en-GB"/>
        </w:rPr>
        <w:t xml:space="preserve"> for a company.</w:t>
      </w:r>
    </w:p>
    <w:p w14:paraId="534C9E37" w14:textId="180C0BB6" w:rsidR="006E76EA" w:rsidRPr="006E76EA" w:rsidRDefault="006E76EA" w:rsidP="006E76EA">
      <w:pPr>
        <w:rPr>
          <w:lang w:val="en-GB"/>
        </w:rPr>
      </w:pPr>
    </w:p>
    <w:p w14:paraId="5E81F228"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0B7F82D1" w14:textId="12FF12D3" w:rsidR="00143DB1" w:rsidRDefault="00143DB1" w:rsidP="00634CA7">
      <w:pPr>
        <w:pStyle w:val="Heading2"/>
        <w:rPr>
          <w:lang w:val="en-GB"/>
        </w:rPr>
      </w:pPr>
      <w:bookmarkStart w:id="30" w:name="_Toc24710356"/>
      <w:r w:rsidRPr="00143DB1">
        <w:rPr>
          <w:lang w:val="en-GB"/>
        </w:rPr>
        <w:lastRenderedPageBreak/>
        <w:t>Basic Hacking Process</w:t>
      </w:r>
      <w:bookmarkEnd w:id="30"/>
    </w:p>
    <w:p w14:paraId="35CA434C" w14:textId="77777777" w:rsidR="002C45F0" w:rsidRDefault="002C45F0" w:rsidP="002C45F0">
      <w:pPr>
        <w:pStyle w:val="Heading3"/>
        <w:rPr>
          <w:lang w:val="en-GB"/>
        </w:rPr>
      </w:pPr>
      <w:bookmarkStart w:id="31" w:name="_Toc24710357"/>
      <w:r w:rsidRPr="002C45F0">
        <w:rPr>
          <w:lang w:val="en-GB"/>
        </w:rPr>
        <w:t>Relevance</w:t>
      </w:r>
      <w:bookmarkEnd w:id="31"/>
    </w:p>
    <w:p w14:paraId="2B849D5E" w14:textId="58164AD3" w:rsidR="002C45F0" w:rsidRPr="002C45F0" w:rsidRDefault="002C45F0" w:rsidP="005306EA">
      <w:pPr>
        <w:rPr>
          <w:lang w:val="en-GB"/>
        </w:rPr>
      </w:pPr>
      <w:r>
        <w:rPr>
          <w:lang w:val="en-GB"/>
        </w:rPr>
        <w:t>When you are going to try to hack something you should always keep the process of it in mind. You’re not going to start with the SQL injection, but you’re going to start with finding a target and gathering information about that target.</w:t>
      </w:r>
      <w:r w:rsidR="005306EA">
        <w:rPr>
          <w:lang w:val="en-GB"/>
        </w:rPr>
        <w:t xml:space="preserve"> If you forget to gather information about your target</w:t>
      </w:r>
      <w:r w:rsidR="006610A1">
        <w:rPr>
          <w:lang w:val="en-GB"/>
        </w:rPr>
        <w:t>,</w:t>
      </w:r>
      <w:r w:rsidR="005306EA">
        <w:rPr>
          <w:lang w:val="en-GB"/>
        </w:rPr>
        <w:t xml:space="preserve"> it is going to be a lot harder to hack the target in the end. </w:t>
      </w:r>
      <w:r w:rsidR="005306EA" w:rsidRPr="005306EA">
        <w:rPr>
          <w:lang w:val="en-GB"/>
        </w:rPr>
        <w:t xml:space="preserve">For that </w:t>
      </w:r>
      <w:r w:rsidR="006610A1" w:rsidRPr="005306EA">
        <w:rPr>
          <w:lang w:val="en-GB"/>
        </w:rPr>
        <w:t>reason,</w:t>
      </w:r>
      <w:r w:rsidR="005306EA" w:rsidRPr="005306EA">
        <w:rPr>
          <w:lang w:val="en-GB"/>
        </w:rPr>
        <w:t xml:space="preserve"> it is a relevant subject for a security professional.</w:t>
      </w:r>
    </w:p>
    <w:p w14:paraId="1995E210" w14:textId="77777777" w:rsidR="002C45F0" w:rsidRDefault="002C45F0" w:rsidP="002C45F0">
      <w:pPr>
        <w:rPr>
          <w:lang w:val="en-GB"/>
        </w:rPr>
      </w:pPr>
    </w:p>
    <w:p w14:paraId="260E3B28" w14:textId="77777777" w:rsidR="002C45F0" w:rsidRDefault="002C45F0" w:rsidP="002C45F0">
      <w:pPr>
        <w:pStyle w:val="Heading3"/>
        <w:rPr>
          <w:lang w:val="en-GB"/>
        </w:rPr>
      </w:pPr>
      <w:bookmarkStart w:id="32" w:name="_Toc24710358"/>
      <w:r>
        <w:rPr>
          <w:lang w:val="en-GB"/>
        </w:rPr>
        <w:t>Starting point</w:t>
      </w:r>
      <w:bookmarkEnd w:id="32"/>
    </w:p>
    <w:p w14:paraId="0B0041FB" w14:textId="77777777" w:rsidR="002C45F0" w:rsidRDefault="005306EA" w:rsidP="002C45F0">
      <w:pPr>
        <w:rPr>
          <w:lang w:val="en-GB"/>
        </w:rPr>
      </w:pPr>
      <w:r>
        <w:rPr>
          <w:lang w:val="en-GB"/>
        </w:rPr>
        <w:t>My prior knowledge concerning the basic hacking process:</w:t>
      </w:r>
    </w:p>
    <w:p w14:paraId="23EFE27F" w14:textId="1207114E" w:rsidR="005306EA" w:rsidRDefault="005306EA" w:rsidP="002C45F0">
      <w:pPr>
        <w:rPr>
          <w:lang w:val="en-GB"/>
        </w:rPr>
      </w:pPr>
      <w:r>
        <w:rPr>
          <w:lang w:val="en-GB"/>
        </w:rPr>
        <w:t xml:space="preserve">At this point I haven’t done any research about hacking yet. But using common knowledge I can understand that you would have to start with researching a target before </w:t>
      </w:r>
      <w:r w:rsidR="005E75DE">
        <w:rPr>
          <w:lang w:val="en-GB"/>
        </w:rPr>
        <w:t>hacking</w:t>
      </w:r>
      <w:r>
        <w:rPr>
          <w:lang w:val="en-GB"/>
        </w:rPr>
        <w:t xml:space="preserve"> the target.</w:t>
      </w:r>
    </w:p>
    <w:p w14:paraId="44D0F156" w14:textId="77777777" w:rsidR="005306EA" w:rsidRDefault="005306EA" w:rsidP="002C45F0">
      <w:pPr>
        <w:rPr>
          <w:lang w:val="en-GB"/>
        </w:rPr>
      </w:pPr>
    </w:p>
    <w:p w14:paraId="1EC749DC" w14:textId="77777777" w:rsidR="002C45F0" w:rsidRDefault="002C45F0" w:rsidP="002C45F0">
      <w:pPr>
        <w:pStyle w:val="Heading3"/>
        <w:rPr>
          <w:lang w:val="en-GB"/>
        </w:rPr>
      </w:pPr>
      <w:bookmarkStart w:id="33" w:name="_Toc24710359"/>
      <w:r>
        <w:rPr>
          <w:lang w:val="en-GB"/>
        </w:rPr>
        <w:t>Approach</w:t>
      </w:r>
      <w:bookmarkEnd w:id="33"/>
    </w:p>
    <w:p w14:paraId="3C7DE20D" w14:textId="77777777" w:rsidR="001312EE" w:rsidRPr="005306EA" w:rsidRDefault="001312EE" w:rsidP="001312EE">
      <w:pPr>
        <w:rPr>
          <w:lang w:val="en-GB"/>
        </w:rPr>
      </w:pPr>
      <w:r>
        <w:rPr>
          <w:lang w:val="en-GB"/>
        </w:rPr>
        <w:t xml:space="preserve">I started with following the instruction about this subject and after the instruction I gathered the information I gained and use it to do some more research about it on the internet. </w:t>
      </w:r>
    </w:p>
    <w:p w14:paraId="05D6FAB2" w14:textId="77777777" w:rsidR="002C45F0" w:rsidRDefault="002C45F0" w:rsidP="002C45F0">
      <w:pPr>
        <w:rPr>
          <w:lang w:val="en-GB"/>
        </w:rPr>
      </w:pPr>
    </w:p>
    <w:p w14:paraId="235C2567" w14:textId="77777777" w:rsidR="002C45F0" w:rsidRDefault="002C45F0" w:rsidP="002C45F0">
      <w:pPr>
        <w:pStyle w:val="Heading3"/>
        <w:rPr>
          <w:lang w:val="en-GB"/>
        </w:rPr>
      </w:pPr>
      <w:bookmarkStart w:id="34" w:name="_Toc24710360"/>
      <w:r>
        <w:rPr>
          <w:lang w:val="en-GB"/>
        </w:rPr>
        <w:t>Background information</w:t>
      </w:r>
      <w:bookmarkEnd w:id="34"/>
    </w:p>
    <w:p w14:paraId="7318623C" w14:textId="4A7737EE" w:rsidR="001E1FFD" w:rsidRPr="001E1FFD" w:rsidRDefault="00B00F19" w:rsidP="006610A1">
      <w:pPr>
        <w:rPr>
          <w:b/>
          <w:bCs/>
          <w:lang w:val="en-GB"/>
        </w:rPr>
      </w:pPr>
      <w:r w:rsidRPr="00B00F19">
        <w:rPr>
          <w:lang w:val="en-GB"/>
        </w:rPr>
        <w:t xml:space="preserve">A summary about </w:t>
      </w:r>
      <w:r>
        <w:rPr>
          <w:lang w:val="en-GB"/>
        </w:rPr>
        <w:t>the basic hacking process</w:t>
      </w:r>
      <w:r w:rsidRPr="00B00F19">
        <w:rPr>
          <w:lang w:val="en-GB"/>
        </w:rPr>
        <w:t xml:space="preserve"> injection based on online reading:</w:t>
      </w:r>
      <w:r w:rsidR="006020BD">
        <w:rPr>
          <w:lang w:val="en-GB"/>
        </w:rPr>
        <w:t xml:space="preserve"> </w:t>
      </w:r>
    </w:p>
    <w:p w14:paraId="4276B14D" w14:textId="465C6E5A" w:rsidR="00A74B68" w:rsidRDefault="002B77AB" w:rsidP="002B77AB">
      <w:pPr>
        <w:rPr>
          <w:lang w:val="en-GB"/>
        </w:rPr>
      </w:pPr>
      <w:r w:rsidRPr="002B77AB">
        <w:rPr>
          <w:lang w:val="en-GB"/>
        </w:rPr>
        <w:t>In general, a hack is performed in five steps. This is also referred to as the anatomy of a hack</w:t>
      </w:r>
      <w:r>
        <w:rPr>
          <w:lang w:val="en-GB"/>
        </w:rPr>
        <w:t>.</w:t>
      </w:r>
      <w:r w:rsidRPr="002B77AB">
        <w:rPr>
          <w:lang w:val="en-GB"/>
        </w:rPr>
        <w:t xml:space="preserve"> Others call it a hacking methodology: a step-by-step approach to perform a </w:t>
      </w:r>
      <w:r w:rsidR="002108F3" w:rsidRPr="002B77AB">
        <w:rPr>
          <w:lang w:val="en-GB"/>
        </w:rPr>
        <w:t>pen test</w:t>
      </w:r>
      <w:r>
        <w:rPr>
          <w:lang w:val="en-GB"/>
        </w:rPr>
        <w:t xml:space="preserve"> (penetration test)</w:t>
      </w:r>
      <w:r w:rsidRPr="002B77AB">
        <w:rPr>
          <w:lang w:val="en-GB"/>
        </w:rPr>
        <w:t xml:space="preserve"> </w:t>
      </w:r>
      <w:r>
        <w:rPr>
          <w:lang w:val="en-GB"/>
        </w:rPr>
        <w:t>some of</w:t>
      </w:r>
      <w:r w:rsidRPr="002B77AB">
        <w:rPr>
          <w:lang w:val="en-GB"/>
        </w:rPr>
        <w:t xml:space="preserve"> these steps only apply to specific types of hacks</w:t>
      </w:r>
      <w:r>
        <w:rPr>
          <w:lang w:val="en-GB"/>
        </w:rPr>
        <w:t>.</w:t>
      </w:r>
      <w:r w:rsidR="00F43E0A">
        <w:rPr>
          <w:lang w:val="en-GB"/>
        </w:rPr>
        <w:t xml:space="preserve"> The </w:t>
      </w:r>
      <w:r w:rsidR="002108F3">
        <w:rPr>
          <w:lang w:val="en-GB"/>
        </w:rPr>
        <w:t>pen test</w:t>
      </w:r>
      <w:r w:rsidR="00F43E0A">
        <w:rPr>
          <w:lang w:val="en-GB"/>
        </w:rPr>
        <w:t xml:space="preserve"> can also be done in a few different ways. For </w:t>
      </w:r>
      <w:r w:rsidR="002108F3">
        <w:rPr>
          <w:lang w:val="en-GB"/>
        </w:rPr>
        <w:t>example,</w:t>
      </w:r>
      <w:r w:rsidR="00F43E0A">
        <w:rPr>
          <w:lang w:val="en-GB"/>
        </w:rPr>
        <w:t xml:space="preserve"> the Cyber kill chain has a few steps more compared to the </w:t>
      </w:r>
      <w:r w:rsidR="002108F3">
        <w:rPr>
          <w:lang w:val="en-GB"/>
        </w:rPr>
        <w:t>pen test</w:t>
      </w:r>
      <w:r w:rsidR="00F43E0A">
        <w:rPr>
          <w:lang w:val="en-GB"/>
        </w:rPr>
        <w:t xml:space="preserve"> methodology. Where the Cyber kill chain uses the vulnerabilities more, the </w:t>
      </w:r>
      <w:r w:rsidR="002108F3">
        <w:rPr>
          <w:lang w:val="en-GB"/>
        </w:rPr>
        <w:t>pen test</w:t>
      </w:r>
      <w:r w:rsidR="00F43E0A">
        <w:rPr>
          <w:lang w:val="en-GB"/>
        </w:rPr>
        <w:t xml:space="preserve"> looks for vulnerabilities without really exploiting them that much.</w:t>
      </w:r>
    </w:p>
    <w:p w14:paraId="09D53FE3" w14:textId="75E0990B" w:rsidR="00A74B68" w:rsidRDefault="00A74B68" w:rsidP="00A74B68">
      <w:pPr>
        <w:rPr>
          <w:lang w:val="en-GB"/>
        </w:rPr>
      </w:pPr>
      <w:r>
        <w:rPr>
          <w:lang w:val="en-GB"/>
        </w:rPr>
        <w:t xml:space="preserve">for an ethical hacker there also needs to be a </w:t>
      </w:r>
      <w:r w:rsidR="002108F3">
        <w:rPr>
          <w:lang w:val="en-GB"/>
        </w:rPr>
        <w:t>p</w:t>
      </w:r>
      <w:r w:rsidR="002108F3" w:rsidRPr="00A74B68">
        <w:rPr>
          <w:lang w:val="en-GB"/>
        </w:rPr>
        <w:t>en test</w:t>
      </w:r>
      <w:r w:rsidRPr="00A74B68">
        <w:rPr>
          <w:lang w:val="en-GB"/>
        </w:rPr>
        <w:t xml:space="preserve"> contract</w:t>
      </w:r>
      <w:r>
        <w:rPr>
          <w:lang w:val="en-GB"/>
        </w:rPr>
        <w:t>! Because of the cyber-crime law, for risks and confidentiality there should always be a signed contract before the hacker starts any testing.</w:t>
      </w:r>
      <w:r w:rsidRPr="00A74B68">
        <w:rPr>
          <w:lang w:val="en-GB"/>
        </w:rPr>
        <w:t xml:space="preserve"> A complete </w:t>
      </w:r>
      <w:r w:rsidR="002108F3" w:rsidRPr="00A74B68">
        <w:rPr>
          <w:lang w:val="en-GB"/>
        </w:rPr>
        <w:t>pen test</w:t>
      </w:r>
      <w:r w:rsidRPr="00A74B68">
        <w:rPr>
          <w:lang w:val="en-GB"/>
        </w:rPr>
        <w:t xml:space="preserve"> contract will need:</w:t>
      </w:r>
    </w:p>
    <w:p w14:paraId="1BEE07B9" w14:textId="6F38AEF5" w:rsidR="00A74B68" w:rsidRDefault="00A74B68" w:rsidP="00A74B68">
      <w:pPr>
        <w:pStyle w:val="ListParagraph"/>
        <w:numPr>
          <w:ilvl w:val="0"/>
          <w:numId w:val="14"/>
        </w:numPr>
        <w:rPr>
          <w:lang w:val="en-GB"/>
        </w:rPr>
      </w:pPr>
      <w:r>
        <w:rPr>
          <w:lang w:val="en-GB"/>
        </w:rPr>
        <w:t>An indemnification clause that allows the hacker to test and address liability</w:t>
      </w:r>
      <w:r w:rsidR="003C2ABA">
        <w:rPr>
          <w:lang w:val="en-GB"/>
        </w:rPr>
        <w:t xml:space="preserve">. It is necessary to agree to that, even </w:t>
      </w:r>
      <w:r w:rsidR="008957FE">
        <w:rPr>
          <w:lang w:val="en-GB"/>
        </w:rPr>
        <w:t>though</w:t>
      </w:r>
      <w:r w:rsidR="003C2ABA">
        <w:rPr>
          <w:lang w:val="en-GB"/>
        </w:rPr>
        <w:t xml:space="preserve"> the tester is responsible for testing carefully, any other risks in testing is for the client. This means that testers are not liable for any damages caused by testing.</w:t>
      </w:r>
    </w:p>
    <w:p w14:paraId="20E84BFD" w14:textId="05E4DC66" w:rsidR="00A74B68" w:rsidRPr="003C2ABA" w:rsidRDefault="00A74B68" w:rsidP="003C2ABA">
      <w:pPr>
        <w:pStyle w:val="ListParagraph"/>
        <w:numPr>
          <w:ilvl w:val="0"/>
          <w:numId w:val="14"/>
        </w:numPr>
        <w:rPr>
          <w:lang w:val="en-GB"/>
        </w:rPr>
      </w:pPr>
      <w:r w:rsidRPr="003C2ABA">
        <w:rPr>
          <w:lang w:val="en-GB"/>
        </w:rPr>
        <w:t xml:space="preserve">a confidentiality agreement (signed by all testers). </w:t>
      </w:r>
      <w:r w:rsidR="008E1334">
        <w:rPr>
          <w:lang w:val="en-GB"/>
        </w:rPr>
        <w:t>This will prevent testers from exposing data of the client.</w:t>
      </w:r>
    </w:p>
    <w:p w14:paraId="0AB7E1DC" w14:textId="4C2022FD" w:rsidR="00A74B68" w:rsidRPr="003C2ABA" w:rsidRDefault="00A74B68" w:rsidP="003C2ABA">
      <w:pPr>
        <w:pStyle w:val="ListParagraph"/>
        <w:numPr>
          <w:ilvl w:val="0"/>
          <w:numId w:val="14"/>
        </w:numPr>
        <w:rPr>
          <w:lang w:val="en-GB"/>
        </w:rPr>
      </w:pPr>
      <w:r w:rsidRPr="003C2ABA">
        <w:rPr>
          <w:lang w:val="en-GB"/>
        </w:rPr>
        <w:t xml:space="preserve">information about the scope and tested systems and environments (location, ip-range, </w:t>
      </w:r>
      <w:proofErr w:type="spellStart"/>
      <w:r w:rsidRPr="003C2ABA">
        <w:rPr>
          <w:lang w:val="en-GB"/>
        </w:rPr>
        <w:t>dns</w:t>
      </w:r>
      <w:proofErr w:type="spellEnd"/>
      <w:r w:rsidRPr="003C2ABA">
        <w:rPr>
          <w:lang w:val="en-GB"/>
        </w:rPr>
        <w:t xml:space="preserve"> names, etc.)</w:t>
      </w:r>
      <w:r w:rsidR="00714B7F">
        <w:rPr>
          <w:lang w:val="en-GB"/>
        </w:rPr>
        <w:t>.</w:t>
      </w:r>
    </w:p>
    <w:p w14:paraId="4B606A32" w14:textId="44432131" w:rsidR="00A74B68" w:rsidRPr="003C2ABA" w:rsidRDefault="00A74B68" w:rsidP="003C2ABA">
      <w:pPr>
        <w:pStyle w:val="ListParagraph"/>
        <w:numPr>
          <w:ilvl w:val="0"/>
          <w:numId w:val="14"/>
        </w:numPr>
        <w:rPr>
          <w:lang w:val="en-GB"/>
        </w:rPr>
      </w:pPr>
      <w:r w:rsidRPr="003C2ABA">
        <w:rPr>
          <w:lang w:val="en-GB"/>
        </w:rPr>
        <w:t xml:space="preserve">test origin (ip-address from where tests will </w:t>
      </w:r>
      <w:r w:rsidR="003C2ABA" w:rsidRPr="003C2ABA">
        <w:rPr>
          <w:lang w:val="en-GB"/>
        </w:rPr>
        <w:t>be performed</w:t>
      </w:r>
      <w:r w:rsidRPr="003C2ABA">
        <w:rPr>
          <w:lang w:val="en-GB"/>
        </w:rPr>
        <w:t xml:space="preserve">) and test times/period of testing so that the client can monitor the testing </w:t>
      </w:r>
      <w:r w:rsidR="00714B7F">
        <w:rPr>
          <w:lang w:val="en-GB"/>
        </w:rPr>
        <w:t xml:space="preserve">and in this way the client would be able to distinguish real attacks from the tester’s tests. </w:t>
      </w:r>
    </w:p>
    <w:p w14:paraId="4CD6DF9F" w14:textId="7DC4AB9C" w:rsidR="00A74B68" w:rsidRPr="003C2ABA" w:rsidRDefault="00A74B68" w:rsidP="003C2ABA">
      <w:pPr>
        <w:pStyle w:val="ListParagraph"/>
        <w:numPr>
          <w:ilvl w:val="0"/>
          <w:numId w:val="14"/>
        </w:numPr>
        <w:rPr>
          <w:lang w:val="en-GB"/>
        </w:rPr>
      </w:pPr>
      <w:r w:rsidRPr="003C2ABA">
        <w:rPr>
          <w:lang w:val="en-GB"/>
        </w:rPr>
        <w:t xml:space="preserve"> escalation procedure in case of an incidents/emergency</w:t>
      </w:r>
      <w:r w:rsidR="002103E4">
        <w:rPr>
          <w:lang w:val="en-GB"/>
        </w:rPr>
        <w:t>.</w:t>
      </w:r>
    </w:p>
    <w:p w14:paraId="122AF34F" w14:textId="36B0E305" w:rsidR="002B77AB" w:rsidRPr="002B77AB" w:rsidRDefault="002103E4" w:rsidP="002B77AB">
      <w:pPr>
        <w:rPr>
          <w:lang w:val="en-GB"/>
        </w:rPr>
      </w:pPr>
      <w:r>
        <w:rPr>
          <w:lang w:val="en-GB"/>
        </w:rPr>
        <w:lastRenderedPageBreak/>
        <w:t>After the contract has been made the ethical hacker can start with the hack. A non-ethical hacker will probably skip the contract and go straight to the next 5 steps.</w:t>
      </w:r>
    </w:p>
    <w:p w14:paraId="14C4D154" w14:textId="6E76607C" w:rsidR="00B00F19" w:rsidRDefault="003B345A" w:rsidP="002B77AB">
      <w:pPr>
        <w:rPr>
          <w:lang w:val="en-GB"/>
        </w:rPr>
      </w:pPr>
      <w:r>
        <w:rPr>
          <w:lang w:val="en-GB"/>
        </w:rPr>
        <w:t xml:space="preserve">1. </w:t>
      </w:r>
      <w:r w:rsidR="00105C8C" w:rsidRPr="001E1FFD">
        <w:rPr>
          <w:b/>
          <w:bCs/>
          <w:lang w:val="en-GB"/>
        </w:rPr>
        <w:t>Intelligence gathering</w:t>
      </w:r>
      <w:r w:rsidR="00B00F19" w:rsidRPr="001E1FFD">
        <w:rPr>
          <w:b/>
          <w:bCs/>
          <w:lang w:val="en-GB"/>
        </w:rPr>
        <w:t>:</w:t>
      </w:r>
      <w:r w:rsidR="00B00F19" w:rsidRPr="00B00F19">
        <w:rPr>
          <w:lang w:val="en-GB"/>
        </w:rPr>
        <w:t xml:space="preserve"> </w:t>
      </w:r>
      <w:r w:rsidR="00105C8C">
        <w:rPr>
          <w:lang w:val="en-GB"/>
        </w:rPr>
        <w:t xml:space="preserve">The first phase is all about gathering information about the target. When gathering information about your target you’re looking for things like, </w:t>
      </w:r>
      <w:r w:rsidR="003C00EA" w:rsidRPr="003C00EA">
        <w:rPr>
          <w:lang w:val="en-GB"/>
        </w:rPr>
        <w:t xml:space="preserve">telephone-numbers, names, email </w:t>
      </w:r>
      <w:r w:rsidR="00CE5A18" w:rsidRPr="003C00EA">
        <w:rPr>
          <w:lang w:val="en-GB"/>
        </w:rPr>
        <w:t>addresses</w:t>
      </w:r>
      <w:r w:rsidR="003C00EA" w:rsidRPr="003C00EA">
        <w:rPr>
          <w:lang w:val="en-GB"/>
        </w:rPr>
        <w:t>, websites</w:t>
      </w:r>
      <w:r w:rsidR="00105C8C">
        <w:rPr>
          <w:lang w:val="en-GB"/>
        </w:rPr>
        <w:t xml:space="preserve">, etc. </w:t>
      </w:r>
      <w:r w:rsidR="003C00EA">
        <w:rPr>
          <w:lang w:val="en-GB"/>
        </w:rPr>
        <w:t>In this phase you should try</w:t>
      </w:r>
      <w:r w:rsidR="003C00EA" w:rsidRPr="003C00EA">
        <w:rPr>
          <w:lang w:val="en-GB"/>
        </w:rPr>
        <w:t xml:space="preserve"> to learn as much as possible about a targeted organization </w:t>
      </w:r>
      <w:r w:rsidR="003C00EA">
        <w:rPr>
          <w:lang w:val="en-GB"/>
        </w:rPr>
        <w:t xml:space="preserve">before </w:t>
      </w:r>
      <w:r w:rsidR="003C00EA" w:rsidRPr="003C00EA">
        <w:rPr>
          <w:lang w:val="en-GB"/>
        </w:rPr>
        <w:t>test has even begun</w:t>
      </w:r>
      <w:r w:rsidR="003C00EA">
        <w:rPr>
          <w:lang w:val="en-GB"/>
        </w:rPr>
        <w:t>.</w:t>
      </w:r>
      <w:r w:rsidR="007046C2">
        <w:rPr>
          <w:lang w:val="en-GB"/>
        </w:rPr>
        <w:t xml:space="preserve"> </w:t>
      </w:r>
      <w:r w:rsidR="00CE5A18">
        <w:rPr>
          <w:lang w:val="en-GB"/>
        </w:rPr>
        <w:t xml:space="preserve">If the hacker would skip the first </w:t>
      </w:r>
      <w:r w:rsidR="006610A1">
        <w:rPr>
          <w:lang w:val="en-GB"/>
        </w:rPr>
        <w:t>steps,</w:t>
      </w:r>
      <w:r w:rsidR="00CE5A18">
        <w:rPr>
          <w:lang w:val="en-GB"/>
        </w:rPr>
        <w:t xml:space="preserve"> then it would be close to impossible for him/her to hack the target.</w:t>
      </w:r>
    </w:p>
    <w:p w14:paraId="5D9F3CC2" w14:textId="77777777" w:rsidR="003B345A" w:rsidRPr="00B00F19" w:rsidRDefault="003B345A" w:rsidP="002B77AB">
      <w:pPr>
        <w:rPr>
          <w:lang w:val="en-GB"/>
        </w:rPr>
      </w:pPr>
    </w:p>
    <w:p w14:paraId="40EAD5FD" w14:textId="1E97A509" w:rsidR="003B345A" w:rsidRDefault="003C00EA" w:rsidP="00B00F19">
      <w:pPr>
        <w:rPr>
          <w:lang w:val="en-GB"/>
        </w:rPr>
      </w:pPr>
      <w:r>
        <w:rPr>
          <w:lang w:val="en-GB"/>
        </w:rPr>
        <w:t xml:space="preserve">2. </w:t>
      </w:r>
      <w:r w:rsidR="001E1FFD">
        <w:rPr>
          <w:b/>
          <w:bCs/>
          <w:lang w:val="en-GB"/>
        </w:rPr>
        <w:t>Footprint</w:t>
      </w:r>
      <w:r w:rsidR="00B00F19" w:rsidRPr="001E1FFD">
        <w:rPr>
          <w:b/>
          <w:bCs/>
          <w:lang w:val="en-GB"/>
        </w:rPr>
        <w:t>:</w:t>
      </w:r>
      <w:r w:rsidR="00B00F19" w:rsidRPr="00B00F19">
        <w:rPr>
          <w:lang w:val="en-GB"/>
        </w:rPr>
        <w:t xml:space="preserve">  </w:t>
      </w:r>
      <w:r w:rsidR="006020BD">
        <w:rPr>
          <w:lang w:val="en-GB"/>
        </w:rPr>
        <w:t xml:space="preserve">This phase includes the usage of tools like </w:t>
      </w:r>
      <w:r w:rsidR="002108F3">
        <w:rPr>
          <w:lang w:val="en-GB"/>
        </w:rPr>
        <w:t>Nmap</w:t>
      </w:r>
      <w:r w:rsidR="006020BD">
        <w:rPr>
          <w:lang w:val="en-GB"/>
        </w:rPr>
        <w:t xml:space="preserve">, </w:t>
      </w:r>
      <w:r w:rsidR="00370A6B">
        <w:rPr>
          <w:lang w:val="en-GB"/>
        </w:rPr>
        <w:t>diallers</w:t>
      </w:r>
      <w:r w:rsidR="006020BD">
        <w:rPr>
          <w:lang w:val="en-GB"/>
        </w:rPr>
        <w:t xml:space="preserve"> and vulnerability scanners to scan data. </w:t>
      </w:r>
      <w:r w:rsidR="00C909B6">
        <w:rPr>
          <w:lang w:val="en-GB"/>
        </w:rPr>
        <w:t>You will try to get an idea about the</w:t>
      </w:r>
      <w:r w:rsidR="001E1FFD">
        <w:rPr>
          <w:lang w:val="en-GB"/>
        </w:rPr>
        <w:t xml:space="preserve"> things like,</w:t>
      </w:r>
      <w:r w:rsidR="00C909B6">
        <w:rPr>
          <w:lang w:val="en-GB"/>
        </w:rPr>
        <w:t xml:space="preserve"> IP ranges, active ip addresses, open ports and </w:t>
      </w:r>
      <w:r w:rsidR="001E1FFD">
        <w:rPr>
          <w:lang w:val="en-GB"/>
        </w:rPr>
        <w:t xml:space="preserve">important servers. </w:t>
      </w:r>
    </w:p>
    <w:p w14:paraId="0C2019E3" w14:textId="77777777" w:rsidR="003B345A" w:rsidRDefault="003B345A" w:rsidP="00B00F19">
      <w:pPr>
        <w:rPr>
          <w:lang w:val="en-GB"/>
        </w:rPr>
      </w:pPr>
    </w:p>
    <w:p w14:paraId="468DDE2D" w14:textId="77777777" w:rsidR="0027441D" w:rsidRDefault="001E1FFD" w:rsidP="0027441D">
      <w:pPr>
        <w:rPr>
          <w:lang w:val="en-GB"/>
        </w:rPr>
      </w:pPr>
      <w:r>
        <w:rPr>
          <w:lang w:val="en-GB"/>
        </w:rPr>
        <w:t xml:space="preserve">3. </w:t>
      </w:r>
      <w:r w:rsidRPr="001E1FFD">
        <w:rPr>
          <w:b/>
          <w:bCs/>
          <w:lang w:val="en-GB"/>
        </w:rPr>
        <w:t>vulnerability</w:t>
      </w:r>
      <w:r w:rsidRPr="001E1FFD">
        <w:rPr>
          <w:lang w:val="en-GB"/>
        </w:rPr>
        <w:t xml:space="preserve"> </w:t>
      </w:r>
      <w:r>
        <w:rPr>
          <w:b/>
          <w:bCs/>
          <w:lang w:val="en-GB"/>
        </w:rPr>
        <w:t xml:space="preserve">analysis: </w:t>
      </w:r>
      <w:r w:rsidRPr="001E1FFD">
        <w:rPr>
          <w:lang w:val="en-GB"/>
        </w:rPr>
        <w:t>Now that the hacker has some basic information, the hacker now moves to the next phase and begins to test the network for other avenues of attacks. Network sniffing</w:t>
      </w:r>
      <w:r>
        <w:rPr>
          <w:lang w:val="en-GB"/>
        </w:rPr>
        <w:t xml:space="preserve"> </w:t>
      </w:r>
      <w:r w:rsidRPr="001E1FFD">
        <w:rPr>
          <w:lang w:val="en-GB"/>
        </w:rPr>
        <w:t>(sniffing = "Vulnerability Analysis")</w:t>
      </w:r>
      <w:r w:rsidR="002B77AB">
        <w:rPr>
          <w:lang w:val="en-GB"/>
        </w:rPr>
        <w:t xml:space="preserve"> </w:t>
      </w:r>
      <w:r>
        <w:rPr>
          <w:lang w:val="en-GB"/>
        </w:rPr>
        <w:t>is also a</w:t>
      </w:r>
      <w:r w:rsidRPr="001E1FFD">
        <w:rPr>
          <w:lang w:val="en-GB"/>
        </w:rPr>
        <w:t xml:space="preserve"> part of </w:t>
      </w:r>
      <w:r>
        <w:rPr>
          <w:lang w:val="en-GB"/>
        </w:rPr>
        <w:t>this phase.</w:t>
      </w:r>
      <w:r w:rsidRPr="001E1FFD">
        <w:rPr>
          <w:lang w:val="en-GB"/>
        </w:rPr>
        <w:t xml:space="preserve"> </w:t>
      </w:r>
      <w:r w:rsidR="002B77AB">
        <w:rPr>
          <w:lang w:val="en-GB"/>
        </w:rPr>
        <w:t xml:space="preserve">Sniffing can be seen as eavesdropping between digitally communicating targets. This can be things like the traffic between a smartphone and an </w:t>
      </w:r>
      <w:r w:rsidR="0027441D">
        <w:rPr>
          <w:lang w:val="en-GB"/>
        </w:rPr>
        <w:t>access point</w:t>
      </w:r>
      <w:r w:rsidR="002B77AB">
        <w:rPr>
          <w:lang w:val="en-GB"/>
        </w:rPr>
        <w:t xml:space="preserve"> </w:t>
      </w:r>
      <w:r w:rsidR="0027441D">
        <w:rPr>
          <w:lang w:val="en-GB"/>
        </w:rPr>
        <w:t xml:space="preserve">or a browser and a webserver on the internet. </w:t>
      </w:r>
    </w:p>
    <w:p w14:paraId="4B912D7A" w14:textId="65C37A73" w:rsidR="0027441D" w:rsidRDefault="0027441D" w:rsidP="00B00F19">
      <w:pPr>
        <w:rPr>
          <w:lang w:val="en-GB"/>
        </w:rPr>
      </w:pPr>
      <w:r>
        <w:rPr>
          <w:lang w:val="en-GB"/>
        </w:rPr>
        <w:t xml:space="preserve">The gathered information by sniffing could be valuable on its own but it can also be used to gather even more information. Sniffing won’t alter the sniffed </w:t>
      </w:r>
      <w:r w:rsidR="006610A1">
        <w:rPr>
          <w:lang w:val="en-GB"/>
        </w:rPr>
        <w:t>data,</w:t>
      </w:r>
      <w:r>
        <w:rPr>
          <w:lang w:val="en-GB"/>
        </w:rPr>
        <w:t xml:space="preserve"> but it can be used to impersonate the target, and in that way make a impersonate request to the server</w:t>
      </w:r>
      <w:r w:rsidR="006B1DDC">
        <w:rPr>
          <w:lang w:val="en-GB"/>
        </w:rPr>
        <w:t xml:space="preserve"> (phase 4)</w:t>
      </w:r>
      <w:r>
        <w:rPr>
          <w:lang w:val="en-GB"/>
        </w:rPr>
        <w:t>. One of the tools I will be using for</w:t>
      </w:r>
      <w:r w:rsidRPr="0027441D">
        <w:rPr>
          <w:lang w:val="en-GB"/>
        </w:rPr>
        <w:t xml:space="preserve"> sniffing network traffic (both wired and wireless) is Wireshark</w:t>
      </w:r>
      <w:r>
        <w:rPr>
          <w:lang w:val="en-GB"/>
        </w:rPr>
        <w:t>.</w:t>
      </w:r>
    </w:p>
    <w:p w14:paraId="1B8A85F4" w14:textId="77777777" w:rsidR="003B345A" w:rsidRDefault="003B345A" w:rsidP="00B00F19">
      <w:pPr>
        <w:rPr>
          <w:lang w:val="en-GB"/>
        </w:rPr>
      </w:pPr>
    </w:p>
    <w:p w14:paraId="2C4192F2" w14:textId="3A3A9C7F" w:rsidR="00B00F19" w:rsidRPr="00B00F19" w:rsidRDefault="001E1FFD" w:rsidP="00B00F19">
      <w:pPr>
        <w:rPr>
          <w:lang w:val="en-GB"/>
        </w:rPr>
      </w:pPr>
      <w:r>
        <w:rPr>
          <w:lang w:val="en-GB"/>
        </w:rPr>
        <w:t xml:space="preserve">4. </w:t>
      </w:r>
      <w:r w:rsidR="0027441D" w:rsidRPr="0027441D">
        <w:rPr>
          <w:rStyle w:val="Strong"/>
          <w:lang w:val="en-GB"/>
        </w:rPr>
        <w:t>Exploitation</w:t>
      </w:r>
      <w:r w:rsidR="00B00F19" w:rsidRPr="001E1FFD">
        <w:rPr>
          <w:b/>
          <w:bCs/>
          <w:lang w:val="en-GB"/>
        </w:rPr>
        <w:t>:</w:t>
      </w:r>
      <w:r w:rsidR="00B00F19" w:rsidRPr="00B00F19">
        <w:rPr>
          <w:lang w:val="en-GB"/>
        </w:rPr>
        <w:t xml:space="preserve"> </w:t>
      </w:r>
      <w:r w:rsidR="00267E02">
        <w:rPr>
          <w:lang w:val="en-GB"/>
        </w:rPr>
        <w:t>The exploitation phase is all about e</w:t>
      </w:r>
      <w:r w:rsidR="0027441D" w:rsidRPr="0027441D">
        <w:rPr>
          <w:lang w:val="en-GB"/>
        </w:rPr>
        <w:t xml:space="preserve">ntering the target by using found weaknesses. </w:t>
      </w:r>
      <w:r w:rsidR="00267E02">
        <w:rPr>
          <w:lang w:val="en-GB"/>
        </w:rPr>
        <w:t xml:space="preserve">With the </w:t>
      </w:r>
      <w:r w:rsidR="0027441D" w:rsidRPr="0027441D">
        <w:rPr>
          <w:lang w:val="en-GB"/>
        </w:rPr>
        <w:t>us</w:t>
      </w:r>
      <w:r w:rsidR="00267E02">
        <w:rPr>
          <w:lang w:val="en-GB"/>
        </w:rPr>
        <w:t>e of</w:t>
      </w:r>
      <w:r w:rsidR="0027441D" w:rsidRPr="0027441D">
        <w:rPr>
          <w:lang w:val="en-GB"/>
        </w:rPr>
        <w:t xml:space="preserve"> </w:t>
      </w:r>
      <w:r w:rsidR="00267E02" w:rsidRPr="0027441D">
        <w:rPr>
          <w:lang w:val="en-GB"/>
        </w:rPr>
        <w:t>Password cracking</w:t>
      </w:r>
      <w:r w:rsidR="0027441D" w:rsidRPr="0027441D">
        <w:rPr>
          <w:lang w:val="en-GB"/>
        </w:rPr>
        <w:t xml:space="preserve"> or a tool as Metasploit. </w:t>
      </w:r>
      <w:r w:rsidR="006B1DDC">
        <w:rPr>
          <w:lang w:val="en-GB"/>
        </w:rPr>
        <w:t xml:space="preserve">These tests could even cause disruption of services and are often not executed. This phase also uses something called spoofing, spoofing is the act of pretending to be another person or system. For </w:t>
      </w:r>
      <w:r w:rsidR="006610A1">
        <w:rPr>
          <w:lang w:val="en-GB"/>
        </w:rPr>
        <w:t>example,</w:t>
      </w:r>
      <w:r w:rsidR="006B1DDC">
        <w:rPr>
          <w:lang w:val="en-GB"/>
        </w:rPr>
        <w:t xml:space="preserve"> the hacker could send an e-mail with a “from” address that isn’t yours.</w:t>
      </w:r>
      <w:r w:rsidR="003B345A">
        <w:rPr>
          <w:lang w:val="en-GB"/>
        </w:rPr>
        <w:t xml:space="preserve"> You could also use a technology called ARP spoofing, ARP is a protocol used by everything connected to a network. With this technology you could match IP addresses with the corresponding MAC addresses. This means that you could obtain all of a targets network traffic by pretending you are the router on the network.</w:t>
      </w:r>
    </w:p>
    <w:p w14:paraId="6AAF1552" w14:textId="254440C8" w:rsidR="00B00F19" w:rsidRDefault="001E1FFD" w:rsidP="007046C2">
      <w:pPr>
        <w:rPr>
          <w:lang w:val="en-GB"/>
        </w:rPr>
      </w:pPr>
      <w:r>
        <w:rPr>
          <w:lang w:val="en-GB"/>
        </w:rPr>
        <w:t xml:space="preserve">5. </w:t>
      </w:r>
      <w:r w:rsidR="009C38A6" w:rsidRPr="009C38A6">
        <w:rPr>
          <w:b/>
          <w:bCs/>
          <w:lang w:val="en-GB"/>
        </w:rPr>
        <w:t>Post Exploitation</w:t>
      </w:r>
      <w:r w:rsidR="00E45D8C">
        <w:rPr>
          <w:lang w:val="en-GB"/>
        </w:rPr>
        <w:t>: post exploitation contains actions such as actual extracting, editing and removing data</w:t>
      </w:r>
      <w:r w:rsidR="007046C2">
        <w:rPr>
          <w:lang w:val="en-GB"/>
        </w:rPr>
        <w:t xml:space="preserve"> or adding accounts/backdoors</w:t>
      </w:r>
      <w:r w:rsidR="00E45D8C">
        <w:rPr>
          <w:lang w:val="en-GB"/>
        </w:rPr>
        <w:t xml:space="preserve">. This phase also contains the </w:t>
      </w:r>
      <w:r w:rsidR="007046C2">
        <w:rPr>
          <w:lang w:val="en-GB"/>
        </w:rPr>
        <w:t xml:space="preserve">clean-up, when a hacker tries to cover his or her </w:t>
      </w:r>
      <w:r w:rsidR="006610A1">
        <w:rPr>
          <w:lang w:val="en-GB"/>
        </w:rPr>
        <w:t>tracks,</w:t>
      </w:r>
      <w:r w:rsidR="007046C2">
        <w:rPr>
          <w:lang w:val="en-GB"/>
        </w:rPr>
        <w:t xml:space="preserve"> he would be clearing logs and removing evidence. And once a hacker has gained </w:t>
      </w:r>
      <w:r w:rsidR="006610A1">
        <w:rPr>
          <w:lang w:val="en-GB"/>
        </w:rPr>
        <w:t>access,</w:t>
      </w:r>
      <w:r w:rsidR="007046C2">
        <w:rPr>
          <w:lang w:val="en-GB"/>
        </w:rPr>
        <w:t xml:space="preserve"> he would want to keep that access so that he or she could launch additional attacks. </w:t>
      </w:r>
      <w:r w:rsidR="006610A1">
        <w:rPr>
          <w:lang w:val="en-GB"/>
        </w:rPr>
        <w:t>And</w:t>
      </w:r>
      <w:r w:rsidR="007046C2">
        <w:rPr>
          <w:lang w:val="en-GB"/>
        </w:rPr>
        <w:t xml:space="preserve"> p</w:t>
      </w:r>
      <w:r w:rsidR="00B00F19" w:rsidRPr="00B00F19">
        <w:rPr>
          <w:lang w:val="en-GB"/>
        </w:rPr>
        <w:t>rior to the attack, the attacker would change their MAC address and run the attacking machine through at least one VPN to help cover their identity</w:t>
      </w:r>
      <w:r w:rsidR="007046C2">
        <w:rPr>
          <w:lang w:val="en-GB"/>
        </w:rPr>
        <w:t>. This way it would be even harder for the target to find the hacker.</w:t>
      </w:r>
    </w:p>
    <w:p w14:paraId="59D1C899" w14:textId="6EBEADF4" w:rsidR="009B1B81" w:rsidRDefault="009B1B81" w:rsidP="002C45F0">
      <w:pPr>
        <w:rPr>
          <w:lang w:val="en-GB"/>
        </w:rPr>
      </w:pPr>
    </w:p>
    <w:p w14:paraId="56E646F2" w14:textId="2E79EBA5" w:rsidR="0058189A" w:rsidRDefault="0058189A" w:rsidP="0058189A">
      <w:pPr>
        <w:rPr>
          <w:b/>
          <w:bCs/>
          <w:lang w:val="en-GB"/>
        </w:rPr>
      </w:pPr>
      <w:r w:rsidRPr="0058189A">
        <w:rPr>
          <w:b/>
          <w:bCs/>
          <w:lang w:val="en-GB"/>
        </w:rPr>
        <w:t>Reporting and delivery</w:t>
      </w:r>
      <w:r w:rsidR="00003326">
        <w:rPr>
          <w:b/>
          <w:bCs/>
          <w:lang w:val="en-GB"/>
        </w:rPr>
        <w:t>:</w:t>
      </w:r>
      <w:r>
        <w:rPr>
          <w:b/>
          <w:bCs/>
          <w:lang w:val="en-GB"/>
        </w:rPr>
        <w:t xml:space="preserve"> (for ethical hackers)</w:t>
      </w:r>
    </w:p>
    <w:p w14:paraId="24246EF1" w14:textId="01FCAB57" w:rsidR="0058189A" w:rsidRDefault="0058189A" w:rsidP="0058189A">
      <w:pPr>
        <w:rPr>
          <w:lang w:val="en-GB"/>
        </w:rPr>
      </w:pPr>
      <w:r>
        <w:rPr>
          <w:lang w:val="en-GB"/>
        </w:rPr>
        <w:t xml:space="preserve">The </w:t>
      </w:r>
      <w:r w:rsidR="002108F3">
        <w:rPr>
          <w:lang w:val="en-GB"/>
        </w:rPr>
        <w:t>pen test</w:t>
      </w:r>
      <w:r>
        <w:rPr>
          <w:lang w:val="en-GB"/>
        </w:rPr>
        <w:t xml:space="preserve"> results are delivered in a presentation and a report that will explain </w:t>
      </w:r>
      <w:r w:rsidR="00370A6B">
        <w:rPr>
          <w:lang w:val="en-GB"/>
        </w:rPr>
        <w:t>all</w:t>
      </w:r>
      <w:r>
        <w:rPr>
          <w:lang w:val="en-GB"/>
        </w:rPr>
        <w:t xml:space="preserve"> the findings in the test. In the presentation the tester will explain all his findings and conclusions in front of the </w:t>
      </w:r>
      <w:r>
        <w:rPr>
          <w:lang w:val="en-GB"/>
        </w:rPr>
        <w:lastRenderedPageBreak/>
        <w:t>client. While the report will contain the coals and the scope of the test, an explanation of the test approach, the results of the test and overall conclusions. These conclusions also include advise on how to solve some of the issues.</w:t>
      </w:r>
    </w:p>
    <w:p w14:paraId="762C2DB1" w14:textId="77777777" w:rsidR="00003326" w:rsidRDefault="00003326" w:rsidP="00003326">
      <w:pPr>
        <w:rPr>
          <w:lang w:val="en-GB"/>
        </w:rPr>
      </w:pPr>
    </w:p>
    <w:p w14:paraId="0BE08777" w14:textId="4EFA8D07" w:rsidR="00003326" w:rsidRDefault="00003326" w:rsidP="00003326">
      <w:pPr>
        <w:rPr>
          <w:b/>
          <w:bCs/>
          <w:lang w:val="en-GB"/>
        </w:rPr>
      </w:pPr>
      <w:r w:rsidRPr="001E1FFD">
        <w:rPr>
          <w:b/>
          <w:bCs/>
          <w:lang w:val="en-GB"/>
        </w:rPr>
        <w:t>The differences and similarities between a pent-test methodology and the cyber kill chain</w:t>
      </w:r>
      <w:r>
        <w:rPr>
          <w:b/>
          <w:bCs/>
          <w:lang w:val="en-GB"/>
        </w:rPr>
        <w:t>:</w:t>
      </w:r>
    </w:p>
    <w:p w14:paraId="7D011B1C" w14:textId="67AD4F25" w:rsidR="00003326" w:rsidRDefault="00003326" w:rsidP="00003326">
      <w:pPr>
        <w:rPr>
          <w:b/>
          <w:bCs/>
          <w:lang w:val="en-GB"/>
        </w:rPr>
      </w:pPr>
      <w:r>
        <w:rPr>
          <w:b/>
          <w:bCs/>
          <w:lang w:val="en-GB"/>
        </w:rPr>
        <w:t>Similarities:</w:t>
      </w:r>
    </w:p>
    <w:p w14:paraId="7EC22790" w14:textId="3B8274DC" w:rsidR="00003326" w:rsidRDefault="00003326" w:rsidP="00003326">
      <w:pPr>
        <w:pStyle w:val="ListParagraph"/>
        <w:numPr>
          <w:ilvl w:val="0"/>
          <w:numId w:val="14"/>
        </w:numPr>
        <w:rPr>
          <w:lang w:val="en-GB"/>
        </w:rPr>
      </w:pPr>
      <w:r>
        <w:rPr>
          <w:lang w:val="en-GB"/>
        </w:rPr>
        <w:t xml:space="preserve">Intelligence gathering </w:t>
      </w:r>
    </w:p>
    <w:p w14:paraId="16C9DF0F" w14:textId="01DFADA9" w:rsidR="00003326" w:rsidRDefault="00003326" w:rsidP="00003326">
      <w:pPr>
        <w:pStyle w:val="ListParagraph"/>
        <w:numPr>
          <w:ilvl w:val="0"/>
          <w:numId w:val="14"/>
        </w:numPr>
        <w:rPr>
          <w:lang w:val="en-GB"/>
        </w:rPr>
      </w:pPr>
      <w:r>
        <w:rPr>
          <w:lang w:val="en-GB"/>
        </w:rPr>
        <w:t>Exploitation</w:t>
      </w:r>
    </w:p>
    <w:p w14:paraId="188C3647" w14:textId="5CE955A3" w:rsidR="00003326" w:rsidRDefault="00003326" w:rsidP="00003326">
      <w:pPr>
        <w:rPr>
          <w:lang w:val="en-GB"/>
        </w:rPr>
      </w:pPr>
    </w:p>
    <w:p w14:paraId="7E872BDF" w14:textId="24E2229C" w:rsidR="00003326" w:rsidRDefault="00003326" w:rsidP="00003326">
      <w:pPr>
        <w:rPr>
          <w:b/>
          <w:bCs/>
          <w:lang w:val="en-GB"/>
        </w:rPr>
      </w:pPr>
      <w:r>
        <w:rPr>
          <w:b/>
          <w:bCs/>
          <w:lang w:val="en-GB"/>
        </w:rPr>
        <w:t>Differences:</w:t>
      </w:r>
    </w:p>
    <w:p w14:paraId="12569065" w14:textId="5289D706" w:rsidR="00003326" w:rsidRDefault="00003326" w:rsidP="00003326">
      <w:pPr>
        <w:pStyle w:val="ListParagraph"/>
        <w:numPr>
          <w:ilvl w:val="0"/>
          <w:numId w:val="14"/>
        </w:numPr>
        <w:rPr>
          <w:lang w:val="en-GB"/>
        </w:rPr>
      </w:pPr>
      <w:r>
        <w:rPr>
          <w:lang w:val="en-GB"/>
        </w:rPr>
        <w:t>Installing malware</w:t>
      </w:r>
    </w:p>
    <w:p w14:paraId="0D0AF5EC" w14:textId="33F0BCB2" w:rsidR="00003326" w:rsidRDefault="00003326" w:rsidP="00003326">
      <w:pPr>
        <w:pStyle w:val="ListParagraph"/>
        <w:numPr>
          <w:ilvl w:val="0"/>
          <w:numId w:val="14"/>
        </w:numPr>
        <w:rPr>
          <w:lang w:val="en-GB"/>
        </w:rPr>
      </w:pPr>
      <w:r>
        <w:rPr>
          <w:lang w:val="en-GB"/>
        </w:rPr>
        <w:t>Fishing mail</w:t>
      </w:r>
    </w:p>
    <w:p w14:paraId="3583CCF6" w14:textId="506EDEBE" w:rsidR="003B3F25" w:rsidRPr="00003326" w:rsidRDefault="003B3F25" w:rsidP="00003326">
      <w:pPr>
        <w:pStyle w:val="ListParagraph"/>
        <w:numPr>
          <w:ilvl w:val="0"/>
          <w:numId w:val="14"/>
        </w:numPr>
        <w:rPr>
          <w:lang w:val="en-GB"/>
        </w:rPr>
      </w:pPr>
      <w:r>
        <w:rPr>
          <w:lang w:val="en-GB"/>
        </w:rPr>
        <w:t xml:space="preserve">Where the </w:t>
      </w:r>
      <w:r w:rsidR="002108F3">
        <w:rPr>
          <w:lang w:val="en-GB"/>
        </w:rPr>
        <w:t>pen test</w:t>
      </w:r>
      <w:r>
        <w:rPr>
          <w:lang w:val="en-GB"/>
        </w:rPr>
        <w:t xml:space="preserve"> doesn’t really exploit the weaknesses the cyber kill chain does.</w:t>
      </w:r>
    </w:p>
    <w:p w14:paraId="32E73497" w14:textId="0E57E784" w:rsidR="00003326" w:rsidRDefault="003B3F25" w:rsidP="0058189A">
      <w:pPr>
        <w:rPr>
          <w:lang w:val="en-GB"/>
        </w:rPr>
      </w:pPr>
      <w:r>
        <w:rPr>
          <w:lang w:val="en-GB"/>
        </w:rPr>
        <w:t xml:space="preserve">The cyber kill chain really defines the steps the attacker would make to hack the victim. </w:t>
      </w:r>
      <w:sdt>
        <w:sdtPr>
          <w:rPr>
            <w:lang w:val="en-GB"/>
          </w:rPr>
          <w:id w:val="-1253588858"/>
          <w:citation/>
        </w:sdtPr>
        <w:sdtContent>
          <w:r>
            <w:rPr>
              <w:lang w:val="en-GB"/>
            </w:rPr>
            <w:fldChar w:fldCharType="begin"/>
          </w:r>
          <w:r>
            <w:rPr>
              <w:lang w:val="en-GB"/>
            </w:rPr>
            <w:instrText xml:space="preserve"> CITATION Spi19 \l 2057 </w:instrText>
          </w:r>
          <w:r>
            <w:rPr>
              <w:lang w:val="en-GB"/>
            </w:rPr>
            <w:fldChar w:fldCharType="separate"/>
          </w:r>
          <w:r w:rsidR="009F73D4">
            <w:rPr>
              <w:noProof/>
              <w:lang w:val="en-GB"/>
            </w:rPr>
            <w:t>(Spitzner, 2019)</w:t>
          </w:r>
          <w:r>
            <w:rPr>
              <w:lang w:val="en-GB"/>
            </w:rPr>
            <w:fldChar w:fldCharType="end"/>
          </w:r>
        </w:sdtContent>
      </w:sdt>
    </w:p>
    <w:p w14:paraId="4463757E" w14:textId="77777777" w:rsidR="002C45F0" w:rsidRDefault="002C45F0" w:rsidP="002C45F0">
      <w:pPr>
        <w:rPr>
          <w:lang w:val="en-GB"/>
        </w:rPr>
      </w:pPr>
    </w:p>
    <w:p w14:paraId="369F33B2" w14:textId="4D264A84" w:rsidR="002C45F0" w:rsidRDefault="002C45F0" w:rsidP="002C45F0">
      <w:pPr>
        <w:pStyle w:val="Heading3"/>
        <w:rPr>
          <w:lang w:val="en-GB"/>
        </w:rPr>
      </w:pPr>
      <w:bookmarkStart w:id="35" w:name="_Toc24710361"/>
      <w:r>
        <w:rPr>
          <w:lang w:val="en-GB"/>
        </w:rPr>
        <w:t>Afterthoughts</w:t>
      </w:r>
      <w:bookmarkEnd w:id="35"/>
    </w:p>
    <w:p w14:paraId="5105928D" w14:textId="46089473" w:rsidR="00325AC9" w:rsidRPr="00325AC9" w:rsidRDefault="00325AC9" w:rsidP="00325AC9">
      <w:pPr>
        <w:rPr>
          <w:lang w:val="en-GB"/>
        </w:rPr>
      </w:pPr>
      <w:r>
        <w:rPr>
          <w:lang w:val="en-GB"/>
        </w:rPr>
        <w:t xml:space="preserve">When I </w:t>
      </w:r>
      <w:r w:rsidR="00BC7E51">
        <w:rPr>
          <w:lang w:val="en-GB"/>
        </w:rPr>
        <w:t>started,</w:t>
      </w:r>
      <w:r>
        <w:rPr>
          <w:lang w:val="en-GB"/>
        </w:rPr>
        <w:t xml:space="preserve"> I didn’t really understand the different steps of a </w:t>
      </w:r>
      <w:r w:rsidR="002108F3">
        <w:rPr>
          <w:lang w:val="en-GB"/>
        </w:rPr>
        <w:t>pen test</w:t>
      </w:r>
      <w:r>
        <w:rPr>
          <w:lang w:val="en-GB"/>
        </w:rPr>
        <w:t xml:space="preserve"> but after my research it’s gotten a lot </w:t>
      </w:r>
      <w:r w:rsidR="00BC7E51">
        <w:rPr>
          <w:lang w:val="en-GB"/>
        </w:rPr>
        <w:t>clearer</w:t>
      </w:r>
      <w:r>
        <w:rPr>
          <w:lang w:val="en-GB"/>
        </w:rPr>
        <w:t xml:space="preserve">. </w:t>
      </w:r>
      <w:r w:rsidR="00BC7E51">
        <w:rPr>
          <w:lang w:val="en-GB"/>
        </w:rPr>
        <w:t>I also think this information is going to help me with my further research on the other subjects.</w:t>
      </w:r>
      <w:r w:rsidR="005C6392">
        <w:rPr>
          <w:lang w:val="en-GB"/>
        </w:rPr>
        <w:t xml:space="preserve"> The instruction also didn’t really feel for beginners and was in English/Dutch at the same time.</w:t>
      </w:r>
    </w:p>
    <w:p w14:paraId="4B501B57" w14:textId="598E8159" w:rsidR="00634CA7" w:rsidRDefault="006610A1" w:rsidP="006610A1">
      <w:pPr>
        <w:pStyle w:val="Heading3"/>
        <w:rPr>
          <w:lang w:val="en-GB"/>
        </w:rPr>
      </w:pPr>
      <w:bookmarkStart w:id="36" w:name="_Toc24710362"/>
      <w:r>
        <w:rPr>
          <w:lang w:val="en-GB"/>
        </w:rPr>
        <w:t>Sources</w:t>
      </w:r>
      <w:bookmarkEnd w:id="36"/>
    </w:p>
    <w:p w14:paraId="206BEDE5" w14:textId="77777777" w:rsidR="006610A1" w:rsidRDefault="008B045C" w:rsidP="006610A1">
      <w:pPr>
        <w:rPr>
          <w:lang w:val="en-GB"/>
        </w:rPr>
      </w:pPr>
      <w:hyperlink r:id="rId13" w:history="1">
        <w:r w:rsidR="006610A1" w:rsidRPr="00D47EA6">
          <w:rPr>
            <w:rStyle w:val="Hyperlink"/>
            <w:lang w:val="en-GB"/>
          </w:rPr>
          <w:t>https://www.geeksforgeeks.org/5-phases-hacking/</w:t>
        </w:r>
      </w:hyperlink>
      <w:r w:rsidR="006610A1">
        <w:rPr>
          <w:lang w:val="en-GB"/>
        </w:rPr>
        <w:t xml:space="preserve"> </w:t>
      </w:r>
    </w:p>
    <w:p w14:paraId="679223CF" w14:textId="77777777" w:rsidR="006610A1" w:rsidRDefault="008B045C" w:rsidP="006610A1">
      <w:pPr>
        <w:rPr>
          <w:lang w:val="en-GB"/>
        </w:rPr>
      </w:pPr>
      <w:hyperlink r:id="rId14" w:history="1">
        <w:r w:rsidR="006610A1" w:rsidRPr="00D47EA6">
          <w:rPr>
            <w:rStyle w:val="Hyperlink"/>
            <w:lang w:val="en-GB"/>
          </w:rPr>
          <w:t>https://fhict.instructure.com/courses/8790/pages/reference-basic-hacking-and-pentesting-proces?module_item_id=394575</w:t>
        </w:r>
      </w:hyperlink>
      <w:r w:rsidR="006610A1">
        <w:rPr>
          <w:lang w:val="en-GB"/>
        </w:rPr>
        <w:t xml:space="preserve"> </w:t>
      </w:r>
    </w:p>
    <w:p w14:paraId="6C74B030" w14:textId="77777777" w:rsidR="006610A1" w:rsidRDefault="008B045C" w:rsidP="006610A1">
      <w:pPr>
        <w:rPr>
          <w:lang w:val="en-GB"/>
        </w:rPr>
      </w:pPr>
      <w:hyperlink r:id="rId15" w:history="1">
        <w:r w:rsidR="006610A1" w:rsidRPr="00D47EA6">
          <w:rPr>
            <w:rStyle w:val="Hyperlink"/>
            <w:lang w:val="en-GB"/>
          </w:rPr>
          <w:t>https://fhict.instructure.com/courses/8790/pages/reference-footprinting-reconnaissance-and-social-engineering?module_item_id=394577</w:t>
        </w:r>
      </w:hyperlink>
    </w:p>
    <w:p w14:paraId="5398022B" w14:textId="77777777" w:rsidR="006610A1" w:rsidRDefault="008B045C" w:rsidP="006610A1">
      <w:pPr>
        <w:rPr>
          <w:lang w:val="en-GB"/>
        </w:rPr>
      </w:pPr>
      <w:hyperlink r:id="rId16" w:history="1">
        <w:r w:rsidR="006610A1" w:rsidRPr="00D47EA6">
          <w:rPr>
            <w:rStyle w:val="Hyperlink"/>
            <w:lang w:val="en-GB"/>
          </w:rPr>
          <w:t>https://fhict.instructure.com/courses/8790/pages/reference-network-scanning-and-enumeration</w:t>
        </w:r>
      </w:hyperlink>
    </w:p>
    <w:p w14:paraId="4B052BBE" w14:textId="2AF6306F" w:rsidR="006610A1" w:rsidRPr="006610A1" w:rsidRDefault="008B045C" w:rsidP="006610A1">
      <w:pPr>
        <w:rPr>
          <w:b/>
          <w:bCs/>
          <w:lang w:val="en-GB"/>
        </w:rPr>
      </w:pPr>
      <w:hyperlink r:id="rId17" w:history="1">
        <w:r w:rsidR="006610A1" w:rsidRPr="00D47EA6">
          <w:rPr>
            <w:rStyle w:val="Hyperlink"/>
            <w:lang w:val="en-GB"/>
          </w:rPr>
          <w:t>https://fhict.instructure.com/courses/8790/pages/reference-network-sniffing-and-spoofing?module_item_id=394579</w:t>
        </w:r>
      </w:hyperlink>
      <w:r w:rsidR="006610A1">
        <w:rPr>
          <w:lang w:val="en-GB"/>
        </w:rPr>
        <w:t xml:space="preserve"> </w:t>
      </w:r>
    </w:p>
    <w:p w14:paraId="32FB84DA" w14:textId="77777777" w:rsidR="006610A1" w:rsidRPr="00143DB1" w:rsidRDefault="006610A1" w:rsidP="00634CA7">
      <w:pPr>
        <w:rPr>
          <w:lang w:val="en-GB"/>
        </w:rPr>
      </w:pPr>
    </w:p>
    <w:p w14:paraId="6FCB5BA3"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33F6F726" w14:textId="3A33C9A4" w:rsidR="004D2314" w:rsidRDefault="00143DB1" w:rsidP="004D2314">
      <w:pPr>
        <w:pStyle w:val="Heading2"/>
        <w:rPr>
          <w:lang w:val="en-GB"/>
        </w:rPr>
      </w:pPr>
      <w:bookmarkStart w:id="37" w:name="_Toc24710363"/>
      <w:r w:rsidRPr="00143DB1">
        <w:rPr>
          <w:lang w:val="en-GB"/>
        </w:rPr>
        <w:lastRenderedPageBreak/>
        <w:t>Social Engineering and Foot printing</w:t>
      </w:r>
      <w:bookmarkEnd w:id="37"/>
    </w:p>
    <w:p w14:paraId="3D8F410E" w14:textId="77777777" w:rsidR="000455ED" w:rsidRDefault="000455ED" w:rsidP="000455ED">
      <w:pPr>
        <w:pStyle w:val="Heading3"/>
        <w:rPr>
          <w:lang w:val="en-GB"/>
        </w:rPr>
      </w:pPr>
      <w:bookmarkStart w:id="38" w:name="_Toc24710364"/>
      <w:r w:rsidRPr="002C45F0">
        <w:rPr>
          <w:lang w:val="en-GB"/>
        </w:rPr>
        <w:t>Relevance</w:t>
      </w:r>
      <w:bookmarkEnd w:id="38"/>
    </w:p>
    <w:p w14:paraId="4C1E32CA" w14:textId="3E2096D3" w:rsidR="000455ED" w:rsidRDefault="000455ED" w:rsidP="000455ED">
      <w:pPr>
        <w:rPr>
          <w:lang w:val="en-GB"/>
        </w:rPr>
      </w:pPr>
      <w:r>
        <w:rPr>
          <w:lang w:val="en-GB"/>
        </w:rPr>
        <w:t xml:space="preserve">Foot printing is a vital part of a </w:t>
      </w:r>
      <w:r w:rsidR="002108F3">
        <w:rPr>
          <w:lang w:val="en-GB"/>
        </w:rPr>
        <w:t>pen test</w:t>
      </w:r>
      <w:r>
        <w:rPr>
          <w:lang w:val="en-GB"/>
        </w:rPr>
        <w:t xml:space="preserve">, when a hacker skips the foot printing part of the </w:t>
      </w:r>
      <w:r w:rsidR="002108F3">
        <w:rPr>
          <w:lang w:val="en-GB"/>
        </w:rPr>
        <w:t>pen test</w:t>
      </w:r>
      <w:r>
        <w:rPr>
          <w:lang w:val="en-GB"/>
        </w:rPr>
        <w:t xml:space="preserve"> it will be close to impossible to hack the target. Social engineering can help with the foot printing when </w:t>
      </w:r>
      <w:r w:rsidR="005E75DE">
        <w:rPr>
          <w:lang w:val="en-GB"/>
        </w:rPr>
        <w:t>trying to get information about your target.</w:t>
      </w:r>
      <w:r>
        <w:rPr>
          <w:lang w:val="en-GB"/>
        </w:rPr>
        <w:t xml:space="preserve"> </w:t>
      </w:r>
    </w:p>
    <w:p w14:paraId="3AB3D24A" w14:textId="77777777" w:rsidR="005E75DE" w:rsidRDefault="005E75DE" w:rsidP="005E75DE">
      <w:pPr>
        <w:pStyle w:val="Heading3"/>
        <w:rPr>
          <w:lang w:val="en-GB"/>
        </w:rPr>
      </w:pPr>
      <w:bookmarkStart w:id="39" w:name="_Toc24710365"/>
      <w:r>
        <w:rPr>
          <w:lang w:val="en-GB"/>
        </w:rPr>
        <w:t>Starting point</w:t>
      </w:r>
      <w:bookmarkEnd w:id="39"/>
    </w:p>
    <w:p w14:paraId="3EF0098C" w14:textId="2EE0501C" w:rsidR="000455ED" w:rsidRPr="000455ED" w:rsidRDefault="005E75DE" w:rsidP="000455ED">
      <w:pPr>
        <w:rPr>
          <w:lang w:val="en-GB"/>
        </w:rPr>
      </w:pPr>
      <w:r>
        <w:rPr>
          <w:lang w:val="en-GB"/>
        </w:rPr>
        <w:t>I did know tiny little things about Social engineering, but I knew close to nothing about foot printing before this. I only knew a little about Social engineering because a student told me about it last year.</w:t>
      </w:r>
    </w:p>
    <w:p w14:paraId="7DF6BE96" w14:textId="77777777" w:rsidR="005E75DE" w:rsidRDefault="005E75DE" w:rsidP="005E75DE">
      <w:pPr>
        <w:pStyle w:val="Heading3"/>
        <w:rPr>
          <w:lang w:val="en-GB"/>
        </w:rPr>
      </w:pPr>
      <w:bookmarkStart w:id="40" w:name="_Toc24710366"/>
      <w:r>
        <w:rPr>
          <w:lang w:val="en-GB"/>
        </w:rPr>
        <w:t>Approach</w:t>
      </w:r>
      <w:bookmarkEnd w:id="40"/>
    </w:p>
    <w:p w14:paraId="7DFA8304" w14:textId="76AA698F" w:rsidR="005E75DE" w:rsidRPr="005306EA" w:rsidRDefault="005E75DE" w:rsidP="005E75DE">
      <w:pPr>
        <w:rPr>
          <w:lang w:val="en-GB"/>
        </w:rPr>
      </w:pPr>
      <w:r>
        <w:rPr>
          <w:lang w:val="en-GB"/>
        </w:rPr>
        <w:t>I started with following the instruction about this subject and after the instruction I tried the basic challenge as a starting point. After the challenge I gathered the information I gained and used it to do some more research about it on the internet.</w:t>
      </w:r>
    </w:p>
    <w:p w14:paraId="0AB4E608" w14:textId="77777777" w:rsidR="005E75DE" w:rsidRDefault="005E75DE" w:rsidP="005E75DE">
      <w:pPr>
        <w:rPr>
          <w:lang w:val="en-GB"/>
        </w:rPr>
      </w:pPr>
    </w:p>
    <w:p w14:paraId="6D46A3A2" w14:textId="21A7B3FA" w:rsidR="00325AC9" w:rsidRDefault="005E75DE" w:rsidP="00325AC9">
      <w:pPr>
        <w:pStyle w:val="Heading3"/>
        <w:rPr>
          <w:lang w:val="en-GB"/>
        </w:rPr>
      </w:pPr>
      <w:bookmarkStart w:id="41" w:name="_Toc24710367"/>
      <w:r>
        <w:rPr>
          <w:lang w:val="en-GB"/>
        </w:rPr>
        <w:t>Background information</w:t>
      </w:r>
      <w:bookmarkEnd w:id="41"/>
    </w:p>
    <w:p w14:paraId="3B063840" w14:textId="0ADBF5EA" w:rsidR="00CC5A1C" w:rsidRPr="00CC5A1C" w:rsidRDefault="00CC5A1C" w:rsidP="00CC5A1C">
      <w:pPr>
        <w:rPr>
          <w:lang w:val="en-GB"/>
        </w:rPr>
      </w:pPr>
      <w:r w:rsidRPr="00CC5A1C">
        <w:rPr>
          <w:lang w:val="en-GB"/>
        </w:rPr>
        <w:t>"</w:t>
      </w:r>
      <w:r w:rsidRPr="00154F5A">
        <w:rPr>
          <w:b/>
          <w:bCs/>
          <w:lang w:val="en-GB"/>
        </w:rPr>
        <w:t>Social engineering</w:t>
      </w:r>
      <w:r w:rsidRPr="00CC5A1C">
        <w:rPr>
          <w:lang w:val="en-GB"/>
        </w:rPr>
        <w:t xml:space="preserve"> or social hacking, in the context of information security refers to psychological manipulation of people into performing actions or divulging confidential information. A type of confidence trick. for the purpose of information gathering, fraud, or system access.”</w:t>
      </w:r>
      <w:sdt>
        <w:sdtPr>
          <w:rPr>
            <w:lang w:val="en-GB"/>
          </w:rPr>
          <w:id w:val="110645121"/>
          <w:citation/>
        </w:sdtPr>
        <w:sdtContent>
          <w:r>
            <w:rPr>
              <w:lang w:val="en-GB"/>
            </w:rPr>
            <w:fldChar w:fldCharType="begin"/>
          </w:r>
          <w:r>
            <w:rPr>
              <w:lang w:val="en-GB"/>
            </w:rPr>
            <w:instrText xml:space="preserve"> CITATION fhictfootprint \l 2057 </w:instrText>
          </w:r>
          <w:r>
            <w:rPr>
              <w:lang w:val="en-GB"/>
            </w:rPr>
            <w:fldChar w:fldCharType="separate"/>
          </w:r>
          <w:r w:rsidR="009F73D4">
            <w:rPr>
              <w:noProof/>
              <w:lang w:val="en-GB"/>
            </w:rPr>
            <w:t xml:space="preserve"> (footprinting reconnaissance and social engineering, n.d.)</w:t>
          </w:r>
          <w:r>
            <w:rPr>
              <w:lang w:val="en-GB"/>
            </w:rPr>
            <w:fldChar w:fldCharType="end"/>
          </w:r>
        </w:sdtContent>
      </w:sdt>
    </w:p>
    <w:p w14:paraId="0E666942" w14:textId="77777777" w:rsidR="00E54ABB" w:rsidRDefault="00E54ABB" w:rsidP="00CC5A1C">
      <w:pPr>
        <w:rPr>
          <w:lang w:val="en-GB"/>
        </w:rPr>
      </w:pPr>
    </w:p>
    <w:p w14:paraId="78A8CC02" w14:textId="44CA3488" w:rsidR="00CC5A1C" w:rsidRDefault="00E97EBF" w:rsidP="00CC5A1C">
      <w:pPr>
        <w:rPr>
          <w:lang w:val="en-GB"/>
        </w:rPr>
      </w:pPr>
      <w:r>
        <w:rPr>
          <w:b/>
          <w:bCs/>
          <w:lang w:val="en-GB"/>
        </w:rPr>
        <w:t xml:space="preserve">Computer based social engineering: </w:t>
      </w:r>
      <w:r w:rsidR="00E54ABB" w:rsidRPr="00E54ABB">
        <w:rPr>
          <w:b/>
          <w:bCs/>
          <w:lang w:val="en-GB"/>
        </w:rPr>
        <w:t>Phishing</w:t>
      </w:r>
      <w:r w:rsidR="00E54ABB">
        <w:rPr>
          <w:lang w:val="en-GB"/>
        </w:rPr>
        <w:t xml:space="preserve"> is a technique typically used when the hacker sends an email that appears to come from a legitimate business or person. This mail usually contains a link to a fake web page that might look legitimate. On this web page there could be a form that requests every detail about the </w:t>
      </w:r>
      <w:r w:rsidR="00E93F69">
        <w:rPr>
          <w:lang w:val="en-GB"/>
        </w:rPr>
        <w:t>person’s</w:t>
      </w:r>
      <w:r w:rsidR="00E54ABB">
        <w:rPr>
          <w:lang w:val="en-GB"/>
        </w:rPr>
        <w:t xml:space="preserve"> life, it will ask for credit card numbers or other bank information.</w:t>
      </w:r>
    </w:p>
    <w:p w14:paraId="39B049A6" w14:textId="19DA3627" w:rsidR="00CC5A1C" w:rsidRPr="00CC5A1C" w:rsidRDefault="00E97EBF" w:rsidP="00CC5A1C">
      <w:pPr>
        <w:rPr>
          <w:lang w:val="en-GB"/>
        </w:rPr>
      </w:pPr>
      <w:r>
        <w:rPr>
          <w:b/>
          <w:bCs/>
          <w:lang w:val="en-GB"/>
        </w:rPr>
        <w:t xml:space="preserve">Human based social engineering: </w:t>
      </w:r>
      <w:r w:rsidR="00E54ABB">
        <w:rPr>
          <w:b/>
          <w:bCs/>
          <w:lang w:val="en-GB"/>
        </w:rPr>
        <w:t>Impersonation</w:t>
      </w:r>
      <w:r w:rsidR="00E54ABB">
        <w:rPr>
          <w:lang w:val="en-GB"/>
        </w:rPr>
        <w:t xml:space="preserve"> is when the hacker impersonates the role of someone who is likely to be trusted. For example, when the hacker would act as someone from KPN. And would then go to a big company with lots of people working on a location. </w:t>
      </w:r>
      <w:r w:rsidR="009D0AF8">
        <w:rPr>
          <w:lang w:val="en-GB"/>
        </w:rPr>
        <w:t>The people would trust the hacker because he acts like someone from KPN, this will give him access to lots of information about the company.</w:t>
      </w:r>
    </w:p>
    <w:p w14:paraId="39658DDE" w14:textId="3A14CFA5" w:rsidR="00325AC9" w:rsidRDefault="00325AC9" w:rsidP="00325AC9">
      <w:pPr>
        <w:spacing w:before="100" w:beforeAutospacing="1" w:after="100" w:afterAutospacing="1" w:line="240" w:lineRule="auto"/>
        <w:rPr>
          <w:rFonts w:eastAsia="Times New Roman" w:cstheme="minorHAnsi"/>
          <w:lang w:val="en-GB" w:eastAsia="nl-NL"/>
        </w:rPr>
      </w:pPr>
      <w:r w:rsidRPr="006E4290">
        <w:rPr>
          <w:rFonts w:eastAsia="Times New Roman" w:cstheme="minorHAnsi"/>
          <w:b/>
          <w:bCs/>
          <w:lang w:val="en-GB" w:eastAsia="nl-NL"/>
        </w:rPr>
        <w:t>Foot printing</w:t>
      </w:r>
      <w:r w:rsidRPr="006E4290">
        <w:rPr>
          <w:rFonts w:eastAsia="Times New Roman" w:cstheme="minorHAnsi"/>
          <w:lang w:val="en-GB" w:eastAsia="nl-NL"/>
        </w:rPr>
        <w:t xml:space="preserve">: </w:t>
      </w:r>
      <w:r w:rsidR="009D0AF8" w:rsidRPr="009D0AF8">
        <w:rPr>
          <w:rFonts w:eastAsia="Times New Roman" w:cstheme="minorHAnsi"/>
          <w:lang w:val="en-GB" w:eastAsia="nl-NL"/>
        </w:rPr>
        <w:t>"</w:t>
      </w:r>
      <w:r w:rsidR="003C03B6" w:rsidRPr="009D0AF8">
        <w:rPr>
          <w:rFonts w:eastAsia="Times New Roman" w:cstheme="minorHAnsi"/>
          <w:lang w:val="en-GB" w:eastAsia="nl-NL"/>
        </w:rPr>
        <w:t>Foot printing</w:t>
      </w:r>
      <w:r w:rsidR="009D0AF8" w:rsidRPr="009D0AF8">
        <w:rPr>
          <w:rFonts w:eastAsia="Times New Roman" w:cstheme="minorHAnsi"/>
          <w:lang w:val="en-GB" w:eastAsia="nl-NL"/>
        </w:rP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r w:rsidR="009D0AF8">
        <w:rPr>
          <w:rFonts w:eastAsia="Times New Roman" w:cstheme="minorHAnsi"/>
          <w:lang w:val="en-GB" w:eastAsia="nl-NL"/>
        </w:rPr>
        <w:t xml:space="preserve"> </w:t>
      </w:r>
      <w:sdt>
        <w:sdtPr>
          <w:rPr>
            <w:rFonts w:eastAsia="Times New Roman" w:cstheme="minorHAnsi"/>
            <w:lang w:val="en-GB" w:eastAsia="nl-NL"/>
          </w:rPr>
          <w:id w:val="1370651596"/>
          <w:citation/>
        </w:sdtPr>
        <w:sdtContent>
          <w:r w:rsidR="009D0AF8">
            <w:rPr>
              <w:rFonts w:eastAsia="Times New Roman" w:cstheme="minorHAnsi"/>
              <w:lang w:val="en-GB" w:eastAsia="nl-NL"/>
            </w:rPr>
            <w:fldChar w:fldCharType="begin"/>
          </w:r>
          <w:r w:rsidR="009D0AF8">
            <w:rPr>
              <w:rFonts w:eastAsia="Times New Roman" w:cstheme="minorHAnsi"/>
              <w:lang w:val="en-GB" w:eastAsia="nl-NL"/>
            </w:rPr>
            <w:instrText xml:space="preserve"> CITATION footp19 \l 2057 </w:instrText>
          </w:r>
          <w:r w:rsidR="009D0AF8">
            <w:rPr>
              <w:rFonts w:eastAsia="Times New Roman" w:cstheme="minorHAnsi"/>
              <w:lang w:val="en-GB" w:eastAsia="nl-NL"/>
            </w:rPr>
            <w:fldChar w:fldCharType="separate"/>
          </w:r>
          <w:r w:rsidR="009F73D4" w:rsidRPr="009F73D4">
            <w:rPr>
              <w:rFonts w:eastAsia="Times New Roman" w:cstheme="minorHAnsi"/>
              <w:noProof/>
              <w:lang w:val="en-GB" w:eastAsia="nl-NL"/>
            </w:rPr>
            <w:t>(footprinting, 2019)</w:t>
          </w:r>
          <w:r w:rsidR="009D0AF8">
            <w:rPr>
              <w:rFonts w:eastAsia="Times New Roman" w:cstheme="minorHAnsi"/>
              <w:lang w:val="en-GB" w:eastAsia="nl-NL"/>
            </w:rPr>
            <w:fldChar w:fldCharType="end"/>
          </w:r>
        </w:sdtContent>
      </w:sdt>
    </w:p>
    <w:p w14:paraId="08005518" w14:textId="00E328A6" w:rsidR="00325AC9" w:rsidRDefault="00E97EBF" w:rsidP="00325AC9">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Some of the information that can be gained when foot printing is</w:t>
      </w:r>
      <w:r w:rsidR="00325AC9">
        <w:rPr>
          <w:rFonts w:eastAsia="Times New Roman" w:cstheme="minorHAnsi"/>
          <w:lang w:val="en-GB" w:eastAsia="nl-NL"/>
        </w:rPr>
        <w:t>: Domain name</w:t>
      </w:r>
      <w:r>
        <w:rPr>
          <w:rFonts w:eastAsia="Times New Roman" w:cstheme="minorHAnsi"/>
          <w:lang w:val="en-GB" w:eastAsia="nl-NL"/>
        </w:rPr>
        <w:t>s</w:t>
      </w:r>
      <w:r w:rsidR="00325AC9">
        <w:rPr>
          <w:rFonts w:eastAsia="Times New Roman" w:cstheme="minorHAnsi"/>
          <w:lang w:val="en-GB" w:eastAsia="nl-NL"/>
        </w:rPr>
        <w:t>, network blocks, network services and applications, system architecture, phone numbers, contact addresses, specific IP addresses, intrusion detection system.</w:t>
      </w:r>
    </w:p>
    <w:p w14:paraId="2827A1B1" w14:textId="16DD6309" w:rsidR="00E97EBF" w:rsidRDefault="00E97EBF" w:rsidP="00E97EBF">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To gain this information the hacker uses different types of tools. But when researching for information the hacker doesn’t have to start with typing some commands in. A simple google search could gain the hacker a lot of information about a company. But after that the hacker would have to use tools like</w:t>
      </w:r>
      <w:r w:rsidR="00164491">
        <w:rPr>
          <w:rFonts w:eastAsia="Times New Roman" w:cstheme="minorHAnsi"/>
          <w:lang w:val="en-GB" w:eastAsia="nl-NL"/>
        </w:rPr>
        <w:t xml:space="preserve">, </w:t>
      </w:r>
      <w:proofErr w:type="spellStart"/>
      <w:r>
        <w:rPr>
          <w:rFonts w:eastAsia="Times New Roman" w:cstheme="minorHAnsi"/>
          <w:lang w:val="en-GB" w:eastAsia="nl-NL"/>
        </w:rPr>
        <w:t>whois</w:t>
      </w:r>
      <w:proofErr w:type="spellEnd"/>
      <w:r>
        <w:rPr>
          <w:rFonts w:eastAsia="Times New Roman" w:cstheme="minorHAnsi"/>
          <w:lang w:val="en-GB" w:eastAsia="nl-NL"/>
        </w:rPr>
        <w:t xml:space="preserve">, </w:t>
      </w:r>
      <w:proofErr w:type="spellStart"/>
      <w:r>
        <w:rPr>
          <w:rFonts w:eastAsia="Times New Roman" w:cstheme="minorHAnsi"/>
          <w:lang w:val="en-GB" w:eastAsia="nl-NL"/>
        </w:rPr>
        <w:t>NSLookup</w:t>
      </w:r>
      <w:proofErr w:type="spellEnd"/>
      <w:r w:rsidR="00164491">
        <w:rPr>
          <w:rFonts w:eastAsia="Times New Roman" w:cstheme="minorHAnsi"/>
          <w:lang w:val="en-GB" w:eastAsia="nl-NL"/>
        </w:rPr>
        <w:t xml:space="preserve"> and</w:t>
      </w:r>
      <w:r>
        <w:rPr>
          <w:rFonts w:eastAsia="Times New Roman" w:cstheme="minorHAnsi"/>
          <w:lang w:val="en-GB" w:eastAsia="nl-NL"/>
        </w:rPr>
        <w:t xml:space="preserve"> </w:t>
      </w:r>
      <w:proofErr w:type="spellStart"/>
      <w:r>
        <w:rPr>
          <w:rFonts w:eastAsia="Times New Roman" w:cstheme="minorHAnsi"/>
          <w:lang w:val="en-GB" w:eastAsia="nl-NL"/>
        </w:rPr>
        <w:t>sam</w:t>
      </w:r>
      <w:proofErr w:type="spellEnd"/>
      <w:r>
        <w:rPr>
          <w:rFonts w:eastAsia="Times New Roman" w:cstheme="minorHAnsi"/>
          <w:lang w:val="en-GB" w:eastAsia="nl-NL"/>
        </w:rPr>
        <w:t xml:space="preserve"> spade.</w:t>
      </w:r>
    </w:p>
    <w:p w14:paraId="01754054" w14:textId="0AB04A86" w:rsidR="00325AC9" w:rsidRPr="00E97EBF" w:rsidRDefault="00325AC9" w:rsidP="00E97EBF">
      <w:pPr>
        <w:spacing w:before="100" w:beforeAutospacing="1" w:after="100" w:afterAutospacing="1" w:line="240" w:lineRule="auto"/>
        <w:rPr>
          <w:rFonts w:eastAsia="Times New Roman" w:cstheme="minorHAnsi"/>
          <w:lang w:val="en-GB" w:eastAsia="nl-NL"/>
        </w:rPr>
      </w:pPr>
    </w:p>
    <w:p w14:paraId="0BC08126" w14:textId="01A57550" w:rsidR="00325AC9" w:rsidRDefault="00325AC9" w:rsidP="00325AC9">
      <w:pPr>
        <w:pStyle w:val="Heading3"/>
        <w:rPr>
          <w:lang w:val="en-GB"/>
        </w:rPr>
      </w:pPr>
      <w:bookmarkStart w:id="42" w:name="_Toc24710368"/>
      <w:r>
        <w:rPr>
          <w:lang w:val="en-GB"/>
        </w:rPr>
        <w:lastRenderedPageBreak/>
        <w:t>Execution</w:t>
      </w:r>
      <w:bookmarkEnd w:id="42"/>
    </w:p>
    <w:p w14:paraId="1718E38B" w14:textId="4A00621B" w:rsidR="005E75DE" w:rsidRDefault="003611E7" w:rsidP="005E75DE">
      <w:pPr>
        <w:pStyle w:val="Heading4"/>
        <w:rPr>
          <w:lang w:val="en-GB"/>
        </w:rPr>
      </w:pPr>
      <w:r>
        <w:rPr>
          <w:lang w:val="en-GB"/>
        </w:rPr>
        <w:t>Basic challenge</w:t>
      </w:r>
    </w:p>
    <w:p w14:paraId="68C087AA" w14:textId="32077646" w:rsidR="001A21B4" w:rsidRPr="005E75DE" w:rsidRDefault="004D2314" w:rsidP="005E75DE">
      <w:pPr>
        <w:rPr>
          <w:lang w:val="en-GB"/>
        </w:rPr>
      </w:pPr>
      <w:r w:rsidRPr="003611E7">
        <w:rPr>
          <w:lang w:val="en-GB"/>
        </w:rPr>
        <w:t xml:space="preserve">Find at least 3 people including email </w:t>
      </w:r>
      <w:r w:rsidR="00E0694B" w:rsidRPr="003611E7">
        <w:rPr>
          <w:lang w:val="en-GB"/>
        </w:rPr>
        <w:t>address</w:t>
      </w:r>
      <w:r w:rsidRPr="003611E7">
        <w:rPr>
          <w:lang w:val="en-GB"/>
        </w:rPr>
        <w:t xml:space="preserve"> (not management) which work with secmatters.com using social networks like </w:t>
      </w:r>
      <w:r w:rsidR="00E0694B" w:rsidRPr="003611E7">
        <w:rPr>
          <w:lang w:val="en-GB"/>
        </w:rPr>
        <w:t>LinkedIn</w:t>
      </w:r>
      <w:r w:rsidR="005E75DE">
        <w:rPr>
          <w:lang w:val="en-GB"/>
        </w:rPr>
        <w:t>.</w:t>
      </w:r>
    </w:p>
    <w:p w14:paraId="4CD7B10E" w14:textId="63511BA4" w:rsidR="00162754" w:rsidRDefault="003611E7" w:rsidP="001A21B4">
      <w:pPr>
        <w:spacing w:before="100" w:beforeAutospacing="1" w:after="100" w:afterAutospacing="1" w:line="240" w:lineRule="auto"/>
        <w:rPr>
          <w:lang w:val="en-GB"/>
        </w:rPr>
      </w:pPr>
      <w:r>
        <w:rPr>
          <w:lang w:val="en-GB"/>
        </w:rPr>
        <w:t xml:space="preserve">I found the first mail on </w:t>
      </w:r>
      <w:r w:rsidR="00E0694B">
        <w:rPr>
          <w:lang w:val="en-GB"/>
        </w:rPr>
        <w:t>F</w:t>
      </w:r>
      <w:r>
        <w:rPr>
          <w:lang w:val="en-GB"/>
        </w:rPr>
        <w:t xml:space="preserve">acebook when just going to the </w:t>
      </w:r>
      <w:r w:rsidR="00E0694B">
        <w:rPr>
          <w:lang w:val="en-GB"/>
        </w:rPr>
        <w:t>F</w:t>
      </w:r>
      <w:r>
        <w:rPr>
          <w:lang w:val="en-GB"/>
        </w:rPr>
        <w:t>orescout account.</w:t>
      </w:r>
    </w:p>
    <w:p w14:paraId="35FC7FAC" w14:textId="52C358EF" w:rsidR="001A21B4" w:rsidRDefault="001A21B4" w:rsidP="001A21B4">
      <w:pPr>
        <w:spacing w:before="100" w:beforeAutospacing="1" w:after="100" w:afterAutospacing="1" w:line="240" w:lineRule="auto"/>
        <w:rPr>
          <w:lang w:val="en-GB"/>
        </w:rPr>
      </w:pPr>
      <w:r>
        <w:rPr>
          <w:noProof/>
        </w:rPr>
        <w:drawing>
          <wp:inline distT="0" distB="0" distL="0" distR="0" wp14:anchorId="7E8E36A0" wp14:editId="4F38E222">
            <wp:extent cx="4907280" cy="2314622"/>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1493" cy="2316609"/>
                    </a:xfrm>
                    <a:prstGeom prst="rect">
                      <a:avLst/>
                    </a:prstGeom>
                  </pic:spPr>
                </pic:pic>
              </a:graphicData>
            </a:graphic>
          </wp:inline>
        </w:drawing>
      </w:r>
    </w:p>
    <w:p w14:paraId="6B8A1D8B" w14:textId="730B2C90" w:rsidR="003611E7" w:rsidRDefault="003611E7" w:rsidP="001A21B4">
      <w:pPr>
        <w:spacing w:before="100" w:beforeAutospacing="1" w:after="100" w:afterAutospacing="1" w:line="240" w:lineRule="auto"/>
        <w:rPr>
          <w:lang w:val="en-GB"/>
        </w:rPr>
      </w:pPr>
      <w:r>
        <w:rPr>
          <w:lang w:val="en-GB"/>
        </w:rPr>
        <w:t>After doing some research I found a mail address on the website of an employee</w:t>
      </w:r>
      <w:r w:rsidR="005E75DE">
        <w:rPr>
          <w:lang w:val="en-GB"/>
        </w:rPr>
        <w:t xml:space="preserve"> through his twitter</w:t>
      </w:r>
      <w:r>
        <w:rPr>
          <w:lang w:val="en-GB"/>
        </w:rPr>
        <w:t>.</w:t>
      </w:r>
    </w:p>
    <w:p w14:paraId="15FFE7F6" w14:textId="23EB70D1" w:rsidR="001A21B4" w:rsidRPr="003611E7" w:rsidRDefault="005E75DE" w:rsidP="001A21B4">
      <w:pPr>
        <w:spacing w:before="100" w:beforeAutospacing="1" w:after="100" w:afterAutospacing="1" w:line="240" w:lineRule="auto"/>
        <w:rPr>
          <w:noProof/>
          <w:lang w:val="en-GB"/>
        </w:rPr>
      </w:pPr>
      <w:r>
        <w:rPr>
          <w:noProof/>
        </w:rPr>
        <w:drawing>
          <wp:inline distT="0" distB="0" distL="0" distR="0" wp14:anchorId="1A53D327" wp14:editId="1CD82EC0">
            <wp:extent cx="1829481" cy="2823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4745" cy="2831333"/>
                    </a:xfrm>
                    <a:prstGeom prst="rect">
                      <a:avLst/>
                    </a:prstGeom>
                  </pic:spPr>
                </pic:pic>
              </a:graphicData>
            </a:graphic>
          </wp:inline>
        </w:drawing>
      </w:r>
      <w:r w:rsidR="001A21B4">
        <w:rPr>
          <w:noProof/>
        </w:rPr>
        <w:drawing>
          <wp:inline distT="0" distB="0" distL="0" distR="0" wp14:anchorId="0AEB12F9" wp14:editId="7307A9CE">
            <wp:extent cx="3504094" cy="16713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6710" cy="1677337"/>
                    </a:xfrm>
                    <a:prstGeom prst="rect">
                      <a:avLst/>
                    </a:prstGeom>
                  </pic:spPr>
                </pic:pic>
              </a:graphicData>
            </a:graphic>
          </wp:inline>
        </w:drawing>
      </w:r>
      <w:r w:rsidR="001A21B4" w:rsidRPr="003611E7">
        <w:rPr>
          <w:noProof/>
          <w:lang w:val="en-GB"/>
        </w:rPr>
        <w:t xml:space="preserve"> </w:t>
      </w:r>
    </w:p>
    <w:p w14:paraId="425A81A3" w14:textId="2A89943A" w:rsidR="001A21B4" w:rsidRPr="003611E7" w:rsidRDefault="001A21B4" w:rsidP="001A21B4">
      <w:pPr>
        <w:spacing w:before="100" w:beforeAutospacing="1" w:after="100" w:afterAutospacing="1" w:line="240" w:lineRule="auto"/>
        <w:rPr>
          <w:noProof/>
          <w:lang w:val="en-GB"/>
        </w:rPr>
      </w:pPr>
    </w:p>
    <w:p w14:paraId="14D446EB" w14:textId="05D1C817" w:rsidR="003611E7" w:rsidRDefault="005E75DE" w:rsidP="001A21B4">
      <w:pPr>
        <w:spacing w:before="100" w:beforeAutospacing="1" w:after="100" w:afterAutospacing="1" w:line="240" w:lineRule="auto"/>
        <w:rPr>
          <w:lang w:val="en-GB"/>
        </w:rPr>
      </w:pPr>
      <w:r>
        <w:rPr>
          <w:noProof/>
          <w:lang w:val="en-GB"/>
        </w:rPr>
        <w:lastRenderedPageBreak/>
        <w:drawing>
          <wp:inline distT="0" distB="0" distL="0" distR="0" wp14:anchorId="3BE5A9C4" wp14:editId="691C82C6">
            <wp:extent cx="5577840" cy="21945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14:paraId="474C5C40" w14:textId="0A8DA8F5" w:rsidR="001A21B4" w:rsidRDefault="003611E7" w:rsidP="001A21B4">
      <w:pPr>
        <w:spacing w:before="100" w:beforeAutospacing="1" w:after="100" w:afterAutospacing="1" w:line="240" w:lineRule="auto"/>
        <w:rPr>
          <w:lang w:val="en-GB"/>
        </w:rPr>
      </w:pPr>
      <w:r>
        <w:rPr>
          <w:lang w:val="en-GB"/>
        </w:rPr>
        <w:t xml:space="preserve">And I also found a mail on A LinkedIn account of </w:t>
      </w:r>
      <w:r w:rsidR="005E75DE">
        <w:rPr>
          <w:lang w:val="en-GB"/>
        </w:rPr>
        <w:t>an</w:t>
      </w:r>
      <w:r>
        <w:rPr>
          <w:lang w:val="en-GB"/>
        </w:rPr>
        <w:t xml:space="preserve"> employee.</w:t>
      </w:r>
    </w:p>
    <w:p w14:paraId="33D46E97" w14:textId="62CE6FDA" w:rsidR="00162754" w:rsidRPr="00162754" w:rsidRDefault="001A21B4" w:rsidP="001A21B4">
      <w:pPr>
        <w:spacing w:before="100" w:beforeAutospacing="1" w:after="100" w:afterAutospacing="1" w:line="240" w:lineRule="auto"/>
        <w:rPr>
          <w:lang w:val="en-GB"/>
        </w:rPr>
      </w:pPr>
      <w:r>
        <w:rPr>
          <w:noProof/>
        </w:rPr>
        <w:drawing>
          <wp:inline distT="0" distB="0" distL="0" distR="0" wp14:anchorId="24A5F2A3" wp14:editId="62C93F9A">
            <wp:extent cx="4099560" cy="210988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8645" cy="2114558"/>
                    </a:xfrm>
                    <a:prstGeom prst="rect">
                      <a:avLst/>
                    </a:prstGeom>
                  </pic:spPr>
                </pic:pic>
              </a:graphicData>
            </a:graphic>
          </wp:inline>
        </w:drawing>
      </w:r>
    </w:p>
    <w:p w14:paraId="5475D463" w14:textId="77777777" w:rsidR="003611E7" w:rsidRDefault="003611E7" w:rsidP="003611E7">
      <w:pPr>
        <w:spacing w:before="100" w:beforeAutospacing="1" w:after="100" w:afterAutospacing="1" w:line="240" w:lineRule="auto"/>
        <w:rPr>
          <w:b/>
          <w:bCs/>
          <w:lang w:val="en-GB"/>
        </w:rPr>
      </w:pPr>
    </w:p>
    <w:p w14:paraId="192657E1" w14:textId="34C59F1C" w:rsidR="004D2314" w:rsidRPr="003611E7" w:rsidRDefault="004D2314" w:rsidP="003611E7">
      <w:pPr>
        <w:spacing w:before="100" w:beforeAutospacing="1" w:after="100" w:afterAutospacing="1" w:line="240" w:lineRule="auto"/>
        <w:rPr>
          <w:b/>
          <w:bCs/>
          <w:lang w:val="en-GB"/>
        </w:rPr>
      </w:pPr>
      <w:r w:rsidRPr="003611E7">
        <w:rPr>
          <w:b/>
          <w:bCs/>
          <w:lang w:val="en-GB"/>
        </w:rPr>
        <w:t>Find how frontpage of nu.nl looked like 10 years ago using waybackmachine.org</w:t>
      </w:r>
      <w:r w:rsidR="005E75DE">
        <w:rPr>
          <w:b/>
          <w:bCs/>
          <w:lang w:val="en-GB"/>
        </w:rPr>
        <w:t>.</w:t>
      </w:r>
    </w:p>
    <w:p w14:paraId="544F6C86" w14:textId="497A16EE" w:rsidR="00162754" w:rsidRDefault="00162754" w:rsidP="00162754">
      <w:pPr>
        <w:spacing w:before="100" w:beforeAutospacing="1" w:after="100" w:afterAutospacing="1" w:line="240" w:lineRule="auto"/>
        <w:ind w:left="720"/>
        <w:rPr>
          <w:lang w:val="en-GB"/>
        </w:rPr>
      </w:pPr>
      <w:r>
        <w:rPr>
          <w:noProof/>
        </w:rPr>
        <w:drawing>
          <wp:inline distT="0" distB="0" distL="0" distR="0" wp14:anchorId="5F2457EE" wp14:editId="68C4A6D2">
            <wp:extent cx="2374218" cy="20955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060" cy="2098008"/>
                    </a:xfrm>
                    <a:prstGeom prst="rect">
                      <a:avLst/>
                    </a:prstGeom>
                  </pic:spPr>
                </pic:pic>
              </a:graphicData>
            </a:graphic>
          </wp:inline>
        </w:drawing>
      </w:r>
      <w:r w:rsidR="003611E7">
        <w:rPr>
          <w:noProof/>
        </w:rPr>
        <w:drawing>
          <wp:inline distT="0" distB="0" distL="0" distR="0" wp14:anchorId="6BCE9614" wp14:editId="4F3AC505">
            <wp:extent cx="2834640" cy="1770089"/>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8120" cy="1778507"/>
                    </a:xfrm>
                    <a:prstGeom prst="rect">
                      <a:avLst/>
                    </a:prstGeom>
                  </pic:spPr>
                </pic:pic>
              </a:graphicData>
            </a:graphic>
          </wp:inline>
        </w:drawing>
      </w:r>
    </w:p>
    <w:p w14:paraId="212C0C66" w14:textId="540D86D8" w:rsidR="00162754" w:rsidRPr="004D2314" w:rsidRDefault="003611E7" w:rsidP="00E97EBF">
      <w:pPr>
        <w:spacing w:before="100" w:beforeAutospacing="1" w:after="100" w:afterAutospacing="1" w:line="240" w:lineRule="auto"/>
        <w:rPr>
          <w:lang w:val="en-GB"/>
        </w:rPr>
      </w:pPr>
      <w:r>
        <w:rPr>
          <w:lang w:val="en-GB"/>
        </w:rPr>
        <w:t xml:space="preserve">In </w:t>
      </w:r>
      <w:r w:rsidR="005E75DE">
        <w:rPr>
          <w:lang w:val="en-GB"/>
        </w:rPr>
        <w:t>the</w:t>
      </w:r>
      <w:r>
        <w:rPr>
          <w:lang w:val="en-GB"/>
        </w:rPr>
        <w:t xml:space="preserve"> image on the left you can see the front page of 10 years ago, and on the image on the right you can see the frontpage of </w:t>
      </w:r>
      <w:r w:rsidR="005E75DE">
        <w:rPr>
          <w:lang w:val="en-GB"/>
        </w:rPr>
        <w:t>today (</w:t>
      </w:r>
      <w:r>
        <w:rPr>
          <w:lang w:val="en-GB"/>
        </w:rPr>
        <w:t>20/09/2019).</w:t>
      </w:r>
    </w:p>
    <w:p w14:paraId="5141A346" w14:textId="77777777" w:rsidR="00C336A2" w:rsidRDefault="00C336A2" w:rsidP="003611E7">
      <w:pPr>
        <w:spacing w:before="100" w:beforeAutospacing="1" w:after="100" w:afterAutospacing="1" w:line="240" w:lineRule="auto"/>
        <w:rPr>
          <w:b/>
          <w:bCs/>
          <w:lang w:val="en-GB"/>
        </w:rPr>
      </w:pPr>
    </w:p>
    <w:p w14:paraId="6F060B02" w14:textId="67876BDB" w:rsidR="004D2314" w:rsidRPr="003611E7" w:rsidRDefault="004D2314" w:rsidP="003611E7">
      <w:pPr>
        <w:spacing w:before="100" w:beforeAutospacing="1" w:after="100" w:afterAutospacing="1" w:line="240" w:lineRule="auto"/>
        <w:rPr>
          <w:b/>
          <w:bCs/>
          <w:lang w:val="en-GB"/>
        </w:rPr>
      </w:pPr>
      <w:r w:rsidRPr="003611E7">
        <w:rPr>
          <w:b/>
          <w:bCs/>
          <w:lang w:val="en-GB"/>
        </w:rPr>
        <w:lastRenderedPageBreak/>
        <w:t xml:space="preserve">Discover what URLs are hidden from search robots in robots.txt files of Pentagon and Whitehouse. </w:t>
      </w:r>
    </w:p>
    <w:p w14:paraId="5BB835FB" w14:textId="6865AE59" w:rsidR="008D484A" w:rsidRDefault="00AA5654" w:rsidP="008D484A">
      <w:pPr>
        <w:spacing w:before="100" w:beforeAutospacing="1" w:after="100" w:afterAutospacing="1" w:line="240" w:lineRule="auto"/>
        <w:rPr>
          <w:lang w:val="en-GB"/>
        </w:rPr>
      </w:pPr>
      <w:r>
        <w:rPr>
          <w:lang w:val="en-GB"/>
        </w:rPr>
        <w:t xml:space="preserve">At </w:t>
      </w:r>
      <w:r w:rsidR="000B0852">
        <w:rPr>
          <w:lang w:val="en-GB"/>
        </w:rPr>
        <w:t>first,</w:t>
      </w:r>
      <w:r>
        <w:rPr>
          <w:lang w:val="en-GB"/>
        </w:rPr>
        <w:t xml:space="preserve"> I had no idea what robot.txt was but after a quick google search I found these results.</w:t>
      </w:r>
      <w:r w:rsidR="000B0852">
        <w:rPr>
          <w:lang w:val="en-GB"/>
        </w:rPr>
        <w:t xml:space="preserve">       “</w:t>
      </w:r>
      <w:r w:rsidR="000B0852" w:rsidRPr="000B0852">
        <w:rPr>
          <w:lang w:val="en-GB"/>
        </w:rPr>
        <w:t xml:space="preserve">Web site owners use the /robots.txt file to give instructions about their site to web robots; this is called </w:t>
      </w:r>
      <w:r w:rsidR="000B0852" w:rsidRPr="000B0852">
        <w:rPr>
          <w:rStyle w:val="Emphasis"/>
          <w:lang w:val="en-GB"/>
        </w:rPr>
        <w:t>The Robots Exclusion Protocol</w:t>
      </w:r>
      <w:r w:rsidR="000B0852" w:rsidRPr="000B0852">
        <w:rPr>
          <w:lang w:val="en-GB"/>
        </w:rPr>
        <w:t>.</w:t>
      </w:r>
      <w:r w:rsidR="000B0852">
        <w:rPr>
          <w:lang w:val="en-GB"/>
        </w:rPr>
        <w:t>”</w:t>
      </w:r>
      <w:sdt>
        <w:sdtPr>
          <w:rPr>
            <w:lang w:val="en-GB"/>
          </w:rPr>
          <w:id w:val="272059884"/>
          <w:citation/>
        </w:sdtPr>
        <w:sdtContent>
          <w:r w:rsidR="000B0852">
            <w:rPr>
              <w:lang w:val="en-GB"/>
            </w:rPr>
            <w:fldChar w:fldCharType="begin"/>
          </w:r>
          <w:r w:rsidR="000B0852">
            <w:rPr>
              <w:lang w:val="en-GB"/>
            </w:rPr>
            <w:instrText xml:space="preserve"> CITATION robottxt \l 2057 </w:instrText>
          </w:r>
          <w:r w:rsidR="000B0852">
            <w:rPr>
              <w:lang w:val="en-GB"/>
            </w:rPr>
            <w:fldChar w:fldCharType="separate"/>
          </w:r>
          <w:r w:rsidR="009F73D4">
            <w:rPr>
              <w:noProof/>
              <w:lang w:val="en-GB"/>
            </w:rPr>
            <w:t xml:space="preserve"> (robotstxt, n.d.)</w:t>
          </w:r>
          <w:r w:rsidR="000B0852">
            <w:rPr>
              <w:lang w:val="en-GB"/>
            </w:rPr>
            <w:fldChar w:fldCharType="end"/>
          </w:r>
        </w:sdtContent>
      </w:sdt>
    </w:p>
    <w:p w14:paraId="56B1AA51" w14:textId="4CF993ED" w:rsidR="003611E7" w:rsidRPr="003611E7" w:rsidRDefault="008D484A" w:rsidP="003611E7">
      <w:pPr>
        <w:spacing w:before="100" w:beforeAutospacing="1" w:after="100" w:afterAutospacing="1" w:line="240" w:lineRule="auto"/>
        <w:rPr>
          <w:lang w:val="en-GB"/>
        </w:rPr>
      </w:pPr>
      <w:r>
        <w:rPr>
          <w:noProof/>
        </w:rPr>
        <w:drawing>
          <wp:inline distT="0" distB="0" distL="0" distR="0" wp14:anchorId="6297FD0D" wp14:editId="289639E2">
            <wp:extent cx="2238375" cy="2120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5" r="1647"/>
                    <a:stretch/>
                  </pic:blipFill>
                  <pic:spPr bwMode="auto">
                    <a:xfrm>
                      <a:off x="0" y="0"/>
                      <a:ext cx="2256602" cy="2137325"/>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1DACD98B" wp14:editId="104C2BFD">
            <wp:extent cx="3238500" cy="792437"/>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381"/>
                    <a:stretch/>
                  </pic:blipFill>
                  <pic:spPr bwMode="auto">
                    <a:xfrm>
                      <a:off x="0" y="0"/>
                      <a:ext cx="3290023" cy="805044"/>
                    </a:xfrm>
                    <a:prstGeom prst="rect">
                      <a:avLst/>
                    </a:prstGeom>
                    <a:ln>
                      <a:noFill/>
                    </a:ln>
                    <a:extLst>
                      <a:ext uri="{53640926-AAD7-44D8-BBD7-CCE9431645EC}">
                        <a14:shadowObscured xmlns:a14="http://schemas.microsoft.com/office/drawing/2010/main"/>
                      </a:ext>
                    </a:extLst>
                  </pic:spPr>
                </pic:pic>
              </a:graphicData>
            </a:graphic>
          </wp:inline>
        </w:drawing>
      </w:r>
    </w:p>
    <w:p w14:paraId="44F57BD8" w14:textId="59AABA40" w:rsidR="003611E7" w:rsidRDefault="003611E7" w:rsidP="008D484A">
      <w:pPr>
        <w:spacing w:before="100" w:beforeAutospacing="1" w:after="100" w:afterAutospacing="1" w:line="240" w:lineRule="auto"/>
        <w:rPr>
          <w:b/>
          <w:bCs/>
          <w:lang w:val="en-GB"/>
        </w:rPr>
      </w:pPr>
      <w:r>
        <w:rPr>
          <w:b/>
          <w:bCs/>
          <w:lang w:val="en-GB"/>
        </w:rPr>
        <w:t>U</w:t>
      </w:r>
      <w:r w:rsidRPr="003611E7">
        <w:rPr>
          <w:b/>
          <w:bCs/>
          <w:lang w:val="en-GB"/>
        </w:rPr>
        <w:t>se kali for traceroute to determine path to fontys.nl, fhict.nl.</w:t>
      </w:r>
    </w:p>
    <w:p w14:paraId="05B7FD2C" w14:textId="31D67438" w:rsidR="005D1E05" w:rsidRPr="005D1E05" w:rsidRDefault="005D1E05" w:rsidP="008D484A">
      <w:pPr>
        <w:spacing w:before="100" w:beforeAutospacing="1" w:after="100" w:afterAutospacing="1" w:line="240" w:lineRule="auto"/>
        <w:rPr>
          <w:lang w:val="en-GB"/>
        </w:rPr>
      </w:pPr>
      <w:r>
        <w:rPr>
          <w:lang w:val="en-GB"/>
        </w:rPr>
        <w:t>Since I tested this with the cisco any connect VPN the path is obviously not long at all.</w:t>
      </w:r>
    </w:p>
    <w:p w14:paraId="56736754" w14:textId="7BB4598D" w:rsidR="003611E7" w:rsidRPr="007937A4" w:rsidRDefault="001450A9" w:rsidP="00355BE6">
      <w:pPr>
        <w:spacing w:before="100" w:beforeAutospacing="1" w:after="100" w:afterAutospacing="1" w:line="240" w:lineRule="auto"/>
        <w:rPr>
          <w:lang w:val="en-GB"/>
        </w:rPr>
      </w:pPr>
      <w:r>
        <w:rPr>
          <w:noProof/>
        </w:rPr>
        <w:drawing>
          <wp:inline distT="0" distB="0" distL="0" distR="0" wp14:anchorId="1578245A" wp14:editId="0D3651F1">
            <wp:extent cx="2076450" cy="19137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803"/>
                    <a:stretch/>
                  </pic:blipFill>
                  <pic:spPr bwMode="auto">
                    <a:xfrm>
                      <a:off x="0" y="0"/>
                      <a:ext cx="2094316" cy="1930168"/>
                    </a:xfrm>
                    <a:prstGeom prst="rect">
                      <a:avLst/>
                    </a:prstGeom>
                    <a:ln>
                      <a:noFill/>
                    </a:ln>
                    <a:extLst>
                      <a:ext uri="{53640926-AAD7-44D8-BBD7-CCE9431645EC}">
                        <a14:shadowObscured xmlns:a14="http://schemas.microsoft.com/office/drawing/2010/main"/>
                      </a:ext>
                    </a:extLst>
                  </pic:spPr>
                </pic:pic>
              </a:graphicData>
            </a:graphic>
          </wp:inline>
        </w:drawing>
      </w:r>
      <w:r w:rsidR="005624E0">
        <w:rPr>
          <w:noProof/>
        </w:rPr>
        <w:drawing>
          <wp:inline distT="0" distB="0" distL="0" distR="0" wp14:anchorId="76D054A2" wp14:editId="69228B66">
            <wp:extent cx="2933700" cy="1886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767" cy="1892753"/>
                    </a:xfrm>
                    <a:prstGeom prst="rect">
                      <a:avLst/>
                    </a:prstGeom>
                  </pic:spPr>
                </pic:pic>
              </a:graphicData>
            </a:graphic>
          </wp:inline>
        </w:drawing>
      </w:r>
      <w:sdt>
        <w:sdtPr>
          <w:rPr>
            <w:lang w:val="en-GB"/>
          </w:rPr>
          <w:id w:val="-285740695"/>
          <w:citation/>
        </w:sdtPr>
        <w:sdtContent>
          <w:r w:rsidR="007937A4">
            <w:rPr>
              <w:lang w:val="en-GB"/>
            </w:rPr>
            <w:fldChar w:fldCharType="begin"/>
          </w:r>
          <w:r w:rsidR="007937A4">
            <w:rPr>
              <w:lang w:val="en-GB"/>
            </w:rPr>
            <w:instrText xml:space="preserve"> CITATION Ray13 \l 2057 </w:instrText>
          </w:r>
          <w:r w:rsidR="007937A4">
            <w:rPr>
              <w:lang w:val="en-GB"/>
            </w:rPr>
            <w:fldChar w:fldCharType="separate"/>
          </w:r>
          <w:r w:rsidR="009F73D4">
            <w:rPr>
              <w:noProof/>
              <w:lang w:val="en-GB"/>
            </w:rPr>
            <w:t xml:space="preserve"> (Raymond, 2013)</w:t>
          </w:r>
          <w:r w:rsidR="007937A4">
            <w:rPr>
              <w:lang w:val="en-GB"/>
            </w:rPr>
            <w:fldChar w:fldCharType="end"/>
          </w:r>
        </w:sdtContent>
      </w:sdt>
    </w:p>
    <w:p w14:paraId="7E5C13BA" w14:textId="57B1566B" w:rsidR="00C8433B" w:rsidRPr="001F4F3B" w:rsidRDefault="003611E7" w:rsidP="00355BE6">
      <w:pPr>
        <w:spacing w:before="100" w:beforeAutospacing="1" w:after="100" w:afterAutospacing="1" w:line="240" w:lineRule="auto"/>
        <w:rPr>
          <w:b/>
          <w:bCs/>
          <w:lang w:val="en-GB"/>
        </w:rPr>
      </w:pPr>
      <w:r>
        <w:rPr>
          <w:b/>
          <w:bCs/>
          <w:lang w:val="en-GB"/>
        </w:rPr>
        <w:t>D</w:t>
      </w:r>
      <w:r w:rsidRPr="003611E7">
        <w:rPr>
          <w:b/>
          <w:bCs/>
          <w:lang w:val="en-GB"/>
        </w:rPr>
        <w:t xml:space="preserve">etermine which DNS and email servers are used by </w:t>
      </w:r>
      <w:r w:rsidR="00370A6B" w:rsidRPr="003611E7">
        <w:rPr>
          <w:b/>
          <w:bCs/>
          <w:lang w:val="en-GB"/>
        </w:rPr>
        <w:t>Fontys</w:t>
      </w:r>
      <w:r w:rsidRPr="003611E7">
        <w:rPr>
          <w:b/>
          <w:bCs/>
          <w:lang w:val="en-GB"/>
        </w:rPr>
        <w:t xml:space="preserve"> and </w:t>
      </w:r>
      <w:proofErr w:type="spellStart"/>
      <w:r w:rsidRPr="003611E7">
        <w:rPr>
          <w:b/>
          <w:bCs/>
          <w:lang w:val="en-GB"/>
        </w:rPr>
        <w:t>fhict</w:t>
      </w:r>
      <w:proofErr w:type="spellEnd"/>
      <w:r>
        <w:rPr>
          <w:b/>
          <w:bCs/>
          <w:lang w:val="en-GB"/>
        </w:rPr>
        <w:t>.</w:t>
      </w:r>
      <w:r w:rsidR="00D20CEF">
        <w:rPr>
          <w:noProof/>
        </w:rPr>
        <w:drawing>
          <wp:inline distT="0" distB="0" distL="0" distR="0" wp14:anchorId="72FF994E" wp14:editId="2FD80CA6">
            <wp:extent cx="4229100" cy="479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7936" cy="511954"/>
                    </a:xfrm>
                    <a:prstGeom prst="rect">
                      <a:avLst/>
                    </a:prstGeom>
                  </pic:spPr>
                </pic:pic>
              </a:graphicData>
            </a:graphic>
          </wp:inline>
        </w:drawing>
      </w:r>
      <w:r w:rsidR="00412D65">
        <w:rPr>
          <w:noProof/>
        </w:rPr>
        <w:drawing>
          <wp:inline distT="0" distB="0" distL="0" distR="0" wp14:anchorId="57B71BBB" wp14:editId="3B371AEB">
            <wp:extent cx="4219575" cy="71454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9031" cy="736467"/>
                    </a:xfrm>
                    <a:prstGeom prst="rect">
                      <a:avLst/>
                    </a:prstGeom>
                  </pic:spPr>
                </pic:pic>
              </a:graphicData>
            </a:graphic>
          </wp:inline>
        </w:drawing>
      </w:r>
      <w:sdt>
        <w:sdtPr>
          <w:rPr>
            <w:b/>
            <w:bCs/>
            <w:lang w:val="en-GB"/>
          </w:rPr>
          <w:id w:val="-438141764"/>
          <w:citation/>
        </w:sdtPr>
        <w:sdtContent>
          <w:r w:rsidR="007937A4">
            <w:rPr>
              <w:b/>
              <w:bCs/>
              <w:lang w:val="en-GB"/>
            </w:rPr>
            <w:fldChar w:fldCharType="begin"/>
          </w:r>
          <w:r w:rsidR="007937A4">
            <w:rPr>
              <w:b/>
              <w:bCs/>
              <w:lang w:val="en-GB"/>
            </w:rPr>
            <w:instrText xml:space="preserve"> CITATION Sec \l 2057 </w:instrText>
          </w:r>
          <w:r w:rsidR="007937A4">
            <w:rPr>
              <w:b/>
              <w:bCs/>
              <w:lang w:val="en-GB"/>
            </w:rPr>
            <w:fldChar w:fldCharType="separate"/>
          </w:r>
          <w:r w:rsidR="009F73D4">
            <w:rPr>
              <w:b/>
              <w:bCs/>
              <w:noProof/>
              <w:lang w:val="en-GB"/>
            </w:rPr>
            <w:t xml:space="preserve"> </w:t>
          </w:r>
          <w:r w:rsidR="009F73D4">
            <w:rPr>
              <w:noProof/>
              <w:lang w:val="en-GB"/>
            </w:rPr>
            <w:t>(SecurityTrails team, n.d.)</w:t>
          </w:r>
          <w:r w:rsidR="007937A4">
            <w:rPr>
              <w:b/>
              <w:bCs/>
              <w:lang w:val="en-GB"/>
            </w:rPr>
            <w:fldChar w:fldCharType="end"/>
          </w:r>
        </w:sdtContent>
      </w:sdt>
    </w:p>
    <w:p w14:paraId="63B1AE75" w14:textId="74E6B41C" w:rsidR="001450A9" w:rsidRDefault="00BE586E" w:rsidP="00355BE6">
      <w:pPr>
        <w:spacing w:before="100" w:beforeAutospacing="1" w:after="100" w:afterAutospacing="1" w:line="240" w:lineRule="auto"/>
        <w:rPr>
          <w:b/>
          <w:bCs/>
          <w:lang w:val="en-GB"/>
        </w:rPr>
      </w:pPr>
      <w:r>
        <w:rPr>
          <w:b/>
          <w:bCs/>
          <w:lang w:val="en-GB"/>
        </w:rPr>
        <w:t>R</w:t>
      </w:r>
      <w:r w:rsidRPr="003611E7">
        <w:rPr>
          <w:b/>
          <w:bCs/>
          <w:lang w:val="en-GB"/>
        </w:rPr>
        <w:t xml:space="preserve">un </w:t>
      </w:r>
      <w:proofErr w:type="spellStart"/>
      <w:r w:rsidRPr="003611E7">
        <w:rPr>
          <w:b/>
          <w:bCs/>
          <w:lang w:val="en-GB"/>
        </w:rPr>
        <w:t>theharvester</w:t>
      </w:r>
      <w:proofErr w:type="spellEnd"/>
      <w:r w:rsidRPr="003611E7">
        <w:rPr>
          <w:b/>
          <w:bCs/>
          <w:lang w:val="en-GB"/>
        </w:rPr>
        <w:t xml:space="preserve"> utility for domain fontys.nl</w:t>
      </w:r>
      <w:r>
        <w:rPr>
          <w:b/>
          <w:bCs/>
          <w:lang w:val="en-GB"/>
        </w:rPr>
        <w:t>.</w:t>
      </w:r>
    </w:p>
    <w:p w14:paraId="519896D3" w14:textId="37CA93ED" w:rsidR="00787B4C" w:rsidRPr="00787B4C" w:rsidRDefault="00787B4C" w:rsidP="00355BE6">
      <w:pPr>
        <w:spacing w:before="100" w:beforeAutospacing="1" w:after="100" w:afterAutospacing="1" w:line="240" w:lineRule="auto"/>
        <w:rPr>
          <w:lang w:val="en-GB"/>
        </w:rPr>
      </w:pPr>
      <w:r>
        <w:rPr>
          <w:rStyle w:val="Strong"/>
          <w:b w:val="0"/>
          <w:bCs w:val="0"/>
          <w:lang w:val="en-GB"/>
        </w:rPr>
        <w:t xml:space="preserve">having no idea what </w:t>
      </w:r>
      <w:proofErr w:type="spellStart"/>
      <w:r>
        <w:rPr>
          <w:rStyle w:val="Strong"/>
          <w:b w:val="0"/>
          <w:bCs w:val="0"/>
          <w:lang w:val="en-GB"/>
        </w:rPr>
        <w:t>theharvester</w:t>
      </w:r>
      <w:proofErr w:type="spellEnd"/>
      <w:r>
        <w:rPr>
          <w:rStyle w:val="Strong"/>
          <w:b w:val="0"/>
          <w:bCs w:val="0"/>
          <w:lang w:val="en-GB"/>
        </w:rPr>
        <w:t xml:space="preserve"> was going to do I just tried the command and it gave me a list of options. After that I only needed to fill in the examples with my own to get information about fonys.nl.</w:t>
      </w:r>
      <w:r w:rsidR="00012209">
        <w:rPr>
          <w:rStyle w:val="Strong"/>
          <w:b w:val="0"/>
          <w:bCs w:val="0"/>
          <w:lang w:val="en-GB"/>
        </w:rPr>
        <w:t xml:space="preserve"> The results gave me all the information I needed to know what </w:t>
      </w:r>
      <w:proofErr w:type="spellStart"/>
      <w:r w:rsidR="00012209">
        <w:rPr>
          <w:rStyle w:val="Strong"/>
          <w:b w:val="0"/>
          <w:bCs w:val="0"/>
          <w:lang w:val="en-GB"/>
        </w:rPr>
        <w:t>theharvester</w:t>
      </w:r>
      <w:proofErr w:type="spellEnd"/>
      <w:r w:rsidR="00012209">
        <w:rPr>
          <w:rStyle w:val="Strong"/>
          <w:b w:val="0"/>
          <w:bCs w:val="0"/>
          <w:lang w:val="en-GB"/>
        </w:rPr>
        <w:t xml:space="preserve"> does.</w:t>
      </w:r>
    </w:p>
    <w:p w14:paraId="5F52D694" w14:textId="63D8585C" w:rsidR="00FB6C23" w:rsidRPr="007937A4" w:rsidRDefault="001450A9" w:rsidP="007937A4">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1140D58B" wp14:editId="71C634D0">
            <wp:extent cx="6243877" cy="3200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63316" cy="321036"/>
                    </a:xfrm>
                    <a:prstGeom prst="rect">
                      <a:avLst/>
                    </a:prstGeom>
                  </pic:spPr>
                </pic:pic>
              </a:graphicData>
            </a:graphic>
          </wp:inline>
        </w:drawing>
      </w:r>
      <w:r w:rsidR="00787B4C">
        <w:rPr>
          <w:noProof/>
        </w:rPr>
        <w:drawing>
          <wp:inline distT="0" distB="0" distL="0" distR="0" wp14:anchorId="55C733AE" wp14:editId="561687FB">
            <wp:extent cx="2323865" cy="2120900"/>
            <wp:effectExtent l="0" t="0" r="63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3294" r="6633"/>
                    <a:stretch/>
                  </pic:blipFill>
                  <pic:spPr bwMode="auto">
                    <a:xfrm>
                      <a:off x="0" y="0"/>
                      <a:ext cx="2330266" cy="21267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351DA4" wp14:editId="72AD3DB4">
            <wp:extent cx="2323865" cy="16097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633" b="56961"/>
                    <a:stretch/>
                  </pic:blipFill>
                  <pic:spPr bwMode="auto">
                    <a:xfrm>
                      <a:off x="0" y="0"/>
                      <a:ext cx="2330266" cy="1614159"/>
                    </a:xfrm>
                    <a:prstGeom prst="rect">
                      <a:avLst/>
                    </a:prstGeom>
                    <a:ln>
                      <a:noFill/>
                    </a:ln>
                    <a:extLst>
                      <a:ext uri="{53640926-AAD7-44D8-BBD7-CCE9431645EC}">
                        <a14:shadowObscured xmlns:a14="http://schemas.microsoft.com/office/drawing/2010/main"/>
                      </a:ext>
                    </a:extLst>
                  </pic:spPr>
                </pic:pic>
              </a:graphicData>
            </a:graphic>
          </wp:inline>
        </w:drawing>
      </w:r>
      <w:r w:rsidR="00FB6C23" w:rsidRPr="007937A4">
        <w:rPr>
          <w:rFonts w:eastAsia="Times New Roman" w:cstheme="minorHAnsi"/>
          <w:lang w:val="en-GB" w:eastAsia="nl-NL"/>
        </w:rPr>
        <w:t xml:space="preserve"> </w:t>
      </w:r>
    </w:p>
    <w:p w14:paraId="25402995" w14:textId="77777777" w:rsidR="00D83257" w:rsidRDefault="00D83257" w:rsidP="00D83257">
      <w:pPr>
        <w:pStyle w:val="Heading3"/>
        <w:rPr>
          <w:lang w:val="en-GB"/>
        </w:rPr>
      </w:pPr>
      <w:bookmarkStart w:id="43" w:name="_Toc24710369"/>
      <w:r>
        <w:rPr>
          <w:lang w:val="en-GB"/>
        </w:rPr>
        <w:t>Afterthoughts</w:t>
      </w:r>
      <w:bookmarkEnd w:id="43"/>
    </w:p>
    <w:p w14:paraId="74BE65DE" w14:textId="273554BB" w:rsidR="00355BE6" w:rsidRPr="00355BE6" w:rsidRDefault="00D83257" w:rsidP="00355BE6">
      <w:pPr>
        <w:rPr>
          <w:lang w:val="en-GB"/>
        </w:rPr>
      </w:pPr>
      <w:r>
        <w:rPr>
          <w:lang w:val="en-GB"/>
        </w:rPr>
        <w:t xml:space="preserve">When I started, I didn’t really understand the </w:t>
      </w:r>
      <w:r w:rsidR="005C6392">
        <w:rPr>
          <w:lang w:val="en-GB"/>
        </w:rPr>
        <w:t>foot printing part of this subject. But the challenges helped me understand it a bit more. And again, the instruction was pretty much useless for me.</w:t>
      </w:r>
    </w:p>
    <w:p w14:paraId="3B42AED9" w14:textId="77777777" w:rsidR="00634CA7" w:rsidRPr="00370A6B" w:rsidRDefault="00634CA7" w:rsidP="00634CA7">
      <w:pPr>
        <w:rPr>
          <w:lang w:val="en-GB"/>
        </w:rPr>
      </w:pPr>
    </w:p>
    <w:p w14:paraId="48E2D8A9"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083A84A4" w14:textId="5E2191CA" w:rsidR="00143DB1" w:rsidRDefault="00143DB1" w:rsidP="00634CA7">
      <w:pPr>
        <w:pStyle w:val="Heading2"/>
        <w:rPr>
          <w:lang w:val="en-GB"/>
        </w:rPr>
      </w:pPr>
      <w:bookmarkStart w:id="44" w:name="_Toc24710370"/>
      <w:r w:rsidRPr="00370A6B">
        <w:rPr>
          <w:lang w:val="en-GB"/>
        </w:rPr>
        <w:lastRenderedPageBreak/>
        <w:t>Network Scanning and Enumeration</w:t>
      </w:r>
      <w:bookmarkEnd w:id="44"/>
    </w:p>
    <w:p w14:paraId="7CA0BECD" w14:textId="0506EE71" w:rsidR="00B07D3D" w:rsidRDefault="00B07D3D" w:rsidP="00B07D3D">
      <w:pPr>
        <w:pStyle w:val="Heading3"/>
        <w:rPr>
          <w:lang w:val="en-GB"/>
        </w:rPr>
      </w:pPr>
      <w:bookmarkStart w:id="45" w:name="_Toc24710371"/>
      <w:r w:rsidRPr="002C45F0">
        <w:rPr>
          <w:lang w:val="en-GB"/>
        </w:rPr>
        <w:t>Relevance</w:t>
      </w:r>
      <w:bookmarkEnd w:id="45"/>
    </w:p>
    <w:p w14:paraId="75F60531" w14:textId="7930AE56" w:rsidR="00B07D3D" w:rsidRPr="00B07D3D" w:rsidRDefault="00B07D3D" w:rsidP="00B07D3D">
      <w:pPr>
        <w:rPr>
          <w:lang w:val="en-GB"/>
        </w:rPr>
      </w:pPr>
      <w:r>
        <w:rPr>
          <w:lang w:val="en-GB"/>
        </w:rPr>
        <w:t>Scanning a network can help to give the hacker a better understand</w:t>
      </w:r>
      <w:r w:rsidR="00F86A01">
        <w:rPr>
          <w:lang w:val="en-GB"/>
        </w:rPr>
        <w:t>ing</w:t>
      </w:r>
      <w:r>
        <w:rPr>
          <w:lang w:val="en-GB"/>
        </w:rPr>
        <w:t xml:space="preserve"> of an environment. </w:t>
      </w:r>
    </w:p>
    <w:p w14:paraId="3C80EAE0" w14:textId="4952F27D" w:rsidR="00B07D3D" w:rsidRDefault="00B07D3D" w:rsidP="00B07D3D">
      <w:pPr>
        <w:pStyle w:val="Heading3"/>
        <w:rPr>
          <w:lang w:val="en-GB"/>
        </w:rPr>
      </w:pPr>
      <w:bookmarkStart w:id="46" w:name="_Toc24710372"/>
      <w:r>
        <w:rPr>
          <w:lang w:val="en-GB"/>
        </w:rPr>
        <w:t>Starting point</w:t>
      </w:r>
      <w:bookmarkEnd w:id="46"/>
    </w:p>
    <w:p w14:paraId="38BF6BF1" w14:textId="4F5E897E" w:rsidR="00B07D3D" w:rsidRPr="000455ED" w:rsidRDefault="00B07D3D" w:rsidP="00B07D3D">
      <w:pPr>
        <w:rPr>
          <w:lang w:val="en-GB"/>
        </w:rPr>
      </w:pPr>
      <w:r>
        <w:rPr>
          <w:lang w:val="en-GB"/>
        </w:rPr>
        <w:t>I did</w:t>
      </w:r>
      <w:r w:rsidR="00F86A01">
        <w:rPr>
          <w:lang w:val="en-GB"/>
        </w:rPr>
        <w:t>n’t know anything about scanning and enumeration before this assignment.</w:t>
      </w:r>
    </w:p>
    <w:p w14:paraId="229CCADA" w14:textId="77777777" w:rsidR="00B07D3D" w:rsidRDefault="00B07D3D" w:rsidP="00B07D3D">
      <w:pPr>
        <w:pStyle w:val="Heading3"/>
        <w:rPr>
          <w:lang w:val="en-GB"/>
        </w:rPr>
      </w:pPr>
      <w:bookmarkStart w:id="47" w:name="_Toc24710373"/>
      <w:r>
        <w:rPr>
          <w:lang w:val="en-GB"/>
        </w:rPr>
        <w:t>Approach</w:t>
      </w:r>
      <w:bookmarkEnd w:id="47"/>
    </w:p>
    <w:p w14:paraId="741EDFEA" w14:textId="78CD98BC" w:rsidR="00B07D3D" w:rsidRPr="005306EA" w:rsidRDefault="00B07D3D" w:rsidP="00B07D3D">
      <w:pPr>
        <w:rPr>
          <w:lang w:val="en-GB"/>
        </w:rPr>
      </w:pPr>
      <w:r>
        <w:rPr>
          <w:lang w:val="en-GB"/>
        </w:rPr>
        <w:t>I started with following the instruction about this subject and after the instruction I gathered the information I gained and used it to do some more research about it on the internet.</w:t>
      </w:r>
    </w:p>
    <w:p w14:paraId="5F81023A" w14:textId="77777777" w:rsidR="00B07D3D" w:rsidRDefault="00B07D3D" w:rsidP="00B07D3D">
      <w:pPr>
        <w:rPr>
          <w:lang w:val="en-GB"/>
        </w:rPr>
      </w:pPr>
    </w:p>
    <w:p w14:paraId="0852BE62" w14:textId="4095C58F" w:rsidR="00B07D3D" w:rsidRDefault="00B07D3D" w:rsidP="00B07D3D">
      <w:pPr>
        <w:pStyle w:val="Heading3"/>
        <w:rPr>
          <w:lang w:val="en-GB"/>
        </w:rPr>
      </w:pPr>
      <w:bookmarkStart w:id="48" w:name="_Toc24710374"/>
      <w:r>
        <w:rPr>
          <w:lang w:val="en-GB"/>
        </w:rPr>
        <w:t>Background information</w:t>
      </w:r>
      <w:bookmarkEnd w:id="48"/>
    </w:p>
    <w:p w14:paraId="4A162704" w14:textId="20F778A5" w:rsidR="00B70D92" w:rsidRDefault="00B70D92" w:rsidP="00B70D92">
      <w:pPr>
        <w:rPr>
          <w:lang w:val="en-GB"/>
        </w:rPr>
      </w:pPr>
      <w:r>
        <w:rPr>
          <w:lang w:val="en-GB"/>
        </w:rPr>
        <w:t>Scanning is the process of locating systems that are alive and responding on the network Ethical hackers use scanning to identify target systems IP addresses. Scanning is also used to determine where a system is on the network.</w:t>
      </w:r>
    </w:p>
    <w:p w14:paraId="1EB52FC1" w14:textId="34AAAE47" w:rsidR="00B70D92" w:rsidRPr="00B70D92" w:rsidRDefault="00FA528D" w:rsidP="00B70D92">
      <w:pPr>
        <w:rPr>
          <w:b/>
          <w:bCs/>
          <w:lang w:val="en-GB"/>
        </w:rPr>
      </w:pPr>
      <w:r>
        <w:rPr>
          <w:b/>
          <w:bCs/>
          <w:lang w:val="en-GB"/>
        </w:rPr>
        <w:t>Port scanning</w:t>
      </w:r>
      <w:r w:rsidR="00FE594E">
        <w:rPr>
          <w:b/>
          <w:bCs/>
          <w:lang w:val="en-GB"/>
        </w:rPr>
        <w:t xml:space="preserve"> and network scanning</w:t>
      </w:r>
      <w:r>
        <w:rPr>
          <w:b/>
          <w:bCs/>
          <w:lang w:val="en-GB"/>
        </w:rPr>
        <w:t xml:space="preserve"> with Nmap</w:t>
      </w:r>
      <w:r w:rsidR="00B70D92">
        <w:rPr>
          <w:b/>
          <w:bCs/>
          <w:lang w:val="en-GB"/>
        </w:rPr>
        <w:t>:</w:t>
      </w:r>
    </w:p>
    <w:p w14:paraId="27F5BDAE" w14:textId="2B571102" w:rsidR="00B70D92" w:rsidRPr="00B70D92" w:rsidRDefault="00B70D92" w:rsidP="00B70D92">
      <w:pPr>
        <w:rPr>
          <w:lang w:val="en-GB"/>
        </w:rPr>
      </w:pPr>
      <w:r w:rsidRPr="00B70D92">
        <w:rPr>
          <w:lang w:val="en-GB"/>
        </w:rPr>
        <w:t>Nmap is a free open source tool that quickly and efficiently performs ping sweeps, port scanning, service identification, Ip address detection and operating system detection</w:t>
      </w:r>
      <w:r w:rsidR="00FA528D">
        <w:rPr>
          <w:lang w:val="en-GB"/>
        </w:rPr>
        <w:t xml:space="preserve">. </w:t>
      </w:r>
    </w:p>
    <w:p w14:paraId="0C33B85E" w14:textId="32747618" w:rsidR="00F86A01" w:rsidRPr="00F86A01" w:rsidRDefault="00FA528D" w:rsidP="00F86A01">
      <w:pPr>
        <w:rPr>
          <w:lang w:val="en-GB"/>
        </w:rPr>
      </w:pPr>
      <w:r>
        <w:rPr>
          <w:lang w:val="en-GB"/>
        </w:rPr>
        <w:t xml:space="preserve">There are </w:t>
      </w:r>
      <w:r w:rsidR="009F0530">
        <w:rPr>
          <w:lang w:val="en-GB"/>
        </w:rPr>
        <w:t xml:space="preserve">2 </w:t>
      </w:r>
      <w:r w:rsidR="00F86A01" w:rsidRPr="00F86A01">
        <w:rPr>
          <w:lang w:val="en-GB"/>
        </w:rPr>
        <w:t xml:space="preserve">types port </w:t>
      </w:r>
      <w:r w:rsidR="009F0530" w:rsidRPr="00F86A01">
        <w:rPr>
          <w:lang w:val="en-GB"/>
        </w:rPr>
        <w:t>scanning (</w:t>
      </w:r>
      <w:r w:rsidR="00F86A01" w:rsidRPr="00F86A01">
        <w:rPr>
          <w:lang w:val="en-GB"/>
        </w:rPr>
        <w:t xml:space="preserve">ports and services), </w:t>
      </w:r>
      <w:r w:rsidR="00F86A01" w:rsidRPr="009F0530">
        <w:rPr>
          <w:b/>
          <w:bCs/>
          <w:lang w:val="en-GB"/>
        </w:rPr>
        <w:t xml:space="preserve">network </w:t>
      </w:r>
      <w:r w:rsidR="009F0530" w:rsidRPr="009F0530">
        <w:rPr>
          <w:b/>
          <w:bCs/>
          <w:lang w:val="en-GB"/>
        </w:rPr>
        <w:t>scanning</w:t>
      </w:r>
      <w:r w:rsidR="009F0530" w:rsidRPr="00F86A01">
        <w:rPr>
          <w:lang w:val="en-GB"/>
        </w:rPr>
        <w:t xml:space="preserve"> (</w:t>
      </w:r>
      <w:r w:rsidR="00F86A01" w:rsidRPr="00F86A01">
        <w:rPr>
          <w:lang w:val="en-GB"/>
        </w:rPr>
        <w:t xml:space="preserve">identifies IP addresses on a given network or subnet), </w:t>
      </w:r>
      <w:r w:rsidR="00F86A01" w:rsidRPr="009F0530">
        <w:rPr>
          <w:b/>
          <w:bCs/>
          <w:lang w:val="en-GB"/>
        </w:rPr>
        <w:t xml:space="preserve">vulnerability </w:t>
      </w:r>
      <w:r w:rsidR="009F0530" w:rsidRPr="009F0530">
        <w:rPr>
          <w:b/>
          <w:bCs/>
          <w:lang w:val="en-GB"/>
        </w:rPr>
        <w:t>scanning</w:t>
      </w:r>
      <w:r w:rsidR="009F0530" w:rsidRPr="00F86A01">
        <w:rPr>
          <w:lang w:val="en-GB"/>
        </w:rPr>
        <w:t xml:space="preserve"> (</w:t>
      </w:r>
      <w:r w:rsidR="00F86A01" w:rsidRPr="00F86A01">
        <w:rPr>
          <w:lang w:val="en-GB"/>
        </w:rPr>
        <w:t>discovers presence of known weaknesses on a target system)</w:t>
      </w:r>
    </w:p>
    <w:p w14:paraId="69C162EC" w14:textId="77777777" w:rsidR="00FA528D" w:rsidRDefault="00FA528D" w:rsidP="00F86A01">
      <w:pPr>
        <w:rPr>
          <w:lang w:val="en-GB"/>
        </w:rPr>
      </w:pPr>
    </w:p>
    <w:p w14:paraId="78A7EE9D" w14:textId="3E524DF3" w:rsidR="00F86A01" w:rsidRPr="00F86A01" w:rsidRDefault="00F86A01" w:rsidP="00F86A01">
      <w:pPr>
        <w:rPr>
          <w:lang w:val="en-GB"/>
        </w:rPr>
      </w:pPr>
      <w:r w:rsidRPr="00F86A01">
        <w:rPr>
          <w:lang w:val="en-GB"/>
        </w:rPr>
        <w:t>por</w:t>
      </w:r>
      <w:r w:rsidR="00FA528D">
        <w:rPr>
          <w:lang w:val="en-GB"/>
        </w:rPr>
        <w:t>t</w:t>
      </w:r>
      <w:r w:rsidRPr="00F86A01">
        <w:rPr>
          <w:lang w:val="en-GB"/>
        </w:rPr>
        <w:t xml:space="preserve"> numbers</w:t>
      </w:r>
      <w:r w:rsidR="00B238DB">
        <w:rPr>
          <w:lang w:val="en-GB"/>
        </w:rPr>
        <w:t xml:space="preserve"> </w:t>
      </w:r>
      <w:r w:rsidRPr="00F86A01">
        <w:rPr>
          <w:lang w:val="en-GB"/>
        </w:rPr>
        <w:t>are divided into three ranges:</w:t>
      </w:r>
    </w:p>
    <w:p w14:paraId="5D79F66B" w14:textId="7DCC1833" w:rsidR="00F86A01" w:rsidRPr="00B70D92" w:rsidRDefault="00F86A01" w:rsidP="00B70D92">
      <w:pPr>
        <w:pStyle w:val="ListParagraph"/>
        <w:numPr>
          <w:ilvl w:val="0"/>
          <w:numId w:val="14"/>
        </w:numPr>
        <w:rPr>
          <w:lang w:val="en-GB"/>
        </w:rPr>
      </w:pPr>
      <w:r w:rsidRPr="00B70D92">
        <w:rPr>
          <w:lang w:val="en-GB"/>
        </w:rPr>
        <w:t>Well know ports 0-1023</w:t>
      </w:r>
    </w:p>
    <w:p w14:paraId="2AEF4A9A" w14:textId="25BF7C81" w:rsidR="00F86A01" w:rsidRPr="00B70D92" w:rsidRDefault="00B238DB" w:rsidP="00B70D92">
      <w:pPr>
        <w:pStyle w:val="ListParagraph"/>
        <w:numPr>
          <w:ilvl w:val="0"/>
          <w:numId w:val="14"/>
        </w:numPr>
        <w:rPr>
          <w:lang w:val="en-GB"/>
        </w:rPr>
      </w:pPr>
      <w:r w:rsidRPr="00B70D92">
        <w:rPr>
          <w:lang w:val="en-GB"/>
        </w:rPr>
        <w:t>Registered</w:t>
      </w:r>
      <w:r w:rsidR="00F86A01" w:rsidRPr="00B70D92">
        <w:rPr>
          <w:lang w:val="en-GB"/>
        </w:rPr>
        <w:t xml:space="preserve"> ports 1023-49151</w:t>
      </w:r>
    </w:p>
    <w:p w14:paraId="390DC6B8" w14:textId="52FB1926" w:rsidR="00F86A01" w:rsidRPr="00B70D92" w:rsidRDefault="00F86A01" w:rsidP="00B70D92">
      <w:pPr>
        <w:pStyle w:val="ListParagraph"/>
        <w:numPr>
          <w:ilvl w:val="0"/>
          <w:numId w:val="14"/>
        </w:numPr>
        <w:rPr>
          <w:lang w:val="en-GB"/>
        </w:rPr>
      </w:pPr>
      <w:r w:rsidRPr="00B70D92">
        <w:rPr>
          <w:lang w:val="en-GB"/>
        </w:rPr>
        <w:t xml:space="preserve">Dynamic ports 49152-65535 used on client side </w:t>
      </w:r>
    </w:p>
    <w:p w14:paraId="608D5357" w14:textId="12A9B0A4" w:rsidR="00F86A01" w:rsidRDefault="00FA528D" w:rsidP="00F86A01">
      <w:pPr>
        <w:rPr>
          <w:lang w:val="en-GB"/>
        </w:rPr>
      </w:pPr>
      <w:r>
        <w:rPr>
          <w:lang w:val="en-GB"/>
        </w:rPr>
        <w:t xml:space="preserve">For example, </w:t>
      </w:r>
      <w:r w:rsidR="00F86A01" w:rsidRPr="00F86A01">
        <w:rPr>
          <w:lang w:val="en-GB"/>
        </w:rPr>
        <w:t>FTP</w:t>
      </w:r>
      <w:r>
        <w:rPr>
          <w:lang w:val="en-GB"/>
        </w:rPr>
        <w:t xml:space="preserve"> has</w:t>
      </w:r>
      <w:r w:rsidR="00F86A01" w:rsidRPr="00F86A01">
        <w:rPr>
          <w:lang w:val="en-GB"/>
        </w:rPr>
        <w:t xml:space="preserve"> 21</w:t>
      </w:r>
      <w:r>
        <w:rPr>
          <w:lang w:val="en-GB"/>
        </w:rPr>
        <w:t xml:space="preserve"> and </w:t>
      </w:r>
      <w:r w:rsidR="00F86A01" w:rsidRPr="00F86A01">
        <w:rPr>
          <w:lang w:val="en-GB"/>
        </w:rPr>
        <w:t>http</w:t>
      </w:r>
      <w:r>
        <w:rPr>
          <w:lang w:val="en-GB"/>
        </w:rPr>
        <w:t xml:space="preserve"> has</w:t>
      </w:r>
      <w:r w:rsidR="00F86A01" w:rsidRPr="00F86A01">
        <w:rPr>
          <w:lang w:val="en-GB"/>
        </w:rPr>
        <w:t xml:space="preserve"> 80</w:t>
      </w:r>
      <w:r>
        <w:rPr>
          <w:lang w:val="en-GB"/>
        </w:rPr>
        <w:t>. In the image bellow you can see the different ports</w:t>
      </w:r>
      <w:r w:rsidR="00B238DB">
        <w:rPr>
          <w:lang w:val="en-GB"/>
        </w:rPr>
        <w:t xml:space="preserve"> when using the </w:t>
      </w:r>
      <w:r w:rsidR="002108F3">
        <w:rPr>
          <w:lang w:val="en-GB"/>
        </w:rPr>
        <w:t>Nmap</w:t>
      </w:r>
      <w:r w:rsidR="00B238DB">
        <w:rPr>
          <w:lang w:val="en-GB"/>
        </w:rPr>
        <w:t xml:space="preserve"> –-</w:t>
      </w:r>
      <w:r w:rsidR="002108F3">
        <w:rPr>
          <w:lang w:val="en-GB"/>
        </w:rPr>
        <w:t>traceroute</w:t>
      </w:r>
      <w:r w:rsidR="00B238DB">
        <w:rPr>
          <w:lang w:val="en-GB"/>
        </w:rPr>
        <w:t xml:space="preserve"> fhict.nl command.</w:t>
      </w:r>
    </w:p>
    <w:p w14:paraId="257F1053" w14:textId="51B5E445" w:rsidR="00FA528D" w:rsidRDefault="00FA528D" w:rsidP="00F86A01">
      <w:pPr>
        <w:rPr>
          <w:lang w:val="en-GB"/>
        </w:rPr>
      </w:pPr>
      <w:r>
        <w:rPr>
          <w:noProof/>
        </w:rPr>
        <w:lastRenderedPageBreak/>
        <w:drawing>
          <wp:inline distT="0" distB="0" distL="0" distR="0" wp14:anchorId="6161F2C0" wp14:editId="0613D463">
            <wp:extent cx="3267075" cy="3011008"/>
            <wp:effectExtent l="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803"/>
                    <a:stretch/>
                  </pic:blipFill>
                  <pic:spPr bwMode="auto">
                    <a:xfrm>
                      <a:off x="0" y="0"/>
                      <a:ext cx="3308184" cy="3048895"/>
                    </a:xfrm>
                    <a:prstGeom prst="rect">
                      <a:avLst/>
                    </a:prstGeom>
                    <a:ln>
                      <a:noFill/>
                    </a:ln>
                    <a:extLst>
                      <a:ext uri="{53640926-AAD7-44D8-BBD7-CCE9431645EC}">
                        <a14:shadowObscured xmlns:a14="http://schemas.microsoft.com/office/drawing/2010/main"/>
                      </a:ext>
                    </a:extLst>
                  </pic:spPr>
                </pic:pic>
              </a:graphicData>
            </a:graphic>
          </wp:inline>
        </w:drawing>
      </w:r>
    </w:p>
    <w:p w14:paraId="4A031264" w14:textId="5457025E" w:rsidR="00CE1598" w:rsidRDefault="00CE1598" w:rsidP="00F86A01">
      <w:pPr>
        <w:rPr>
          <w:lang w:val="en-GB"/>
        </w:rPr>
      </w:pPr>
      <w:r>
        <w:rPr>
          <w:lang w:val="en-GB"/>
        </w:rPr>
        <w:t>There are 6 different states that ports can have:</w:t>
      </w:r>
    </w:p>
    <w:p w14:paraId="2902B634" w14:textId="51201463" w:rsidR="00CE1598" w:rsidRPr="00CE1598" w:rsidRDefault="00CE1598" w:rsidP="00CE1598">
      <w:pPr>
        <w:pStyle w:val="ListParagraph"/>
        <w:numPr>
          <w:ilvl w:val="0"/>
          <w:numId w:val="14"/>
        </w:numPr>
        <w:rPr>
          <w:lang w:val="en-GB"/>
        </w:rPr>
      </w:pPr>
      <w:r>
        <w:rPr>
          <w:lang w:val="en-GB"/>
        </w:rPr>
        <w:t>Open: actively accepting TCP, UDP or SCTP associations on this port. (hackers want to find these)</w:t>
      </w:r>
    </w:p>
    <w:p w14:paraId="21B14BF6" w14:textId="42037B15" w:rsidR="00CE1598" w:rsidRDefault="00CE1598" w:rsidP="00CE1598">
      <w:pPr>
        <w:pStyle w:val="ListParagraph"/>
        <w:numPr>
          <w:ilvl w:val="0"/>
          <w:numId w:val="14"/>
        </w:numPr>
        <w:rPr>
          <w:lang w:val="en-GB"/>
        </w:rPr>
      </w:pPr>
      <w:r>
        <w:rPr>
          <w:lang w:val="en-GB"/>
        </w:rPr>
        <w:t xml:space="preserve">Filtered: </w:t>
      </w:r>
      <w:r w:rsidR="002108F3">
        <w:rPr>
          <w:lang w:val="en-GB"/>
        </w:rPr>
        <w:t>Nmap</w:t>
      </w:r>
      <w:r>
        <w:rPr>
          <w:lang w:val="en-GB"/>
        </w:rPr>
        <w:t xml:space="preserve"> can’t determine if it’s open or not because of packet filtering.</w:t>
      </w:r>
    </w:p>
    <w:p w14:paraId="4A44AE98" w14:textId="4A6DE587" w:rsidR="00CE1598" w:rsidRDefault="00CE1598" w:rsidP="00CE1598">
      <w:pPr>
        <w:pStyle w:val="ListParagraph"/>
        <w:numPr>
          <w:ilvl w:val="0"/>
          <w:numId w:val="14"/>
        </w:numPr>
        <w:rPr>
          <w:lang w:val="en-GB"/>
        </w:rPr>
      </w:pPr>
      <w:r>
        <w:rPr>
          <w:lang w:val="en-GB"/>
        </w:rPr>
        <w:t>Closed: accessible, but there is no application listening on it.</w:t>
      </w:r>
    </w:p>
    <w:p w14:paraId="5DBE0031" w14:textId="78ACA1C9" w:rsidR="00CE1598" w:rsidRDefault="00CE1598" w:rsidP="00CE1598">
      <w:pPr>
        <w:pStyle w:val="ListParagraph"/>
        <w:numPr>
          <w:ilvl w:val="0"/>
          <w:numId w:val="14"/>
        </w:numPr>
        <w:rPr>
          <w:lang w:val="en-GB"/>
        </w:rPr>
      </w:pPr>
      <w:r>
        <w:rPr>
          <w:lang w:val="en-GB"/>
        </w:rPr>
        <w:t xml:space="preserve">Unfiltered: accessible, but </w:t>
      </w:r>
      <w:r w:rsidR="002108F3">
        <w:rPr>
          <w:lang w:val="en-GB"/>
        </w:rPr>
        <w:t>Nmap</w:t>
      </w:r>
      <w:r>
        <w:rPr>
          <w:lang w:val="en-GB"/>
        </w:rPr>
        <w:t xml:space="preserve"> can’t determine if it’s open or closed.</w:t>
      </w:r>
    </w:p>
    <w:p w14:paraId="6314D3FE" w14:textId="2DF5742B" w:rsidR="00CE1598" w:rsidRPr="00CE1598" w:rsidRDefault="00CE1598" w:rsidP="00CE1598">
      <w:pPr>
        <w:pStyle w:val="ListParagraph"/>
        <w:numPr>
          <w:ilvl w:val="0"/>
          <w:numId w:val="14"/>
        </w:numPr>
        <w:rPr>
          <w:lang w:val="en-GB"/>
        </w:rPr>
      </w:pPr>
      <w:proofErr w:type="spellStart"/>
      <w:r w:rsidRPr="00CE1598">
        <w:rPr>
          <w:lang w:val="en-GB"/>
        </w:rPr>
        <w:t>Open|filtered</w:t>
      </w:r>
      <w:proofErr w:type="spellEnd"/>
      <w:r w:rsidRPr="00CE1598">
        <w:rPr>
          <w:lang w:val="en-GB"/>
        </w:rPr>
        <w:t xml:space="preserve">: </w:t>
      </w:r>
      <w:r w:rsidR="002108F3" w:rsidRPr="00CE1598">
        <w:rPr>
          <w:lang w:val="en-GB"/>
        </w:rPr>
        <w:t>Nmap</w:t>
      </w:r>
      <w:r w:rsidRPr="00CE1598">
        <w:rPr>
          <w:lang w:val="en-GB"/>
        </w:rPr>
        <w:t xml:space="preserve"> can’t dete</w:t>
      </w:r>
      <w:r>
        <w:rPr>
          <w:lang w:val="en-GB"/>
        </w:rPr>
        <w:t>rmine if it’s open or filtered.</w:t>
      </w:r>
    </w:p>
    <w:p w14:paraId="7C4B6964" w14:textId="239F5612" w:rsidR="00CE1598" w:rsidRDefault="00CE1598" w:rsidP="00F86A01">
      <w:pPr>
        <w:pStyle w:val="ListParagraph"/>
        <w:numPr>
          <w:ilvl w:val="0"/>
          <w:numId w:val="14"/>
        </w:numPr>
        <w:rPr>
          <w:lang w:val="en-GB"/>
        </w:rPr>
      </w:pPr>
      <w:proofErr w:type="spellStart"/>
      <w:r>
        <w:rPr>
          <w:lang w:val="en-GB"/>
        </w:rPr>
        <w:t>Closed|filtered</w:t>
      </w:r>
      <w:proofErr w:type="spellEnd"/>
      <w:r>
        <w:rPr>
          <w:lang w:val="en-GB"/>
        </w:rPr>
        <w:t xml:space="preserve">: </w:t>
      </w:r>
      <w:r w:rsidR="002108F3">
        <w:rPr>
          <w:lang w:val="en-GB"/>
        </w:rPr>
        <w:t>Nmap</w:t>
      </w:r>
      <w:r>
        <w:rPr>
          <w:lang w:val="en-GB"/>
        </w:rPr>
        <w:t xml:space="preserve"> can’t determine if it’s closed or </w:t>
      </w:r>
      <w:r w:rsidR="00570CFE">
        <w:rPr>
          <w:lang w:val="en-GB"/>
        </w:rPr>
        <w:t>filtered</w:t>
      </w:r>
      <w:r>
        <w:rPr>
          <w:lang w:val="en-GB"/>
        </w:rPr>
        <w:t>.</w:t>
      </w:r>
    </w:p>
    <w:p w14:paraId="2920758A" w14:textId="3B9D1D2A" w:rsidR="00570CFE" w:rsidRDefault="00570CFE" w:rsidP="00570CFE">
      <w:pPr>
        <w:rPr>
          <w:lang w:val="en-GB"/>
        </w:rPr>
      </w:pPr>
    </w:p>
    <w:p w14:paraId="370E74DA" w14:textId="77777777" w:rsidR="00570CFE" w:rsidRDefault="00570CFE" w:rsidP="00570CFE">
      <w:pPr>
        <w:rPr>
          <w:b/>
          <w:bCs/>
          <w:lang w:val="en-GB"/>
        </w:rPr>
      </w:pPr>
      <w:r>
        <w:rPr>
          <w:b/>
          <w:bCs/>
          <w:lang w:val="en-GB"/>
        </w:rPr>
        <w:t>TCP:</w:t>
      </w:r>
    </w:p>
    <w:p w14:paraId="4C485796" w14:textId="77777777" w:rsidR="00570CFE" w:rsidRDefault="00570CFE" w:rsidP="00570CFE">
      <w:pPr>
        <w:rPr>
          <w:b/>
          <w:bCs/>
          <w:lang w:val="en-GB"/>
        </w:rPr>
      </w:pPr>
      <w:r>
        <w:rPr>
          <w:lang w:val="en-GB"/>
        </w:rPr>
        <w:t>TCP (Transmission Control Protocol) is one of the main protocols of the internet. TCP provides reliable and error checked delivery of a stream of bytes between applications running on hosts that communicate via an IP network.</w:t>
      </w:r>
      <w:r w:rsidRPr="00F440E7">
        <w:rPr>
          <w:b/>
          <w:bCs/>
          <w:lang w:val="en-GB"/>
        </w:rPr>
        <w:t xml:space="preserve"> </w:t>
      </w:r>
    </w:p>
    <w:p w14:paraId="6B15458F" w14:textId="261B7054" w:rsidR="00570CFE" w:rsidRPr="00570CFE" w:rsidRDefault="00570CFE" w:rsidP="00570CFE">
      <w:pPr>
        <w:rPr>
          <w:b/>
          <w:bCs/>
          <w:lang w:val="en-GB"/>
        </w:rPr>
      </w:pPr>
      <w:r>
        <w:rPr>
          <w:b/>
          <w:bCs/>
          <w:lang w:val="en-GB"/>
        </w:rPr>
        <w:t>UDP:</w:t>
      </w:r>
    </w:p>
    <w:p w14:paraId="40A59D6C" w14:textId="587AD6C5" w:rsidR="00570CFE" w:rsidRPr="00F440E7" w:rsidRDefault="00570CFE" w:rsidP="00570CFE">
      <w:pPr>
        <w:rPr>
          <w:b/>
          <w:bCs/>
          <w:lang w:val="en-GB"/>
        </w:rPr>
      </w:pPr>
      <w:r>
        <w:rPr>
          <w:lang w:val="en-GB"/>
        </w:rPr>
        <w:t xml:space="preserve">Applications that don’t require </w:t>
      </w:r>
      <w:r w:rsidR="00CE2D5F">
        <w:rPr>
          <w:lang w:val="en-GB"/>
        </w:rPr>
        <w:t>the</w:t>
      </w:r>
      <w:r>
        <w:rPr>
          <w:lang w:val="en-GB"/>
        </w:rPr>
        <w:t xml:space="preserve"> reliable data stream</w:t>
      </w:r>
      <w:r w:rsidR="00CE2D5F">
        <w:rPr>
          <w:lang w:val="en-GB"/>
        </w:rPr>
        <w:t xml:space="preserve"> of TCP,</w:t>
      </w:r>
      <w:r>
        <w:rPr>
          <w:lang w:val="en-GB"/>
        </w:rPr>
        <w:t xml:space="preserve"> may use the UDP (User Datagram Protocol)</w:t>
      </w:r>
      <w:r w:rsidR="00CE2D5F">
        <w:rPr>
          <w:lang w:val="en-GB"/>
        </w:rPr>
        <w:t>. UDP</w:t>
      </w:r>
      <w:r>
        <w:rPr>
          <w:lang w:val="en-GB"/>
        </w:rPr>
        <w:t xml:space="preserve"> provides a connectionless datagram service that emphasizes reduced latency over reliability</w:t>
      </w:r>
    </w:p>
    <w:p w14:paraId="2D66319B" w14:textId="77777777" w:rsidR="00C336A2" w:rsidRDefault="00C336A2">
      <w:pPr>
        <w:rPr>
          <w:lang w:val="en-GB"/>
        </w:rPr>
      </w:pPr>
      <w:r>
        <w:rPr>
          <w:lang w:val="en-GB"/>
        </w:rPr>
        <w:br w:type="page"/>
      </w:r>
    </w:p>
    <w:p w14:paraId="2FD40791" w14:textId="14F59BC9" w:rsidR="00FE594E" w:rsidRDefault="00C336A2" w:rsidP="00570CFE">
      <w:pPr>
        <w:rPr>
          <w:lang w:val="en-GB"/>
        </w:rPr>
      </w:pPr>
      <w:r>
        <w:rPr>
          <w:lang w:val="en-GB"/>
        </w:rPr>
        <w:lastRenderedPageBreak/>
        <w:t>So</w:t>
      </w:r>
      <w:r w:rsidR="00FE594E">
        <w:rPr>
          <w:lang w:val="en-GB"/>
        </w:rPr>
        <w:t xml:space="preserve"> when I get my IP</w:t>
      </w:r>
    </w:p>
    <w:p w14:paraId="08D387EE" w14:textId="4AE9445E" w:rsidR="00570CFE" w:rsidRDefault="00FE594E" w:rsidP="00570CFE">
      <w:pPr>
        <w:rPr>
          <w:lang w:val="en-GB"/>
        </w:rPr>
      </w:pPr>
      <w:r>
        <w:rPr>
          <w:noProof/>
        </w:rPr>
        <w:drawing>
          <wp:inline distT="0" distB="0" distL="0" distR="0" wp14:anchorId="47F3BD3C" wp14:editId="58E458AA">
            <wp:extent cx="5760720" cy="28232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3210"/>
                    </a:xfrm>
                    <a:prstGeom prst="rect">
                      <a:avLst/>
                    </a:prstGeom>
                  </pic:spPr>
                </pic:pic>
              </a:graphicData>
            </a:graphic>
          </wp:inline>
        </w:drawing>
      </w:r>
    </w:p>
    <w:p w14:paraId="4B709B8B" w14:textId="52879534" w:rsidR="00AE4109" w:rsidRDefault="00AE4109" w:rsidP="00AE4109">
      <w:pPr>
        <w:rPr>
          <w:lang w:val="en-GB"/>
        </w:rPr>
      </w:pPr>
      <w:r>
        <w:rPr>
          <w:lang w:val="en-GB"/>
        </w:rPr>
        <w:t>You can see my IP and the range of ip addresses on my network going from 192.168.32.0 to 192.168.32.255</w:t>
      </w:r>
    </w:p>
    <w:p w14:paraId="4F95021D" w14:textId="63D6B8E5" w:rsidR="00FE594E" w:rsidRDefault="00AE4109" w:rsidP="00570CFE">
      <w:pPr>
        <w:rPr>
          <w:lang w:val="en-GB"/>
        </w:rPr>
      </w:pPr>
      <w:r>
        <w:rPr>
          <w:lang w:val="en-GB"/>
        </w:rPr>
        <w:t xml:space="preserve">Now I’m going to scan the network using the </w:t>
      </w:r>
      <w:r w:rsidR="002108F3">
        <w:rPr>
          <w:lang w:val="en-GB"/>
        </w:rPr>
        <w:t>Nmap</w:t>
      </w:r>
      <w:r>
        <w:rPr>
          <w:lang w:val="en-GB"/>
        </w:rPr>
        <w:t xml:space="preserve"> -</w:t>
      </w:r>
      <w:proofErr w:type="spellStart"/>
      <w:r>
        <w:rPr>
          <w:lang w:val="en-GB"/>
        </w:rPr>
        <w:t>sn</w:t>
      </w:r>
      <w:proofErr w:type="spellEnd"/>
      <w:r>
        <w:rPr>
          <w:lang w:val="en-GB"/>
        </w:rPr>
        <w:t xml:space="preserve"> 192.168.32.0/24 command. I’m using the 24 </w:t>
      </w:r>
      <w:r w:rsidR="002108F3">
        <w:rPr>
          <w:lang w:val="en-GB"/>
        </w:rPr>
        <w:t>which</w:t>
      </w:r>
      <w:r>
        <w:rPr>
          <w:lang w:val="en-GB"/>
        </w:rPr>
        <w:t xml:space="preserve"> just means that I’m scanning from 0 to 255. </w:t>
      </w:r>
      <w:sdt>
        <w:sdtPr>
          <w:rPr>
            <w:lang w:val="en-GB"/>
          </w:rPr>
          <w:id w:val="-2005205086"/>
          <w:citation/>
        </w:sdtPr>
        <w:sdtContent>
          <w:r>
            <w:rPr>
              <w:lang w:val="en-GB"/>
            </w:rPr>
            <w:fldChar w:fldCharType="begin"/>
          </w:r>
          <w:r>
            <w:rPr>
              <w:lang w:val="en-GB"/>
            </w:rPr>
            <w:instrText xml:space="preserve"> CITATION Cla \l 2057 </w:instrText>
          </w:r>
          <w:r>
            <w:rPr>
              <w:lang w:val="en-GB"/>
            </w:rPr>
            <w:fldChar w:fldCharType="separate"/>
          </w:r>
          <w:r w:rsidR="009F73D4">
            <w:rPr>
              <w:noProof/>
              <w:lang w:val="en-GB"/>
            </w:rPr>
            <w:t>(Classless Inter-Domain Routing, n.d.)</w:t>
          </w:r>
          <w:r>
            <w:rPr>
              <w:lang w:val="en-GB"/>
            </w:rPr>
            <w:fldChar w:fldCharType="end"/>
          </w:r>
        </w:sdtContent>
      </w:sdt>
    </w:p>
    <w:p w14:paraId="33A40ABC" w14:textId="00BFCA35" w:rsidR="00FE594E" w:rsidRDefault="00FE594E" w:rsidP="00570CFE">
      <w:pPr>
        <w:rPr>
          <w:lang w:val="en-GB"/>
        </w:rPr>
      </w:pPr>
      <w:r>
        <w:rPr>
          <w:noProof/>
        </w:rPr>
        <w:drawing>
          <wp:inline distT="0" distB="0" distL="0" distR="0" wp14:anchorId="58BCF259" wp14:editId="3A6C7F45">
            <wp:extent cx="5760720" cy="40627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062730"/>
                    </a:xfrm>
                    <a:prstGeom prst="rect">
                      <a:avLst/>
                    </a:prstGeom>
                  </pic:spPr>
                </pic:pic>
              </a:graphicData>
            </a:graphic>
          </wp:inline>
        </w:drawing>
      </w:r>
    </w:p>
    <w:p w14:paraId="7BBAEC12" w14:textId="19AB05E4" w:rsidR="00570CFE" w:rsidRDefault="002108F3" w:rsidP="00570CFE">
      <w:pPr>
        <w:rPr>
          <w:lang w:val="en-GB"/>
        </w:rPr>
      </w:pPr>
      <w:r>
        <w:rPr>
          <w:lang w:val="en-GB"/>
        </w:rPr>
        <w:t>So,</w:t>
      </w:r>
      <w:r w:rsidR="00AE4109">
        <w:rPr>
          <w:lang w:val="en-GB"/>
        </w:rPr>
        <w:t xml:space="preserve"> this gave me 4096 ip addresses out of 1 simple scan.</w:t>
      </w:r>
    </w:p>
    <w:p w14:paraId="7E5C5FF0" w14:textId="77777777" w:rsidR="00570CFE" w:rsidRPr="00570CFE" w:rsidRDefault="00570CFE" w:rsidP="00570CFE">
      <w:pPr>
        <w:rPr>
          <w:lang w:val="en-GB"/>
        </w:rPr>
      </w:pPr>
    </w:p>
    <w:p w14:paraId="13DEE7E3" w14:textId="6C3B8B96" w:rsidR="00CE1598" w:rsidRDefault="00447B52" w:rsidP="00F86A01">
      <w:pPr>
        <w:rPr>
          <w:lang w:val="en-GB"/>
        </w:rPr>
      </w:pPr>
      <w:r>
        <w:rPr>
          <w:b/>
          <w:bCs/>
          <w:lang w:val="en-GB"/>
        </w:rPr>
        <w:lastRenderedPageBreak/>
        <w:t>A few of the d</w:t>
      </w:r>
      <w:r w:rsidRPr="00447B52">
        <w:rPr>
          <w:b/>
          <w:bCs/>
          <w:lang w:val="en-GB"/>
        </w:rPr>
        <w:t>ifferent type of scans</w:t>
      </w:r>
      <w:r>
        <w:rPr>
          <w:lang w:val="en-GB"/>
        </w:rPr>
        <w:t>:</w:t>
      </w:r>
    </w:p>
    <w:p w14:paraId="3837A357" w14:textId="108A0816" w:rsidR="00447B52" w:rsidRDefault="00447B52" w:rsidP="00447B52">
      <w:pPr>
        <w:rPr>
          <w:lang w:val="en-GB"/>
        </w:rPr>
      </w:pPr>
      <w:r w:rsidRPr="00447B52">
        <w:rPr>
          <w:lang w:val="en-GB"/>
        </w:rPr>
        <w:t>-</w:t>
      </w:r>
      <w:proofErr w:type="spellStart"/>
      <w:r w:rsidRPr="00447B52">
        <w:rPr>
          <w:lang w:val="en-GB"/>
        </w:rPr>
        <w:t>sS</w:t>
      </w:r>
      <w:proofErr w:type="spellEnd"/>
      <w:r w:rsidRPr="00447B52">
        <w:rPr>
          <w:lang w:val="en-GB"/>
        </w:rPr>
        <w:t xml:space="preserve"> (TCP SYN scan)</w:t>
      </w:r>
      <w:r>
        <w:rPr>
          <w:lang w:val="en-GB"/>
        </w:rPr>
        <w:t xml:space="preserve">: SYN scan is the default </w:t>
      </w:r>
      <w:r w:rsidRPr="00447B52">
        <w:rPr>
          <w:lang w:val="en-GB"/>
        </w:rPr>
        <w:t>option. It can be performed quickly, scanning thousands of ports per second on a fast network not hampered by restrictive firewalls. It is also relatively unobtrusive and stealthy since it never completes TCP connections.</w:t>
      </w:r>
      <w:sdt>
        <w:sdtPr>
          <w:rPr>
            <w:lang w:val="en-GB"/>
          </w:rPr>
          <w:id w:val="-723674903"/>
          <w:citation/>
        </w:sdtPr>
        <w:sdtContent>
          <w:r>
            <w:rPr>
              <w:lang w:val="en-GB"/>
            </w:rPr>
            <w:fldChar w:fldCharType="begin"/>
          </w:r>
          <w:r>
            <w:rPr>
              <w:lang w:val="en-GB"/>
            </w:rPr>
            <w:instrText xml:space="preserve"> CITATION porttechniques \l 2057 </w:instrText>
          </w:r>
          <w:r>
            <w:rPr>
              <w:lang w:val="en-GB"/>
            </w:rPr>
            <w:fldChar w:fldCharType="separate"/>
          </w:r>
          <w:r w:rsidR="009F73D4">
            <w:rPr>
              <w:noProof/>
              <w:lang w:val="en-GB"/>
            </w:rPr>
            <w:t xml:space="preserve"> (nmap, n.d.)</w:t>
          </w:r>
          <w:r>
            <w:rPr>
              <w:lang w:val="en-GB"/>
            </w:rPr>
            <w:fldChar w:fldCharType="end"/>
          </w:r>
        </w:sdtContent>
      </w:sdt>
    </w:p>
    <w:p w14:paraId="26472D75" w14:textId="2FCF1E85" w:rsidR="00447B52" w:rsidRPr="00447B52" w:rsidRDefault="00447B52" w:rsidP="00447B52">
      <w:pPr>
        <w:rPr>
          <w:lang w:val="en-GB"/>
        </w:rPr>
      </w:pPr>
      <w:r w:rsidRPr="00447B52">
        <w:rPr>
          <w:lang w:val="en-GB"/>
        </w:rPr>
        <w:t>-</w:t>
      </w:r>
      <w:proofErr w:type="spellStart"/>
      <w:r w:rsidRPr="00447B52">
        <w:rPr>
          <w:lang w:val="en-GB"/>
        </w:rPr>
        <w:t>sT</w:t>
      </w:r>
      <w:proofErr w:type="spellEnd"/>
      <w:r w:rsidRPr="00447B52">
        <w:rPr>
          <w:lang w:val="en-GB"/>
        </w:rPr>
        <w:t xml:space="preserve"> (TCP connect scan)</w:t>
      </w:r>
      <w:r>
        <w:rPr>
          <w:lang w:val="en-GB"/>
        </w:rPr>
        <w:t xml:space="preserve">: </w:t>
      </w:r>
      <w:r w:rsidRPr="00447B52">
        <w:rPr>
          <w:lang w:val="en-GB"/>
        </w:rPr>
        <w:t>TCP connect scan is the default TCP scan type when SYN scan is not an option. This is the case when a user does not have raw packet privileges. Instead of writing raw packets as most other scan types do, Nmap asks the underlying operating system to establish a connection with the target machine and port by issuing the connect system call</w:t>
      </w:r>
      <w:r>
        <w:rPr>
          <w:lang w:val="en-GB"/>
        </w:rPr>
        <w:t xml:space="preserve">. </w:t>
      </w:r>
      <w:sdt>
        <w:sdtPr>
          <w:rPr>
            <w:lang w:val="en-GB"/>
          </w:rPr>
          <w:id w:val="-1270385426"/>
          <w:citation/>
        </w:sdtPr>
        <w:sdtContent>
          <w:r>
            <w:rPr>
              <w:lang w:val="en-GB"/>
            </w:rPr>
            <w:fldChar w:fldCharType="begin"/>
          </w:r>
          <w:r>
            <w:rPr>
              <w:lang w:val="en-GB"/>
            </w:rPr>
            <w:instrText xml:space="preserve"> CITATION porttechniques \l 2057 </w:instrText>
          </w:r>
          <w:r>
            <w:rPr>
              <w:lang w:val="en-GB"/>
            </w:rPr>
            <w:fldChar w:fldCharType="separate"/>
          </w:r>
          <w:r w:rsidR="009F73D4">
            <w:rPr>
              <w:noProof/>
              <w:lang w:val="en-GB"/>
            </w:rPr>
            <w:t>(nmap, n.d.)</w:t>
          </w:r>
          <w:r>
            <w:rPr>
              <w:lang w:val="en-GB"/>
            </w:rPr>
            <w:fldChar w:fldCharType="end"/>
          </w:r>
        </w:sdtContent>
      </w:sdt>
    </w:p>
    <w:p w14:paraId="25C425E5" w14:textId="097D8D68" w:rsidR="00447B52" w:rsidRDefault="00447B52" w:rsidP="00F86A01">
      <w:pPr>
        <w:rPr>
          <w:lang w:val="en-GB"/>
        </w:rPr>
      </w:pPr>
      <w:r w:rsidRPr="00447B52">
        <w:rPr>
          <w:lang w:val="en-GB"/>
        </w:rPr>
        <w:t>-</w:t>
      </w:r>
      <w:proofErr w:type="spellStart"/>
      <w:r w:rsidRPr="00447B52">
        <w:rPr>
          <w:lang w:val="en-GB"/>
        </w:rPr>
        <w:t>sU</w:t>
      </w:r>
      <w:proofErr w:type="spellEnd"/>
      <w:r w:rsidRPr="00447B52">
        <w:rPr>
          <w:lang w:val="en-GB"/>
        </w:rPr>
        <w:t xml:space="preserve"> (UDP scans)</w:t>
      </w:r>
      <w:r>
        <w:rPr>
          <w:lang w:val="en-GB"/>
        </w:rPr>
        <w:t xml:space="preserve">: </w:t>
      </w:r>
      <w:r w:rsidRPr="00447B52">
        <w:rPr>
          <w:lang w:val="en-GB"/>
        </w:rPr>
        <w:t>UDP scan works by sending a UDP packet to every targeted port. For some common ports such as 53 and 161, a protocol-specific payload is sent to increase response rate, but for most ports the packet is empty unless the --data, --data-string, or --data-length options are specified. If an ICMP port unreachable error (type 3, code 3) is returned, the port is closed. Other ICMP unreachable errors (type 3, codes 0, 1, 2, 9, 10, or 13) mark the port as filtered.</w:t>
      </w:r>
      <w:sdt>
        <w:sdtPr>
          <w:rPr>
            <w:lang w:val="en-GB"/>
          </w:rPr>
          <w:id w:val="-1720200580"/>
          <w:citation/>
        </w:sdtPr>
        <w:sdtContent>
          <w:r>
            <w:rPr>
              <w:lang w:val="en-GB"/>
            </w:rPr>
            <w:fldChar w:fldCharType="begin"/>
          </w:r>
          <w:r>
            <w:rPr>
              <w:lang w:val="en-GB"/>
            </w:rPr>
            <w:instrText xml:space="preserve"> CITATION porttechniques \l 2057 </w:instrText>
          </w:r>
          <w:r>
            <w:rPr>
              <w:lang w:val="en-GB"/>
            </w:rPr>
            <w:fldChar w:fldCharType="separate"/>
          </w:r>
          <w:r w:rsidR="009F73D4">
            <w:rPr>
              <w:noProof/>
              <w:lang w:val="en-GB"/>
            </w:rPr>
            <w:t xml:space="preserve"> (nmap, n.d.)</w:t>
          </w:r>
          <w:r>
            <w:rPr>
              <w:lang w:val="en-GB"/>
            </w:rPr>
            <w:fldChar w:fldCharType="end"/>
          </w:r>
        </w:sdtContent>
      </w:sdt>
    </w:p>
    <w:p w14:paraId="28C309EC" w14:textId="77777777" w:rsidR="00F86A01" w:rsidRPr="00F86A01" w:rsidRDefault="00F86A01" w:rsidP="00F86A01">
      <w:pPr>
        <w:rPr>
          <w:lang w:val="en-GB"/>
        </w:rPr>
      </w:pPr>
    </w:p>
    <w:p w14:paraId="73E74201" w14:textId="6B792E24" w:rsidR="00CE2D5F" w:rsidRDefault="00570CFE" w:rsidP="00570CFE">
      <w:pPr>
        <w:rPr>
          <w:lang w:val="en-GB"/>
        </w:rPr>
      </w:pPr>
      <w:r w:rsidRPr="00570CFE">
        <w:rPr>
          <w:b/>
          <w:bCs/>
          <w:lang w:val="en-GB"/>
        </w:rPr>
        <w:t>Network enumeration</w:t>
      </w:r>
      <w:r w:rsidRPr="00570CFE">
        <w:rPr>
          <w:lang w:val="en-GB"/>
        </w:rPr>
        <w:t xml:space="preserve"> is </w:t>
      </w:r>
      <w:r w:rsidR="000253A3" w:rsidRPr="00570CFE">
        <w:rPr>
          <w:lang w:val="en-GB"/>
        </w:rPr>
        <w:t>an</w:t>
      </w:r>
      <w:r w:rsidRPr="00570CFE">
        <w:rPr>
          <w:lang w:val="en-GB"/>
        </w:rPr>
        <w:t xml:space="preserve"> activity in which usernames and info on groups, shares, and services of networked computers are retrieved. Network enumeration is the discovery of hosts or devices on a network. Network enumeration tends to use overt discovery protocols such as ICMP and SNMP to gather information. It may also scan various ports on remote hosts for looking for well-known services </w:t>
      </w:r>
      <w:r w:rsidR="00CE2D5F" w:rsidRPr="00570CFE">
        <w:rPr>
          <w:lang w:val="en-GB"/>
        </w:rPr>
        <w:t>to</w:t>
      </w:r>
      <w:r w:rsidRPr="00570CFE">
        <w:rPr>
          <w:lang w:val="en-GB"/>
        </w:rPr>
        <w:t xml:space="preserve"> further identify the function of a remote host. The next stage of enumeration is to fingerprint the operating system of the remote host.</w:t>
      </w:r>
      <w:r w:rsidR="000253A3">
        <w:rPr>
          <w:lang w:val="en-GB"/>
        </w:rPr>
        <w:t xml:space="preserve"> </w:t>
      </w:r>
      <w:sdt>
        <w:sdtPr>
          <w:rPr>
            <w:lang w:val="en-GB"/>
          </w:rPr>
          <w:id w:val="-26881404"/>
          <w:citation/>
        </w:sdtPr>
        <w:sdtContent>
          <w:r w:rsidR="000253A3">
            <w:rPr>
              <w:lang w:val="en-GB"/>
            </w:rPr>
            <w:fldChar w:fldCharType="begin"/>
          </w:r>
          <w:r w:rsidR="000253A3">
            <w:rPr>
              <w:lang w:val="en-GB"/>
            </w:rPr>
            <w:instrText xml:space="preserve"> CITATION net \l 2057 </w:instrText>
          </w:r>
          <w:r w:rsidR="000253A3">
            <w:rPr>
              <w:lang w:val="en-GB"/>
            </w:rPr>
            <w:fldChar w:fldCharType="separate"/>
          </w:r>
          <w:r w:rsidR="009F73D4">
            <w:rPr>
              <w:noProof/>
              <w:lang w:val="en-GB"/>
            </w:rPr>
            <w:t>(network enumeration, n.d.)</w:t>
          </w:r>
          <w:r w:rsidR="000253A3">
            <w:rPr>
              <w:lang w:val="en-GB"/>
            </w:rPr>
            <w:fldChar w:fldCharType="end"/>
          </w:r>
        </w:sdtContent>
      </w:sdt>
    </w:p>
    <w:p w14:paraId="3B6C6110" w14:textId="77777777" w:rsidR="00CE2D5F" w:rsidRPr="00CE2D5F" w:rsidRDefault="00CE2D5F" w:rsidP="00CE2D5F">
      <w:pPr>
        <w:rPr>
          <w:lang w:val="en-GB"/>
        </w:rPr>
      </w:pPr>
      <w:r w:rsidRPr="00570CFE">
        <w:rPr>
          <w:b/>
          <w:bCs/>
          <w:lang w:val="en-GB"/>
        </w:rPr>
        <w:t>Scanning anonymously:</w:t>
      </w:r>
      <w:r w:rsidRPr="00F86A01">
        <w:rPr>
          <w:lang w:val="en-GB"/>
        </w:rPr>
        <w:t xml:space="preserve"> A proxy server is a computer that acts as an intermediary between the hacker and the target computer. Using a proxy server can allow a hacker to become anonymous on the network.</w:t>
      </w:r>
    </w:p>
    <w:p w14:paraId="2C69DD91" w14:textId="77777777" w:rsidR="005C6392" w:rsidRDefault="005C6392" w:rsidP="005C6392">
      <w:pPr>
        <w:pStyle w:val="Heading3"/>
        <w:rPr>
          <w:lang w:val="en-GB"/>
        </w:rPr>
      </w:pPr>
      <w:bookmarkStart w:id="49" w:name="_Toc24710375"/>
      <w:r>
        <w:rPr>
          <w:lang w:val="en-GB"/>
        </w:rPr>
        <w:t>Afterthoughts</w:t>
      </w:r>
      <w:bookmarkEnd w:id="49"/>
    </w:p>
    <w:p w14:paraId="4FA46F30" w14:textId="0586D6AB" w:rsidR="00B07D3D" w:rsidRDefault="005C6392" w:rsidP="00B07D3D">
      <w:pPr>
        <w:rPr>
          <w:lang w:val="en-GB"/>
        </w:rPr>
      </w:pPr>
      <w:r>
        <w:rPr>
          <w:lang w:val="en-GB"/>
        </w:rPr>
        <w:t xml:space="preserve">When I started, I already did some scans because of another subject so it helped with understanding this one more. I think I wasted </w:t>
      </w:r>
      <w:r w:rsidR="00FD1B82">
        <w:rPr>
          <w:lang w:val="en-GB"/>
        </w:rPr>
        <w:t>too</w:t>
      </w:r>
      <w:r>
        <w:rPr>
          <w:lang w:val="en-GB"/>
        </w:rPr>
        <w:t xml:space="preserve"> much time on this since it’s hard to find a point to stop doing research. And again, the instruction was pretty much useless for me.</w:t>
      </w:r>
    </w:p>
    <w:p w14:paraId="7CD5CC77" w14:textId="2C579825" w:rsidR="00634CA7" w:rsidRDefault="00634CA7" w:rsidP="00634CA7">
      <w:pPr>
        <w:rPr>
          <w:lang w:val="en-GB"/>
        </w:rPr>
      </w:pPr>
    </w:p>
    <w:p w14:paraId="37749FFB" w14:textId="77777777" w:rsidR="009C0A20" w:rsidRPr="00370A6B" w:rsidRDefault="009C0A20" w:rsidP="00634CA7">
      <w:pPr>
        <w:rPr>
          <w:lang w:val="en-GB"/>
        </w:rPr>
      </w:pPr>
    </w:p>
    <w:p w14:paraId="77A38B14" w14:textId="77777777" w:rsidR="00C336A2" w:rsidRDefault="00C336A2">
      <w:pPr>
        <w:rPr>
          <w:rFonts w:asciiTheme="majorHAnsi" w:eastAsiaTheme="majorEastAsia" w:hAnsiTheme="majorHAnsi" w:cstheme="majorBidi"/>
          <w:color w:val="2F5496" w:themeColor="accent1" w:themeShade="BF"/>
          <w:sz w:val="26"/>
          <w:szCs w:val="26"/>
          <w:lang w:val="en-GB"/>
        </w:rPr>
      </w:pPr>
      <w:r>
        <w:rPr>
          <w:lang w:val="en-GB"/>
        </w:rPr>
        <w:br w:type="page"/>
      </w:r>
    </w:p>
    <w:p w14:paraId="38D7720C" w14:textId="4489DB01" w:rsidR="00634CA7" w:rsidRDefault="00143DB1" w:rsidP="00CA7376">
      <w:pPr>
        <w:pStyle w:val="Heading2"/>
        <w:rPr>
          <w:lang w:val="en-GB"/>
        </w:rPr>
      </w:pPr>
      <w:bookmarkStart w:id="50" w:name="_Toc24710376"/>
      <w:r w:rsidRPr="00370A6B">
        <w:rPr>
          <w:lang w:val="en-GB"/>
        </w:rPr>
        <w:lastRenderedPageBreak/>
        <w:t>Network Sniffing and Spoofing</w:t>
      </w:r>
      <w:bookmarkEnd w:id="50"/>
    </w:p>
    <w:p w14:paraId="2FF01492" w14:textId="77777777" w:rsidR="00FD10BB" w:rsidRDefault="00FD10BB" w:rsidP="00FD10BB">
      <w:pPr>
        <w:pStyle w:val="Heading3"/>
        <w:rPr>
          <w:lang w:val="en-GB"/>
        </w:rPr>
      </w:pPr>
      <w:bookmarkStart w:id="51" w:name="_Toc24710377"/>
      <w:r w:rsidRPr="002C45F0">
        <w:rPr>
          <w:lang w:val="en-GB"/>
        </w:rPr>
        <w:t>Relevance</w:t>
      </w:r>
      <w:bookmarkEnd w:id="51"/>
    </w:p>
    <w:p w14:paraId="2851FA3C" w14:textId="49E48FFA" w:rsidR="00FD10BB" w:rsidRPr="00B07D3D" w:rsidRDefault="00594655" w:rsidP="00FD10BB">
      <w:pPr>
        <w:rPr>
          <w:lang w:val="en-GB"/>
        </w:rPr>
      </w:pPr>
      <w:r>
        <w:rPr>
          <w:lang w:val="en-GB"/>
        </w:rPr>
        <w:t>Network sniffing and spoofing can be an easy way to get passwords and is useful when doing the Vulnerability Analysis and the Exploitation.</w:t>
      </w:r>
    </w:p>
    <w:p w14:paraId="6BF9976D" w14:textId="77777777" w:rsidR="00FD10BB" w:rsidRDefault="00FD10BB" w:rsidP="00FD10BB">
      <w:pPr>
        <w:pStyle w:val="Heading3"/>
        <w:rPr>
          <w:lang w:val="en-GB"/>
        </w:rPr>
      </w:pPr>
      <w:bookmarkStart w:id="52" w:name="_Toc24710378"/>
      <w:r>
        <w:rPr>
          <w:lang w:val="en-GB"/>
        </w:rPr>
        <w:t>Starting point</w:t>
      </w:r>
      <w:bookmarkEnd w:id="52"/>
    </w:p>
    <w:p w14:paraId="61332350" w14:textId="0A46D465" w:rsidR="00FD10BB" w:rsidRPr="000455ED" w:rsidRDefault="00594655" w:rsidP="00FD10BB">
      <w:pPr>
        <w:rPr>
          <w:lang w:val="en-GB"/>
        </w:rPr>
      </w:pPr>
      <w:r>
        <w:rPr>
          <w:lang w:val="en-GB"/>
        </w:rPr>
        <w:t>I knew a bit about sniffing but not how it is done exactly.</w:t>
      </w:r>
    </w:p>
    <w:p w14:paraId="01DE9181" w14:textId="77777777" w:rsidR="00FD10BB" w:rsidRDefault="00FD10BB" w:rsidP="00FD10BB">
      <w:pPr>
        <w:pStyle w:val="Heading3"/>
        <w:rPr>
          <w:lang w:val="en-GB"/>
        </w:rPr>
      </w:pPr>
      <w:bookmarkStart w:id="53" w:name="_Toc24710379"/>
      <w:r>
        <w:rPr>
          <w:lang w:val="en-GB"/>
        </w:rPr>
        <w:t>Approach</w:t>
      </w:r>
      <w:bookmarkEnd w:id="53"/>
    </w:p>
    <w:p w14:paraId="5280A262" w14:textId="77777777" w:rsidR="00FD10BB" w:rsidRPr="005306EA" w:rsidRDefault="00FD10BB" w:rsidP="00FD10BB">
      <w:pPr>
        <w:rPr>
          <w:lang w:val="en-GB"/>
        </w:rPr>
      </w:pPr>
      <w:r>
        <w:rPr>
          <w:lang w:val="en-GB"/>
        </w:rPr>
        <w:t>I started with following the instruction about this subject and after the instruction I gathered the information I gained and used it to do some more research about it on the internet.</w:t>
      </w:r>
    </w:p>
    <w:p w14:paraId="2BE25D00" w14:textId="77777777" w:rsidR="00FD10BB" w:rsidRDefault="00FD10BB" w:rsidP="00FD10BB">
      <w:pPr>
        <w:rPr>
          <w:lang w:val="en-GB"/>
        </w:rPr>
      </w:pPr>
    </w:p>
    <w:p w14:paraId="67842381" w14:textId="729C4190" w:rsidR="002548E3" w:rsidRPr="002548E3" w:rsidRDefault="00FD10BB" w:rsidP="002548E3">
      <w:pPr>
        <w:pStyle w:val="Heading3"/>
        <w:rPr>
          <w:lang w:val="en-GB"/>
        </w:rPr>
      </w:pPr>
      <w:bookmarkStart w:id="54" w:name="_Toc24710380"/>
      <w:r>
        <w:rPr>
          <w:lang w:val="en-GB"/>
        </w:rPr>
        <w:t>Background information</w:t>
      </w:r>
      <w:bookmarkEnd w:id="54"/>
    </w:p>
    <w:p w14:paraId="49D2CE46" w14:textId="1C0464BF" w:rsidR="002548E3" w:rsidRDefault="002548E3" w:rsidP="00B050FC">
      <w:pPr>
        <w:rPr>
          <w:lang w:val="en-GB"/>
        </w:rPr>
      </w:pPr>
      <w:r>
        <w:rPr>
          <w:lang w:val="en-GB"/>
        </w:rPr>
        <w:t>“</w:t>
      </w:r>
      <w:r w:rsidRPr="002548E3">
        <w:rPr>
          <w:lang w:val="en-GB"/>
        </w:rPr>
        <w:t xml:space="preserve">Network sniffing and spoofing are part of phase 3 (sniffing = "Vulnerability Analysis") or phase 4 (spoofing = "Exploitation") of the standard ethical hacking </w:t>
      </w:r>
      <w:r w:rsidR="002108F3" w:rsidRPr="002548E3">
        <w:rPr>
          <w:lang w:val="en-GB"/>
        </w:rPr>
        <w:t>process</w:t>
      </w:r>
      <w:r w:rsidRPr="002548E3">
        <w:rPr>
          <w:lang w:val="en-GB"/>
        </w:rPr>
        <w:t>. Phase 4 actions might disrupt normal functionality so be warned that especially spoofing can easily lead to unresponsive networks</w:t>
      </w:r>
      <w:r>
        <w:rPr>
          <w:lang w:val="en-GB"/>
        </w:rPr>
        <w:t xml:space="preserve">” </w:t>
      </w:r>
      <w:sdt>
        <w:sdtPr>
          <w:rPr>
            <w:lang w:val="en-GB"/>
          </w:rPr>
          <w:id w:val="-1203624436"/>
          <w:citation/>
        </w:sdtPr>
        <w:sdtContent>
          <w:r>
            <w:rPr>
              <w:lang w:val="en-GB"/>
            </w:rPr>
            <w:fldChar w:fldCharType="begin"/>
          </w:r>
          <w:r>
            <w:rPr>
              <w:lang w:val="en-GB"/>
            </w:rPr>
            <w:instrText xml:space="preserve"> CITATION ref \l 2057 </w:instrText>
          </w:r>
          <w:r>
            <w:rPr>
              <w:lang w:val="en-GB"/>
            </w:rPr>
            <w:fldChar w:fldCharType="separate"/>
          </w:r>
          <w:r w:rsidR="009F73D4">
            <w:rPr>
              <w:noProof/>
              <w:lang w:val="en-GB"/>
            </w:rPr>
            <w:t>(reference-network-sniffing-and-spoofing, n.d.)</w:t>
          </w:r>
          <w:r>
            <w:rPr>
              <w:lang w:val="en-GB"/>
            </w:rPr>
            <w:fldChar w:fldCharType="end"/>
          </w:r>
        </w:sdtContent>
      </w:sdt>
    </w:p>
    <w:p w14:paraId="669BC076" w14:textId="2C4F6B44" w:rsidR="00B050FC" w:rsidRPr="00200BD1" w:rsidRDefault="002548E3" w:rsidP="00B050FC">
      <w:pPr>
        <w:rPr>
          <w:rFonts w:eastAsia="Times New Roman" w:cstheme="minorHAnsi"/>
          <w:lang w:val="en-GB" w:eastAsia="nl-NL"/>
        </w:rPr>
      </w:pPr>
      <w:r w:rsidRPr="002548E3">
        <w:rPr>
          <w:b/>
          <w:bCs/>
          <w:lang w:val="en-GB"/>
        </w:rPr>
        <w:t>Sniffing</w:t>
      </w:r>
      <w:r>
        <w:rPr>
          <w:b/>
          <w:bCs/>
          <w:lang w:val="en-GB"/>
        </w:rPr>
        <w:t xml:space="preserve"> </w:t>
      </w:r>
      <w:r w:rsidRPr="002548E3">
        <w:rPr>
          <w:lang w:val="en-GB"/>
        </w:rPr>
        <w:t>is the interception</w:t>
      </w:r>
      <w:r>
        <w:rPr>
          <w:lang w:val="en-GB"/>
        </w:rPr>
        <w:t xml:space="preserve"> of data by </w:t>
      </w:r>
      <w:r w:rsidR="00DA006E">
        <w:rPr>
          <w:lang w:val="en-GB"/>
        </w:rPr>
        <w:t xml:space="preserve">looking at network traffic. When data is transmitted across networks and the packages are not encrypted, the data can be read using a sniffer application. It’s a bit like eavesdropping between communication parties. </w:t>
      </w:r>
      <w:r w:rsidR="00D55193">
        <w:rPr>
          <w:lang w:val="en-GB"/>
        </w:rPr>
        <w:t xml:space="preserve">You can’t always sniff but if you control the network equipment you can listen to anything. </w:t>
      </w:r>
      <w:r w:rsidR="00200BD1">
        <w:rPr>
          <w:lang w:val="en-GB"/>
        </w:rPr>
        <w:t>The information gained by the process can be valuable by itself, but it can also be used to gain even more information. One of the tools I used for Sniffing is Wireshark, which can be seen in the execution section bellow.</w:t>
      </w:r>
    </w:p>
    <w:p w14:paraId="48BC27C3" w14:textId="28F3AF33" w:rsidR="00B050FC" w:rsidRDefault="00200BD1" w:rsidP="00B050FC">
      <w:pPr>
        <w:rPr>
          <w:lang w:val="en-GB"/>
        </w:rPr>
      </w:pPr>
      <w:r>
        <w:rPr>
          <w:lang w:val="en-GB"/>
        </w:rPr>
        <w:t>“</w:t>
      </w:r>
      <w:r w:rsidR="00B050FC" w:rsidRPr="00B050FC">
        <w:rPr>
          <w:lang w:val="en-GB"/>
        </w:rPr>
        <w:t>In a switched network (almost every TCP/IP network nowadays) however, it is by default impossible to sniff all network traffic because the switch will only route the traffic from the sender to the destination ("LAN User" to "LAN Gateway" in below picture), and not to a malicious user connected to the same switch</w:t>
      </w:r>
      <w:r w:rsidR="000D18F3">
        <w:rPr>
          <w:lang w:val="en-GB"/>
        </w:rPr>
        <w:t xml:space="preserve">.” </w:t>
      </w:r>
      <w:sdt>
        <w:sdtPr>
          <w:rPr>
            <w:lang w:val="en-GB"/>
          </w:rPr>
          <w:id w:val="806668031"/>
          <w:citation/>
        </w:sdtPr>
        <w:sdtContent>
          <w:r w:rsidR="000D18F3">
            <w:rPr>
              <w:lang w:val="en-GB"/>
            </w:rPr>
            <w:fldChar w:fldCharType="begin"/>
          </w:r>
          <w:r w:rsidR="000D18F3">
            <w:rPr>
              <w:lang w:val="en-GB"/>
            </w:rPr>
            <w:instrText xml:space="preserve"> CITATION ref \l 2057 </w:instrText>
          </w:r>
          <w:r w:rsidR="000D18F3">
            <w:rPr>
              <w:lang w:val="en-GB"/>
            </w:rPr>
            <w:fldChar w:fldCharType="separate"/>
          </w:r>
          <w:r w:rsidR="009F73D4">
            <w:rPr>
              <w:noProof/>
              <w:lang w:val="en-GB"/>
            </w:rPr>
            <w:t>(reference-network-sniffing-and-spoofing, n.d.)</w:t>
          </w:r>
          <w:r w:rsidR="000D18F3">
            <w:rPr>
              <w:lang w:val="en-GB"/>
            </w:rPr>
            <w:fldChar w:fldCharType="end"/>
          </w:r>
        </w:sdtContent>
      </w:sdt>
    </w:p>
    <w:p w14:paraId="750E3AC3" w14:textId="3145B9CD" w:rsidR="000D18F3" w:rsidRDefault="006B2C12" w:rsidP="00B050FC">
      <w:pPr>
        <w:rPr>
          <w:lang w:val="en-GB"/>
        </w:rPr>
      </w:pPr>
      <w:r>
        <w:rPr>
          <w:b/>
          <w:bCs/>
          <w:lang w:val="en-GB"/>
        </w:rPr>
        <w:t xml:space="preserve">ARP </w:t>
      </w:r>
      <w:r w:rsidR="00D55193">
        <w:rPr>
          <w:b/>
          <w:bCs/>
          <w:lang w:val="en-GB"/>
        </w:rPr>
        <w:t xml:space="preserve">Spoofing </w:t>
      </w:r>
      <w:r w:rsidR="00D55193">
        <w:rPr>
          <w:lang w:val="en-GB"/>
        </w:rPr>
        <w:t>Is when the hacker pretends to be someone else to gain information of the victim.</w:t>
      </w:r>
      <w:r>
        <w:rPr>
          <w:lang w:val="en-GB"/>
        </w:rPr>
        <w:t xml:space="preserve"> So, this means that the hacker pretends to be the victim for the router/gateway and pretends to be the gateway/router for the victim. </w:t>
      </w:r>
      <w:sdt>
        <w:sdtPr>
          <w:rPr>
            <w:lang w:val="en-GB"/>
          </w:rPr>
          <w:id w:val="1971398801"/>
          <w:citation/>
        </w:sdtPr>
        <w:sdtContent>
          <w:r>
            <w:rPr>
              <w:lang w:val="en-GB"/>
            </w:rPr>
            <w:fldChar w:fldCharType="begin"/>
          </w:r>
          <w:r>
            <w:rPr>
              <w:lang w:val="en-GB"/>
            </w:rPr>
            <w:instrText xml:space="preserve"> CITATION Sni \l 2057 </w:instrText>
          </w:r>
          <w:r>
            <w:rPr>
              <w:lang w:val="en-GB"/>
            </w:rPr>
            <w:fldChar w:fldCharType="separate"/>
          </w:r>
          <w:r w:rsidR="009F73D4">
            <w:rPr>
              <w:noProof/>
              <w:lang w:val="en-GB"/>
            </w:rPr>
            <w:t>(SniffingSpoofingTeacherSlides, n.d.)</w:t>
          </w:r>
          <w:r>
            <w:rPr>
              <w:lang w:val="en-GB"/>
            </w:rPr>
            <w:fldChar w:fldCharType="end"/>
          </w:r>
        </w:sdtContent>
      </w:sdt>
    </w:p>
    <w:p w14:paraId="57BAD469" w14:textId="5116973F" w:rsidR="006B2C12" w:rsidRDefault="006B2C12" w:rsidP="00B050FC">
      <w:pPr>
        <w:rPr>
          <w:lang w:val="en-GB"/>
        </w:rPr>
      </w:pPr>
    </w:p>
    <w:p w14:paraId="4D761A83" w14:textId="12311F0E" w:rsidR="002C2924" w:rsidRDefault="006B2C12" w:rsidP="000D18F3">
      <w:pPr>
        <w:rPr>
          <w:lang w:val="en-GB"/>
        </w:rPr>
      </w:pPr>
      <w:proofErr w:type="spellStart"/>
      <w:r>
        <w:rPr>
          <w:b/>
          <w:bCs/>
          <w:lang w:val="en-GB"/>
        </w:rPr>
        <w:t>SSLstripping</w:t>
      </w:r>
      <w:proofErr w:type="spellEnd"/>
      <w:r>
        <w:rPr>
          <w:b/>
          <w:bCs/>
          <w:lang w:val="en-GB"/>
        </w:rPr>
        <w:t xml:space="preserve">: </w:t>
      </w:r>
      <w:proofErr w:type="spellStart"/>
      <w:r>
        <w:rPr>
          <w:lang w:val="en-GB"/>
        </w:rPr>
        <w:t>sslstrip</w:t>
      </w:r>
      <w:proofErr w:type="spellEnd"/>
      <w:r>
        <w:rPr>
          <w:lang w:val="en-GB"/>
        </w:rPr>
        <w:t xml:space="preserve"> is a tool that hijacks HTTP traffic on a network, watches for HTTPS links and redirects and map those links into HTTP links. Making it easy for the hacker to gain information from the victim. </w:t>
      </w:r>
      <w:sdt>
        <w:sdtPr>
          <w:rPr>
            <w:lang w:val="en-GB"/>
          </w:rPr>
          <w:id w:val="1849055583"/>
          <w:citation/>
        </w:sdtPr>
        <w:sdtContent>
          <w:r>
            <w:rPr>
              <w:lang w:val="en-GB"/>
            </w:rPr>
            <w:fldChar w:fldCharType="begin"/>
          </w:r>
          <w:r>
            <w:rPr>
              <w:lang w:val="en-GB"/>
            </w:rPr>
            <w:instrText xml:space="preserve"> CITATION ssl \l 2057 </w:instrText>
          </w:r>
          <w:r>
            <w:rPr>
              <w:lang w:val="en-GB"/>
            </w:rPr>
            <w:fldChar w:fldCharType="separate"/>
          </w:r>
          <w:r w:rsidR="009F73D4">
            <w:rPr>
              <w:noProof/>
              <w:lang w:val="en-GB"/>
            </w:rPr>
            <w:t>(sslstrip, n.d.)</w:t>
          </w:r>
          <w:r>
            <w:rPr>
              <w:lang w:val="en-GB"/>
            </w:rPr>
            <w:fldChar w:fldCharType="end"/>
          </w:r>
        </w:sdtContent>
      </w:sdt>
    </w:p>
    <w:p w14:paraId="404A8466" w14:textId="05C612B4" w:rsidR="00C44E0C" w:rsidRDefault="00C44E0C" w:rsidP="000D18F3">
      <w:pPr>
        <w:rPr>
          <w:lang w:val="en-GB"/>
        </w:rPr>
      </w:pPr>
    </w:p>
    <w:p w14:paraId="1AC8281C" w14:textId="514F4D28" w:rsidR="00C44E0C" w:rsidRPr="00C44E0C" w:rsidRDefault="00C44E0C" w:rsidP="00C44E0C">
      <w:pPr>
        <w:rPr>
          <w:lang w:val="en-GB"/>
        </w:rPr>
      </w:pPr>
      <w:r>
        <w:rPr>
          <w:b/>
          <w:bCs/>
          <w:lang w:val="en-GB"/>
        </w:rPr>
        <w:t xml:space="preserve">Three-Way Handshake: </w:t>
      </w:r>
      <w:r w:rsidRPr="00C44E0C">
        <w:rPr>
          <w:lang w:val="en-GB"/>
        </w:rPr>
        <w:t>“A three-way handshake is a method used in a TCP/IP network to create a connection between a local host/client and server. It is a three-step method that requires both the client and server to exchange SYN and ACK (acknowledgment) packets before actual data communication begins.</w:t>
      </w:r>
      <w:r>
        <w:rPr>
          <w:lang w:val="en-GB"/>
        </w:rPr>
        <w:t xml:space="preserve"> </w:t>
      </w:r>
      <w:r w:rsidRPr="00C44E0C">
        <w:rPr>
          <w:lang w:val="en-GB"/>
        </w:rPr>
        <w:t>A three-way handshake is also known as a TCP handshake.</w:t>
      </w:r>
      <w:r>
        <w:rPr>
          <w:lang w:val="en-GB"/>
        </w:rPr>
        <w:t xml:space="preserve">” </w:t>
      </w:r>
      <w:sdt>
        <w:sdtPr>
          <w:rPr>
            <w:lang w:val="en-GB"/>
          </w:rPr>
          <w:id w:val="-856809183"/>
          <w:citation/>
        </w:sdtPr>
        <w:sdtContent>
          <w:r>
            <w:rPr>
              <w:lang w:val="en-GB"/>
            </w:rPr>
            <w:fldChar w:fldCharType="begin"/>
          </w:r>
          <w:r>
            <w:rPr>
              <w:lang w:val="en-GB"/>
            </w:rPr>
            <w:instrText xml:space="preserve"> CITATION thr \l 2057 </w:instrText>
          </w:r>
          <w:r>
            <w:rPr>
              <w:lang w:val="en-GB"/>
            </w:rPr>
            <w:fldChar w:fldCharType="separate"/>
          </w:r>
          <w:r w:rsidR="009F73D4">
            <w:rPr>
              <w:noProof/>
              <w:lang w:val="en-GB"/>
            </w:rPr>
            <w:t>(three way handsake, n.d.)</w:t>
          </w:r>
          <w:r>
            <w:rPr>
              <w:lang w:val="en-GB"/>
            </w:rPr>
            <w:fldChar w:fldCharType="end"/>
          </w:r>
        </w:sdtContent>
      </w:sdt>
    </w:p>
    <w:p w14:paraId="743A7FCD" w14:textId="449B1D15" w:rsidR="00FD10BB" w:rsidRDefault="00FD10BB" w:rsidP="00FD10BB">
      <w:pPr>
        <w:pStyle w:val="Heading3"/>
        <w:rPr>
          <w:lang w:val="en-GB"/>
        </w:rPr>
      </w:pPr>
      <w:bookmarkStart w:id="55" w:name="_Toc24710381"/>
      <w:r>
        <w:rPr>
          <w:lang w:val="en-GB"/>
        </w:rPr>
        <w:lastRenderedPageBreak/>
        <w:t>Execution</w:t>
      </w:r>
      <w:bookmarkEnd w:id="55"/>
    </w:p>
    <w:p w14:paraId="67AF4316" w14:textId="0E3EA19C" w:rsidR="00566B73" w:rsidRPr="00566B73" w:rsidRDefault="00566B73" w:rsidP="00923C9A">
      <w:pPr>
        <w:pStyle w:val="Heading4"/>
        <w:rPr>
          <w:lang w:val="en-GB"/>
        </w:rPr>
      </w:pPr>
      <w:r>
        <w:rPr>
          <w:lang w:val="en-GB"/>
        </w:rPr>
        <w:t>Basic Challenge</w:t>
      </w:r>
    </w:p>
    <w:p w14:paraId="5ACE2ABB" w14:textId="714ED189" w:rsidR="00FB7330" w:rsidRDefault="00FB7330" w:rsidP="00634CA7">
      <w:pPr>
        <w:rPr>
          <w:rFonts w:eastAsia="Times New Roman" w:cstheme="minorHAnsi"/>
          <w:lang w:val="en-GB" w:eastAsia="nl-NL"/>
        </w:rPr>
      </w:pPr>
      <w:r>
        <w:rPr>
          <w:noProof/>
        </w:rPr>
        <w:drawing>
          <wp:inline distT="0" distB="0" distL="0" distR="0" wp14:anchorId="1D1AB8C5" wp14:editId="3A8C4F08">
            <wp:extent cx="5760720" cy="3876675"/>
            <wp:effectExtent l="0" t="0" r="0" b="952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0300"/>
                    <a:stretch/>
                  </pic:blipFill>
                  <pic:spPr bwMode="auto">
                    <a:xfrm>
                      <a:off x="0" y="0"/>
                      <a:ext cx="5760720" cy="3876675"/>
                    </a:xfrm>
                    <a:prstGeom prst="rect">
                      <a:avLst/>
                    </a:prstGeom>
                    <a:ln>
                      <a:noFill/>
                    </a:ln>
                    <a:extLst>
                      <a:ext uri="{53640926-AAD7-44D8-BBD7-CCE9431645EC}">
                        <a14:shadowObscured xmlns:a14="http://schemas.microsoft.com/office/drawing/2010/main"/>
                      </a:ext>
                    </a:extLst>
                  </pic:spPr>
                </pic:pic>
              </a:graphicData>
            </a:graphic>
          </wp:inline>
        </w:drawing>
      </w:r>
    </w:p>
    <w:p w14:paraId="77C96D8D" w14:textId="2365344E" w:rsidR="00FB7330" w:rsidRDefault="00566B73" w:rsidP="00634CA7">
      <w:pPr>
        <w:rPr>
          <w:rFonts w:eastAsia="Times New Roman" w:cstheme="minorHAnsi"/>
          <w:lang w:val="en-GB" w:eastAsia="nl-NL"/>
        </w:rPr>
      </w:pPr>
      <w:r>
        <w:rPr>
          <w:rFonts w:eastAsia="Times New Roman" w:cstheme="minorHAnsi"/>
          <w:lang w:val="en-GB" w:eastAsia="nl-NL"/>
        </w:rPr>
        <w:t>When using Wireshark to sniff a user of DVWA with security level low. I can easily find the password and username of the victim.</w:t>
      </w:r>
    </w:p>
    <w:p w14:paraId="39BCCD57" w14:textId="6D806B9A" w:rsidR="00FB7330" w:rsidRDefault="00FB7330" w:rsidP="00634CA7">
      <w:pPr>
        <w:rPr>
          <w:rFonts w:eastAsia="Times New Roman" w:cstheme="minorHAnsi"/>
          <w:lang w:val="en-GB" w:eastAsia="nl-NL"/>
        </w:rPr>
      </w:pPr>
      <w:r>
        <w:rPr>
          <w:noProof/>
        </w:rPr>
        <w:drawing>
          <wp:inline distT="0" distB="0" distL="0" distR="0" wp14:anchorId="45923BB6" wp14:editId="57227546">
            <wp:extent cx="5760720" cy="3867150"/>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0340"/>
                    <a:stretch/>
                  </pic:blipFill>
                  <pic:spPr bwMode="auto">
                    <a:xfrm>
                      <a:off x="0" y="0"/>
                      <a:ext cx="5760720" cy="3867150"/>
                    </a:xfrm>
                    <a:prstGeom prst="rect">
                      <a:avLst/>
                    </a:prstGeom>
                    <a:ln>
                      <a:noFill/>
                    </a:ln>
                    <a:extLst>
                      <a:ext uri="{53640926-AAD7-44D8-BBD7-CCE9431645EC}">
                        <a14:shadowObscured xmlns:a14="http://schemas.microsoft.com/office/drawing/2010/main"/>
                      </a:ext>
                    </a:extLst>
                  </pic:spPr>
                </pic:pic>
              </a:graphicData>
            </a:graphic>
          </wp:inline>
        </w:drawing>
      </w:r>
    </w:p>
    <w:p w14:paraId="72ACF5EB" w14:textId="2939AA86" w:rsidR="00FB7330" w:rsidRDefault="00566B73" w:rsidP="00634CA7">
      <w:pPr>
        <w:rPr>
          <w:rFonts w:eastAsia="Times New Roman" w:cstheme="minorHAnsi"/>
          <w:lang w:val="en-GB" w:eastAsia="nl-NL"/>
        </w:rPr>
      </w:pPr>
      <w:r>
        <w:rPr>
          <w:rFonts w:eastAsia="Times New Roman" w:cstheme="minorHAnsi"/>
          <w:lang w:val="en-GB" w:eastAsia="nl-NL"/>
        </w:rPr>
        <w:lastRenderedPageBreak/>
        <w:t>But when I try to do the same with DVWA on the impossible security level I won’t find anything password related.</w:t>
      </w:r>
    </w:p>
    <w:p w14:paraId="66466C22" w14:textId="6D039D1B" w:rsidR="00FB7330" w:rsidRDefault="00FB7330" w:rsidP="00634CA7">
      <w:pPr>
        <w:rPr>
          <w:rFonts w:eastAsia="Times New Roman" w:cstheme="minorHAnsi"/>
          <w:lang w:val="en-GB" w:eastAsia="nl-NL"/>
        </w:rPr>
      </w:pPr>
      <w:r>
        <w:rPr>
          <w:noProof/>
        </w:rPr>
        <w:drawing>
          <wp:inline distT="0" distB="0" distL="0" distR="0" wp14:anchorId="3D6611D8" wp14:editId="1AFCBDA2">
            <wp:extent cx="5760720" cy="1956435"/>
            <wp:effectExtent l="0" t="0" r="0" b="5715"/>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56435"/>
                    </a:xfrm>
                    <a:prstGeom prst="rect">
                      <a:avLst/>
                    </a:prstGeom>
                  </pic:spPr>
                </pic:pic>
              </a:graphicData>
            </a:graphic>
          </wp:inline>
        </w:drawing>
      </w:r>
    </w:p>
    <w:p w14:paraId="3EAF09EC" w14:textId="68F2F91C" w:rsidR="00FB7330" w:rsidRDefault="00FB7330" w:rsidP="00634CA7">
      <w:pPr>
        <w:rPr>
          <w:rFonts w:eastAsia="Times New Roman" w:cstheme="minorHAnsi"/>
          <w:lang w:val="en-GB" w:eastAsia="nl-NL"/>
        </w:rPr>
      </w:pPr>
      <w:r>
        <w:rPr>
          <w:rFonts w:eastAsia="Times New Roman" w:cstheme="minorHAnsi"/>
          <w:lang w:val="en-GB" w:eastAsia="nl-NL"/>
        </w:rPr>
        <w:t>Using the filter to narrow down what I wanted</w:t>
      </w:r>
      <w:r w:rsidR="00C44E0C">
        <w:rPr>
          <w:rFonts w:eastAsia="Times New Roman" w:cstheme="minorHAnsi"/>
          <w:lang w:val="en-GB" w:eastAsia="nl-NL"/>
        </w:rPr>
        <w:t xml:space="preserve"> to see.</w:t>
      </w:r>
    </w:p>
    <w:p w14:paraId="4663FA91" w14:textId="37BFB227"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 xml:space="preserve">Step 1 (SYN): In the first step, client wants to establish a connection with server, so it sends a segment with </w:t>
      </w:r>
      <w:r w:rsidR="002108F3" w:rsidRPr="00C44E0C">
        <w:rPr>
          <w:rFonts w:eastAsia="Times New Roman" w:cstheme="minorHAnsi"/>
          <w:lang w:val="en-GB" w:eastAsia="nl-NL"/>
        </w:rPr>
        <w:t>SYN (</w:t>
      </w:r>
      <w:r w:rsidRPr="00C44E0C">
        <w:rPr>
          <w:rFonts w:eastAsia="Times New Roman" w:cstheme="minorHAnsi"/>
          <w:lang w:val="en-GB" w:eastAsia="nl-NL"/>
        </w:rPr>
        <w:t>Synchronize Sequence Number) which informs server that client is likely to start communication</w:t>
      </w:r>
      <w:r>
        <w:rPr>
          <w:rFonts w:eastAsia="Times New Roman" w:cstheme="minorHAnsi"/>
          <w:lang w:val="en-GB" w:eastAsia="nl-NL"/>
        </w:rPr>
        <w:t>.</w:t>
      </w:r>
    </w:p>
    <w:p w14:paraId="04905549" w14:textId="682AE406" w:rsidR="00C44E0C" w:rsidRPr="00C44E0C" w:rsidRDefault="00C44E0C" w:rsidP="00C44E0C">
      <w:pPr>
        <w:rPr>
          <w:rFonts w:eastAsia="Times New Roman" w:cstheme="minorHAnsi"/>
          <w:lang w:val="en-GB" w:eastAsia="nl-NL"/>
        </w:rPr>
      </w:pPr>
      <w:r w:rsidRPr="00C44E0C">
        <w:rPr>
          <w:rFonts w:eastAsia="Times New Roman" w:cstheme="minorHAnsi"/>
          <w:lang w:val="en-GB" w:eastAsia="nl-NL"/>
        </w:rPr>
        <w:t>Step 2 (SYN</w:t>
      </w:r>
      <w:r>
        <w:rPr>
          <w:rFonts w:eastAsia="Times New Roman" w:cstheme="minorHAnsi"/>
          <w:lang w:val="en-GB" w:eastAsia="nl-NL"/>
        </w:rPr>
        <w:t>,</w:t>
      </w:r>
      <w:r w:rsidRPr="00C44E0C">
        <w:rPr>
          <w:rFonts w:eastAsia="Times New Roman" w:cstheme="minorHAnsi"/>
          <w:lang w:val="en-GB" w:eastAsia="nl-NL"/>
        </w:rPr>
        <w:t xml:space="preserve"> ACK): </w:t>
      </w:r>
      <w:r>
        <w:rPr>
          <w:rFonts w:eastAsia="Times New Roman" w:cstheme="minorHAnsi"/>
          <w:lang w:val="en-GB" w:eastAsia="nl-NL"/>
        </w:rPr>
        <w:t>The s</w:t>
      </w:r>
      <w:r w:rsidRPr="00C44E0C">
        <w:rPr>
          <w:rFonts w:eastAsia="Times New Roman" w:cstheme="minorHAnsi"/>
          <w:lang w:val="en-GB" w:eastAsia="nl-NL"/>
        </w:rPr>
        <w:t>erver responds to the client request with</w:t>
      </w:r>
      <w:r>
        <w:rPr>
          <w:rFonts w:eastAsia="Times New Roman" w:cstheme="minorHAnsi"/>
          <w:lang w:val="en-GB" w:eastAsia="nl-NL"/>
        </w:rPr>
        <w:t xml:space="preserve"> a</w:t>
      </w:r>
      <w:r w:rsidRPr="00C44E0C">
        <w:rPr>
          <w:rFonts w:eastAsia="Times New Roman" w:cstheme="minorHAnsi"/>
          <w:lang w:val="en-GB" w:eastAsia="nl-NL"/>
        </w:rPr>
        <w:t xml:space="preserve"> SYN-ACK signal. ACK </w:t>
      </w:r>
      <w:r>
        <w:rPr>
          <w:rFonts w:eastAsia="Times New Roman" w:cstheme="minorHAnsi"/>
          <w:lang w:val="en-GB" w:eastAsia="nl-NL"/>
        </w:rPr>
        <w:t>(</w:t>
      </w:r>
      <w:r w:rsidRPr="00C44E0C">
        <w:rPr>
          <w:rFonts w:eastAsia="Times New Roman" w:cstheme="minorHAnsi"/>
          <w:lang w:val="en-GB" w:eastAsia="nl-NL"/>
        </w:rPr>
        <w:t>Acknowle</w:t>
      </w:r>
      <w:r>
        <w:rPr>
          <w:rFonts w:eastAsia="Times New Roman" w:cstheme="minorHAnsi"/>
          <w:lang w:val="en-GB" w:eastAsia="nl-NL"/>
        </w:rPr>
        <w:t>d</w:t>
      </w:r>
      <w:r w:rsidRPr="00C44E0C">
        <w:rPr>
          <w:rFonts w:eastAsia="Times New Roman" w:cstheme="minorHAnsi"/>
          <w:lang w:val="en-GB" w:eastAsia="nl-NL"/>
        </w:rPr>
        <w:t>gement</w:t>
      </w:r>
      <w:r>
        <w:rPr>
          <w:rFonts w:eastAsia="Times New Roman" w:cstheme="minorHAnsi"/>
          <w:lang w:val="en-GB" w:eastAsia="nl-NL"/>
        </w:rPr>
        <w:t xml:space="preserve">) </w:t>
      </w:r>
      <w:r w:rsidRPr="00C44E0C">
        <w:rPr>
          <w:rFonts w:eastAsia="Times New Roman" w:cstheme="minorHAnsi"/>
          <w:lang w:val="en-GB" w:eastAsia="nl-NL"/>
        </w:rPr>
        <w:t>signifies the response of segment it received and SYN signifies with what sequence number it is likely to start the segments with</w:t>
      </w:r>
      <w:r>
        <w:rPr>
          <w:rFonts w:eastAsia="Times New Roman" w:cstheme="minorHAnsi"/>
          <w:lang w:val="en-GB" w:eastAsia="nl-NL"/>
        </w:rPr>
        <w:t>.</w:t>
      </w:r>
    </w:p>
    <w:p w14:paraId="7F8C0238" w14:textId="69BB1BBA" w:rsidR="00E97164" w:rsidRDefault="00C44E0C" w:rsidP="00634CA7">
      <w:pPr>
        <w:rPr>
          <w:rFonts w:eastAsia="Times New Roman" w:cstheme="minorHAnsi"/>
          <w:lang w:val="en-GB" w:eastAsia="nl-NL"/>
        </w:rPr>
      </w:pPr>
      <w:r w:rsidRPr="00C44E0C">
        <w:rPr>
          <w:rFonts w:eastAsia="Times New Roman" w:cstheme="minorHAnsi"/>
          <w:lang w:val="en-GB" w:eastAsia="nl-NL"/>
        </w:rPr>
        <w:t xml:space="preserve">Step 3 (ACK): In the final part client acknowledges the response of </w:t>
      </w:r>
      <w:r>
        <w:rPr>
          <w:rFonts w:eastAsia="Times New Roman" w:cstheme="minorHAnsi"/>
          <w:lang w:val="en-GB" w:eastAsia="nl-NL"/>
        </w:rPr>
        <w:t xml:space="preserve">the </w:t>
      </w:r>
      <w:r w:rsidRPr="00C44E0C">
        <w:rPr>
          <w:rFonts w:eastAsia="Times New Roman" w:cstheme="minorHAnsi"/>
          <w:lang w:val="en-GB" w:eastAsia="nl-NL"/>
        </w:rPr>
        <w:t>server and they both establish a reliable connection with which they will start the actual data transfer</w:t>
      </w:r>
      <w:r>
        <w:rPr>
          <w:rFonts w:eastAsia="Times New Roman" w:cstheme="minorHAnsi"/>
          <w:lang w:val="en-GB" w:eastAsia="nl-NL"/>
        </w:rPr>
        <w:t xml:space="preserve">. </w:t>
      </w:r>
      <w:sdt>
        <w:sdtPr>
          <w:rPr>
            <w:rFonts w:eastAsia="Times New Roman" w:cstheme="minorHAnsi"/>
            <w:lang w:val="en-GB" w:eastAsia="nl-NL"/>
          </w:rPr>
          <w:id w:val="-1647661957"/>
          <w:citation/>
        </w:sdtPr>
        <w:sdtContent>
          <w:r>
            <w:rPr>
              <w:rFonts w:eastAsia="Times New Roman" w:cstheme="minorHAnsi"/>
              <w:lang w:val="en-GB" w:eastAsia="nl-NL"/>
            </w:rPr>
            <w:fldChar w:fldCharType="begin"/>
          </w:r>
          <w:r>
            <w:rPr>
              <w:rFonts w:eastAsia="Times New Roman" w:cstheme="minorHAnsi"/>
              <w:lang w:val="en-GB" w:eastAsia="nl-NL"/>
            </w:rPr>
            <w:instrText xml:space="preserve"> CITATION tcp \l 2057 </w:instrText>
          </w:r>
          <w:r>
            <w:rPr>
              <w:rFonts w:eastAsia="Times New Roman" w:cstheme="minorHAnsi"/>
              <w:lang w:val="en-GB" w:eastAsia="nl-NL"/>
            </w:rPr>
            <w:fldChar w:fldCharType="separate"/>
          </w:r>
          <w:r w:rsidR="009F73D4" w:rsidRPr="009F73D4">
            <w:rPr>
              <w:rFonts w:eastAsia="Times New Roman" w:cstheme="minorHAnsi"/>
              <w:noProof/>
              <w:lang w:val="en-GB" w:eastAsia="nl-NL"/>
            </w:rPr>
            <w:t>(tcp 3 way handsake process, n.d.)</w:t>
          </w:r>
          <w:r>
            <w:rPr>
              <w:rFonts w:eastAsia="Times New Roman" w:cstheme="minorHAnsi"/>
              <w:lang w:val="en-GB" w:eastAsia="nl-NL"/>
            </w:rPr>
            <w:fldChar w:fldCharType="end"/>
          </w:r>
        </w:sdtContent>
      </w:sdt>
    </w:p>
    <w:p w14:paraId="399414CF" w14:textId="77777777" w:rsidR="00C336A2" w:rsidRDefault="00C336A2" w:rsidP="00634CA7">
      <w:pPr>
        <w:rPr>
          <w:rFonts w:eastAsia="Times New Roman" w:cstheme="minorHAnsi"/>
          <w:lang w:val="en-GB" w:eastAsia="nl-NL"/>
        </w:rPr>
      </w:pPr>
    </w:p>
    <w:p w14:paraId="4B8BCCD2" w14:textId="072CFEE5" w:rsidR="00E97164" w:rsidRDefault="00594655" w:rsidP="00634CA7">
      <w:pPr>
        <w:rPr>
          <w:rFonts w:eastAsia="Times New Roman" w:cstheme="minorHAnsi"/>
          <w:lang w:val="en-GB" w:eastAsia="nl-NL"/>
        </w:rPr>
      </w:pPr>
      <w:r>
        <w:rPr>
          <w:rFonts w:eastAsia="Times New Roman" w:cstheme="minorHAnsi"/>
          <w:lang w:val="en-GB" w:eastAsia="nl-NL"/>
        </w:rPr>
        <w:t>Next,</w:t>
      </w:r>
      <w:r w:rsidR="00E97164">
        <w:rPr>
          <w:rFonts w:eastAsia="Times New Roman" w:cstheme="minorHAnsi"/>
          <w:lang w:val="en-GB" w:eastAsia="nl-NL"/>
        </w:rPr>
        <w:t xml:space="preserve"> I tried </w:t>
      </w:r>
      <w:r w:rsidR="00923C9A">
        <w:rPr>
          <w:rFonts w:eastAsia="Times New Roman" w:cstheme="minorHAnsi"/>
          <w:lang w:val="en-GB" w:eastAsia="nl-NL"/>
        </w:rPr>
        <w:t>sniffing</w:t>
      </w:r>
      <w:r w:rsidR="00E97164">
        <w:rPr>
          <w:rFonts w:eastAsia="Times New Roman" w:cstheme="minorHAnsi"/>
          <w:lang w:val="en-GB" w:eastAsia="nl-NL"/>
        </w:rPr>
        <w:t xml:space="preserve"> with Ettercap. </w:t>
      </w:r>
      <w:r>
        <w:rPr>
          <w:rFonts w:eastAsia="Times New Roman" w:cstheme="minorHAnsi"/>
          <w:lang w:val="en-GB" w:eastAsia="nl-NL"/>
        </w:rPr>
        <w:t>First,</w:t>
      </w:r>
      <w:r w:rsidR="00E97164">
        <w:rPr>
          <w:rFonts w:eastAsia="Times New Roman" w:cstheme="minorHAnsi"/>
          <w:lang w:val="en-GB" w:eastAsia="nl-NL"/>
        </w:rPr>
        <w:t xml:space="preserve"> I added the 2 IP addresses. </w:t>
      </w:r>
    </w:p>
    <w:p w14:paraId="2545503F" w14:textId="44AC9E9F" w:rsidR="00CA7376" w:rsidRDefault="00DB1830" w:rsidP="00634CA7">
      <w:pPr>
        <w:rPr>
          <w:rFonts w:eastAsia="Times New Roman" w:cstheme="minorHAnsi"/>
          <w:lang w:val="en-GB" w:eastAsia="nl-NL"/>
        </w:rPr>
      </w:pPr>
      <w:r>
        <w:rPr>
          <w:noProof/>
        </w:rPr>
        <w:drawing>
          <wp:inline distT="0" distB="0" distL="0" distR="0" wp14:anchorId="777B7F4B" wp14:editId="1D650E51">
            <wp:extent cx="3067050" cy="2163366"/>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6465" cy="2177061"/>
                    </a:xfrm>
                    <a:prstGeom prst="rect">
                      <a:avLst/>
                    </a:prstGeom>
                  </pic:spPr>
                </pic:pic>
              </a:graphicData>
            </a:graphic>
          </wp:inline>
        </w:drawing>
      </w:r>
    </w:p>
    <w:p w14:paraId="30A4A0CB" w14:textId="77777777" w:rsidR="00C336A2" w:rsidRDefault="00C336A2" w:rsidP="00634CA7">
      <w:pPr>
        <w:rPr>
          <w:rFonts w:eastAsia="Times New Roman" w:cstheme="minorHAnsi"/>
          <w:lang w:val="en-GB" w:eastAsia="nl-NL"/>
        </w:rPr>
      </w:pPr>
    </w:p>
    <w:p w14:paraId="7DB248BE" w14:textId="77777777" w:rsidR="00C336A2" w:rsidRDefault="00C336A2">
      <w:pPr>
        <w:rPr>
          <w:rFonts w:eastAsia="Times New Roman" w:cstheme="minorHAnsi"/>
          <w:lang w:val="en-GB" w:eastAsia="nl-NL"/>
        </w:rPr>
      </w:pPr>
      <w:r>
        <w:rPr>
          <w:rFonts w:eastAsia="Times New Roman" w:cstheme="minorHAnsi"/>
          <w:lang w:val="en-GB" w:eastAsia="nl-NL"/>
        </w:rPr>
        <w:br w:type="page"/>
      </w:r>
    </w:p>
    <w:p w14:paraId="2D4E23B6" w14:textId="36B94C56" w:rsidR="00E97164" w:rsidRDefault="00E97164" w:rsidP="00634CA7">
      <w:pPr>
        <w:rPr>
          <w:rFonts w:eastAsia="Times New Roman" w:cstheme="minorHAnsi"/>
          <w:lang w:val="en-GB" w:eastAsia="nl-NL"/>
        </w:rPr>
      </w:pPr>
      <w:r>
        <w:rPr>
          <w:rFonts w:eastAsia="Times New Roman" w:cstheme="minorHAnsi"/>
          <w:lang w:val="en-GB" w:eastAsia="nl-NL"/>
        </w:rPr>
        <w:lastRenderedPageBreak/>
        <w:t>After</w:t>
      </w:r>
      <w:r w:rsidR="009748C2">
        <w:rPr>
          <w:rFonts w:eastAsia="Times New Roman" w:cstheme="minorHAnsi"/>
          <w:lang w:val="en-GB" w:eastAsia="nl-NL"/>
        </w:rPr>
        <w:t xml:space="preserve"> that I</w:t>
      </w:r>
      <w:r>
        <w:rPr>
          <w:rFonts w:eastAsia="Times New Roman" w:cstheme="minorHAnsi"/>
          <w:lang w:val="en-GB" w:eastAsia="nl-NL"/>
        </w:rPr>
        <w:t xml:space="preserve"> started the sniffing.</w:t>
      </w:r>
    </w:p>
    <w:p w14:paraId="1F294EB7" w14:textId="77777777" w:rsidR="00BE025F" w:rsidRDefault="00FD20E7" w:rsidP="00634CA7">
      <w:pPr>
        <w:rPr>
          <w:rFonts w:eastAsia="Times New Roman" w:cstheme="minorHAnsi"/>
          <w:lang w:val="en-GB" w:eastAsia="nl-NL"/>
        </w:rPr>
      </w:pPr>
      <w:r>
        <w:rPr>
          <w:noProof/>
        </w:rPr>
        <w:drawing>
          <wp:inline distT="0" distB="0" distL="0" distR="0" wp14:anchorId="32E02CF5" wp14:editId="0BDB22FD">
            <wp:extent cx="4838700" cy="3099392"/>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7276" cy="3124102"/>
                    </a:xfrm>
                    <a:prstGeom prst="rect">
                      <a:avLst/>
                    </a:prstGeom>
                  </pic:spPr>
                </pic:pic>
              </a:graphicData>
            </a:graphic>
          </wp:inline>
        </w:drawing>
      </w:r>
    </w:p>
    <w:p w14:paraId="00078B2D" w14:textId="297596DC" w:rsidR="00997521" w:rsidRDefault="00E97164" w:rsidP="00634CA7">
      <w:pPr>
        <w:rPr>
          <w:rFonts w:eastAsia="Times New Roman" w:cstheme="minorHAnsi"/>
          <w:lang w:val="en-GB" w:eastAsia="nl-NL"/>
        </w:rPr>
      </w:pPr>
      <w:r>
        <w:rPr>
          <w:rFonts w:eastAsia="Times New Roman" w:cstheme="minorHAnsi"/>
          <w:lang w:val="en-GB" w:eastAsia="nl-NL"/>
        </w:rPr>
        <w:t>Using 2 laptops, I used 1 of them as the target and the other to sniff. I tried to sniff the login and in the image above you can see the result of it. As you can see, I got the password and the username with this.</w:t>
      </w:r>
    </w:p>
    <w:p w14:paraId="2DF86437" w14:textId="2D294CF3" w:rsidR="00E44284" w:rsidRDefault="00E44284" w:rsidP="00634CA7">
      <w:pPr>
        <w:rPr>
          <w:rFonts w:eastAsia="Times New Roman" w:cstheme="minorHAnsi"/>
          <w:lang w:val="en-GB" w:eastAsia="nl-NL"/>
        </w:rPr>
      </w:pPr>
    </w:p>
    <w:p w14:paraId="2E0B510B" w14:textId="0330CFFE" w:rsidR="00E44284" w:rsidRDefault="00E44284" w:rsidP="00634CA7">
      <w:pPr>
        <w:rPr>
          <w:rFonts w:eastAsia="Times New Roman" w:cstheme="minorHAnsi"/>
          <w:lang w:val="en-GB" w:eastAsia="nl-NL"/>
        </w:rPr>
      </w:pPr>
    </w:p>
    <w:p w14:paraId="7430EB6E" w14:textId="77777777" w:rsidR="00E97164" w:rsidRDefault="00E97164">
      <w:pPr>
        <w:rPr>
          <w:rFonts w:eastAsia="Times New Roman" w:cstheme="minorHAnsi"/>
          <w:lang w:val="en-GB" w:eastAsia="nl-NL"/>
        </w:rPr>
      </w:pPr>
      <w:r>
        <w:rPr>
          <w:rFonts w:eastAsia="Times New Roman" w:cstheme="minorHAnsi"/>
          <w:lang w:val="en-GB" w:eastAsia="nl-NL"/>
        </w:rPr>
        <w:br w:type="page"/>
      </w:r>
    </w:p>
    <w:p w14:paraId="02A7F135" w14:textId="67FEE47E" w:rsidR="00E44284" w:rsidRDefault="00E44284" w:rsidP="00634CA7">
      <w:pPr>
        <w:rPr>
          <w:rFonts w:eastAsia="Times New Roman" w:cstheme="minorHAnsi"/>
          <w:lang w:val="en-GB" w:eastAsia="nl-NL"/>
        </w:rPr>
      </w:pPr>
      <w:r>
        <w:rPr>
          <w:rFonts w:eastAsia="Times New Roman" w:cstheme="minorHAnsi"/>
          <w:lang w:val="en-GB" w:eastAsia="nl-NL"/>
        </w:rPr>
        <w:lastRenderedPageBreak/>
        <w:t xml:space="preserve">After this I </w:t>
      </w:r>
      <w:r w:rsidR="00155A76">
        <w:rPr>
          <w:rFonts w:eastAsia="Times New Roman" w:cstheme="minorHAnsi"/>
          <w:lang w:val="en-GB" w:eastAsia="nl-NL"/>
        </w:rPr>
        <w:t xml:space="preserve">tried </w:t>
      </w:r>
      <w:proofErr w:type="spellStart"/>
      <w:r w:rsidR="00155A76">
        <w:rPr>
          <w:rFonts w:eastAsia="Times New Roman" w:cstheme="minorHAnsi"/>
          <w:lang w:val="en-GB" w:eastAsia="nl-NL"/>
        </w:rPr>
        <w:t>arpspoof</w:t>
      </w:r>
      <w:proofErr w:type="spellEnd"/>
      <w:r w:rsidR="00155A76">
        <w:rPr>
          <w:rFonts w:eastAsia="Times New Roman" w:cstheme="minorHAnsi"/>
          <w:lang w:val="en-GB" w:eastAsia="nl-NL"/>
        </w:rPr>
        <w:t>.</w:t>
      </w:r>
    </w:p>
    <w:p w14:paraId="1FB7FDA7" w14:textId="0ECD6CF2" w:rsidR="00997521" w:rsidRDefault="00997521" w:rsidP="00634CA7">
      <w:pPr>
        <w:rPr>
          <w:rFonts w:eastAsia="Times New Roman" w:cstheme="minorHAnsi"/>
          <w:lang w:val="en-GB" w:eastAsia="nl-NL"/>
        </w:rPr>
      </w:pPr>
      <w:r>
        <w:rPr>
          <w:noProof/>
        </w:rPr>
        <w:drawing>
          <wp:inline distT="0" distB="0" distL="0" distR="0" wp14:anchorId="0B5709EC" wp14:editId="1AB1AAEB">
            <wp:extent cx="5760720" cy="19761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976120"/>
                    </a:xfrm>
                    <a:prstGeom prst="rect">
                      <a:avLst/>
                    </a:prstGeom>
                  </pic:spPr>
                </pic:pic>
              </a:graphicData>
            </a:graphic>
          </wp:inline>
        </w:drawing>
      </w:r>
    </w:p>
    <w:p w14:paraId="04482486" w14:textId="453F035E" w:rsidR="00997521" w:rsidRDefault="00997521" w:rsidP="00634CA7">
      <w:pPr>
        <w:rPr>
          <w:rFonts w:eastAsia="Times New Roman" w:cstheme="minorHAnsi"/>
          <w:lang w:val="en-GB" w:eastAsia="nl-NL"/>
        </w:rPr>
      </w:pPr>
      <w:r>
        <w:rPr>
          <w:noProof/>
        </w:rPr>
        <w:drawing>
          <wp:inline distT="0" distB="0" distL="0" distR="0" wp14:anchorId="222E0295" wp14:editId="2B5EF682">
            <wp:extent cx="5760720" cy="18656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865630"/>
                    </a:xfrm>
                    <a:prstGeom prst="rect">
                      <a:avLst/>
                    </a:prstGeom>
                  </pic:spPr>
                </pic:pic>
              </a:graphicData>
            </a:graphic>
          </wp:inline>
        </w:drawing>
      </w:r>
    </w:p>
    <w:p w14:paraId="1D711620" w14:textId="78E03E92" w:rsidR="00E44284" w:rsidRDefault="00E44284" w:rsidP="00634CA7">
      <w:pPr>
        <w:rPr>
          <w:rFonts w:eastAsia="Times New Roman" w:cstheme="minorHAnsi"/>
          <w:lang w:val="en-GB" w:eastAsia="nl-NL"/>
        </w:rPr>
      </w:pPr>
      <w:r>
        <w:rPr>
          <w:rFonts w:eastAsia="Times New Roman" w:cstheme="minorHAnsi"/>
          <w:lang w:val="en-GB" w:eastAsia="nl-NL"/>
        </w:rPr>
        <w:t xml:space="preserve">Using the instruction and this tutorial. </w:t>
      </w:r>
      <w:hyperlink r:id="rId42" w:history="1">
        <w:r w:rsidRPr="00EC1675">
          <w:rPr>
            <w:rStyle w:val="Hyperlink"/>
            <w:rFonts w:eastAsia="Times New Roman" w:cstheme="minorHAnsi"/>
            <w:lang w:val="en-GB" w:eastAsia="nl-NL"/>
          </w:rPr>
          <w:t>https://www.youtube.com/watch?v=RTXAUJ2yqCg</w:t>
        </w:r>
      </w:hyperlink>
      <w:r>
        <w:rPr>
          <w:rFonts w:eastAsia="Times New Roman" w:cstheme="minorHAnsi"/>
          <w:lang w:val="en-GB" w:eastAsia="nl-NL"/>
        </w:rPr>
        <w:t xml:space="preserve"> I used the command above.</w:t>
      </w:r>
    </w:p>
    <w:p w14:paraId="2B4899A3" w14:textId="0EDFFF8B" w:rsidR="00997521" w:rsidRDefault="00997521" w:rsidP="00634CA7">
      <w:pPr>
        <w:rPr>
          <w:rFonts w:eastAsia="Times New Roman" w:cstheme="minorHAnsi"/>
          <w:lang w:val="en-GB" w:eastAsia="nl-NL"/>
        </w:rPr>
      </w:pPr>
      <w:r>
        <w:rPr>
          <w:noProof/>
        </w:rPr>
        <w:drawing>
          <wp:inline distT="0" distB="0" distL="0" distR="0" wp14:anchorId="4471BE21" wp14:editId="3F1BD136">
            <wp:extent cx="5760720" cy="1085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60995"/>
                    <a:stretch/>
                  </pic:blipFill>
                  <pic:spPr bwMode="auto">
                    <a:xfrm>
                      <a:off x="0" y="0"/>
                      <a:ext cx="5760720" cy="1085850"/>
                    </a:xfrm>
                    <a:prstGeom prst="rect">
                      <a:avLst/>
                    </a:prstGeom>
                    <a:ln>
                      <a:noFill/>
                    </a:ln>
                    <a:extLst>
                      <a:ext uri="{53640926-AAD7-44D8-BBD7-CCE9431645EC}">
                        <a14:shadowObscured xmlns:a14="http://schemas.microsoft.com/office/drawing/2010/main"/>
                      </a:ext>
                    </a:extLst>
                  </pic:spPr>
                </pic:pic>
              </a:graphicData>
            </a:graphic>
          </wp:inline>
        </w:drawing>
      </w:r>
    </w:p>
    <w:p w14:paraId="425B2CC5" w14:textId="40398FD7" w:rsidR="00FD10BB" w:rsidRPr="00CA7376" w:rsidRDefault="00E44284" w:rsidP="00634CA7">
      <w:pPr>
        <w:rPr>
          <w:rFonts w:eastAsia="Times New Roman" w:cstheme="minorHAnsi"/>
          <w:lang w:val="en-GB" w:eastAsia="nl-NL"/>
        </w:rPr>
      </w:pPr>
      <w:r>
        <w:rPr>
          <w:rFonts w:eastAsia="Times New Roman" w:cstheme="minorHAnsi"/>
          <w:lang w:val="en-GB" w:eastAsia="nl-NL"/>
        </w:rPr>
        <w:t>Now y</w:t>
      </w:r>
      <w:r w:rsidR="00FD10BB">
        <w:rPr>
          <w:rFonts w:eastAsia="Times New Roman" w:cstheme="minorHAnsi"/>
          <w:lang w:val="en-GB" w:eastAsia="nl-NL"/>
        </w:rPr>
        <w:t xml:space="preserve">ou see the Spurious retransmission </w:t>
      </w:r>
      <w:r>
        <w:rPr>
          <w:rFonts w:eastAsia="Times New Roman" w:cstheme="minorHAnsi"/>
          <w:lang w:val="en-GB" w:eastAsia="nl-NL"/>
        </w:rPr>
        <w:t>in Wireshark</w:t>
      </w:r>
      <w:r w:rsidR="00E97164">
        <w:rPr>
          <w:rFonts w:eastAsia="Times New Roman" w:cstheme="minorHAnsi"/>
          <w:lang w:val="en-GB" w:eastAsia="nl-NL"/>
        </w:rPr>
        <w:t>.</w:t>
      </w:r>
    </w:p>
    <w:p w14:paraId="5360DA11" w14:textId="3FF40C95" w:rsidR="002C2924" w:rsidRDefault="002C2924" w:rsidP="00634CA7">
      <w:pPr>
        <w:rPr>
          <w:lang w:val="en-GB"/>
        </w:rPr>
      </w:pPr>
    </w:p>
    <w:p w14:paraId="64BDC197" w14:textId="77777777" w:rsidR="00FD10BB" w:rsidRDefault="00FD10BB" w:rsidP="00FD10BB">
      <w:pPr>
        <w:pStyle w:val="Heading3"/>
        <w:rPr>
          <w:lang w:val="en-GB"/>
        </w:rPr>
      </w:pPr>
      <w:bookmarkStart w:id="56" w:name="_Toc24710382"/>
      <w:r>
        <w:rPr>
          <w:lang w:val="en-GB"/>
        </w:rPr>
        <w:t>Afterthoughts</w:t>
      </w:r>
      <w:bookmarkEnd w:id="56"/>
    </w:p>
    <w:p w14:paraId="5EB8A21C" w14:textId="2A49BC01" w:rsidR="00FD10BB" w:rsidRDefault="00594655" w:rsidP="00FD10BB">
      <w:pPr>
        <w:rPr>
          <w:lang w:val="en-GB"/>
        </w:rPr>
      </w:pPr>
      <w:r>
        <w:rPr>
          <w:lang w:val="en-GB"/>
        </w:rPr>
        <w:t xml:space="preserve">This was one of the harder subjects for me since it took me some time to get everything working on the same network. But in the </w:t>
      </w:r>
      <w:r w:rsidR="00BE025F">
        <w:rPr>
          <w:lang w:val="en-GB"/>
        </w:rPr>
        <w:t>end,</w:t>
      </w:r>
      <w:r>
        <w:rPr>
          <w:lang w:val="en-GB"/>
        </w:rPr>
        <w:t xml:space="preserve"> I think I learned a lot by doing a lot of research on how to sniff and spoof.</w:t>
      </w:r>
    </w:p>
    <w:p w14:paraId="10937AC3" w14:textId="04D93B06" w:rsidR="00FD10BB" w:rsidRDefault="00FD10BB" w:rsidP="00634CA7">
      <w:pPr>
        <w:rPr>
          <w:lang w:val="en-GB"/>
        </w:rPr>
      </w:pPr>
    </w:p>
    <w:p w14:paraId="1CBA00CA" w14:textId="77777777" w:rsidR="00FD10BB" w:rsidRPr="00370A6B" w:rsidRDefault="00FD10BB" w:rsidP="00634CA7">
      <w:pPr>
        <w:rPr>
          <w:lang w:val="en-GB"/>
        </w:rPr>
      </w:pPr>
    </w:p>
    <w:p w14:paraId="4E2D3F85" w14:textId="58E288ED" w:rsidR="0034794A" w:rsidRDefault="00143DB1" w:rsidP="0034794A">
      <w:pPr>
        <w:pStyle w:val="Heading2"/>
        <w:rPr>
          <w:lang w:val="en-GB"/>
        </w:rPr>
      </w:pPr>
      <w:bookmarkStart w:id="57" w:name="_Toc24710383"/>
      <w:r w:rsidRPr="00370A6B">
        <w:rPr>
          <w:lang w:val="en-GB"/>
        </w:rPr>
        <w:lastRenderedPageBreak/>
        <w:t>SQL Injection</w:t>
      </w:r>
      <w:bookmarkEnd w:id="57"/>
    </w:p>
    <w:p w14:paraId="2D02EC44" w14:textId="6DC93F1A" w:rsidR="0034794A" w:rsidRDefault="0034794A" w:rsidP="0034794A">
      <w:pPr>
        <w:pStyle w:val="Heading3"/>
        <w:rPr>
          <w:lang w:val="en-GB"/>
        </w:rPr>
      </w:pPr>
      <w:bookmarkStart w:id="58" w:name="_Toc24710384"/>
      <w:r w:rsidRPr="002C45F0">
        <w:rPr>
          <w:lang w:val="en-GB"/>
        </w:rPr>
        <w:t>Relevance</w:t>
      </w:r>
      <w:bookmarkEnd w:id="58"/>
    </w:p>
    <w:p w14:paraId="42B1E48B" w14:textId="4BF87FE7" w:rsidR="0034794A" w:rsidRPr="0034794A" w:rsidRDefault="00B66195" w:rsidP="0034794A">
      <w:pPr>
        <w:rPr>
          <w:lang w:val="en-GB"/>
        </w:rPr>
      </w:pPr>
      <w:r>
        <w:rPr>
          <w:lang w:val="en-GB"/>
        </w:rPr>
        <w:t>When a database is vulnerable for SQL injections it could be dangerous for a company. When a database contains valuable information like, passwords, emails, phone numbers and addresses. They could be used by black hat hackers to steal money or information.</w:t>
      </w:r>
    </w:p>
    <w:p w14:paraId="554748C6" w14:textId="05ABDB26" w:rsidR="0034794A" w:rsidRDefault="0034794A" w:rsidP="0034794A">
      <w:pPr>
        <w:pStyle w:val="Heading3"/>
        <w:rPr>
          <w:lang w:val="en-GB"/>
        </w:rPr>
      </w:pPr>
      <w:bookmarkStart w:id="59" w:name="_Toc24710385"/>
      <w:r>
        <w:rPr>
          <w:lang w:val="en-GB"/>
        </w:rPr>
        <w:t>Starting point</w:t>
      </w:r>
      <w:bookmarkEnd w:id="59"/>
    </w:p>
    <w:p w14:paraId="2ABFB2F1" w14:textId="3AC95447" w:rsidR="0034794A" w:rsidRPr="000455ED" w:rsidRDefault="0034794A" w:rsidP="0034794A">
      <w:pPr>
        <w:rPr>
          <w:lang w:val="en-GB"/>
        </w:rPr>
      </w:pPr>
      <w:r>
        <w:rPr>
          <w:lang w:val="en-GB"/>
        </w:rPr>
        <w:t>I didn’t know anything about SQL-injection before this assignment.</w:t>
      </w:r>
    </w:p>
    <w:p w14:paraId="17408751" w14:textId="77777777" w:rsidR="0034794A" w:rsidRDefault="0034794A" w:rsidP="0034794A">
      <w:pPr>
        <w:pStyle w:val="Heading3"/>
        <w:rPr>
          <w:lang w:val="en-GB"/>
        </w:rPr>
      </w:pPr>
      <w:bookmarkStart w:id="60" w:name="_Toc24710386"/>
      <w:r>
        <w:rPr>
          <w:lang w:val="en-GB"/>
        </w:rPr>
        <w:t>Approach</w:t>
      </w:r>
      <w:bookmarkEnd w:id="60"/>
    </w:p>
    <w:p w14:paraId="2193F802" w14:textId="77777777" w:rsidR="0034794A" w:rsidRPr="005306EA" w:rsidRDefault="0034794A" w:rsidP="0034794A">
      <w:pPr>
        <w:rPr>
          <w:lang w:val="en-GB"/>
        </w:rPr>
      </w:pPr>
      <w:r>
        <w:rPr>
          <w:lang w:val="en-GB"/>
        </w:rPr>
        <w:t>I started with following the instruction about this subject and after the instruction I gathered the information I gained and used it to do some more research about it on the internet.</w:t>
      </w:r>
    </w:p>
    <w:p w14:paraId="449E2670" w14:textId="77777777" w:rsidR="0034794A" w:rsidRDefault="0034794A" w:rsidP="0034794A">
      <w:pPr>
        <w:rPr>
          <w:lang w:val="en-GB"/>
        </w:rPr>
      </w:pPr>
    </w:p>
    <w:p w14:paraId="17412885" w14:textId="067ACE8A" w:rsidR="0034794A" w:rsidRDefault="0034794A" w:rsidP="0034794A">
      <w:pPr>
        <w:pStyle w:val="Heading3"/>
        <w:rPr>
          <w:lang w:val="en-GB"/>
        </w:rPr>
      </w:pPr>
      <w:bookmarkStart w:id="61" w:name="_Toc24710387"/>
      <w:r>
        <w:rPr>
          <w:lang w:val="en-GB"/>
        </w:rPr>
        <w:t>Background information</w:t>
      </w:r>
      <w:bookmarkEnd w:id="61"/>
    </w:p>
    <w:p w14:paraId="30523549" w14:textId="01C2B9C1" w:rsidR="0034794A" w:rsidRDefault="00331F9E" w:rsidP="0034794A">
      <w:pPr>
        <w:rPr>
          <w:lang w:val="en-GB"/>
        </w:rPr>
      </w:pPr>
      <w:r>
        <w:rPr>
          <w:lang w:val="en-GB"/>
        </w:rPr>
        <w:t xml:space="preserve">SQL is a language in which you talk to databases. </w:t>
      </w:r>
      <w:r w:rsidR="00A814E2">
        <w:rPr>
          <w:lang w:val="en-GB"/>
        </w:rPr>
        <w:t>Websites need to be hooked up to databases, when you talk to a database you can for example get SELECT *FROM USERS WHERE Username = “Tim”</w:t>
      </w:r>
    </w:p>
    <w:p w14:paraId="13BE6F45" w14:textId="478D6ED2" w:rsidR="00A814E2" w:rsidRDefault="00A814E2" w:rsidP="0034794A">
      <w:pPr>
        <w:rPr>
          <w:lang w:val="en-GB"/>
        </w:rPr>
      </w:pPr>
      <w:r>
        <w:rPr>
          <w:lang w:val="en-GB"/>
        </w:rPr>
        <w:t xml:space="preserve">When a user would type in Tim” the query would be SELECT * FROM USERS WHERE Username = “Tim”” and it would send back an error.  When a hacker would for example use this query SELECT * FROM Users WHERE Username = Tim”; DROP ALL DATABASES than the database would run this command. This means </w:t>
      </w:r>
    </w:p>
    <w:p w14:paraId="0A96AE7F" w14:textId="4E4DCBA2" w:rsidR="00A814E2" w:rsidRDefault="00A814E2" w:rsidP="0034794A">
      <w:pPr>
        <w:rPr>
          <w:lang w:val="en-GB"/>
        </w:rPr>
      </w:pPr>
      <w:r>
        <w:rPr>
          <w:lang w:val="en-GB"/>
        </w:rPr>
        <w:t xml:space="preserve">This can be prevented! for example every time there is an </w:t>
      </w:r>
      <w:r w:rsidR="002108F3">
        <w:rPr>
          <w:lang w:val="en-GB"/>
        </w:rPr>
        <w:t>“it</w:t>
      </w:r>
      <w:r>
        <w:rPr>
          <w:lang w:val="en-GB"/>
        </w:rPr>
        <w:t xml:space="preserve"> would automatically set a / for it, so than it would be = Tim/” and there are other ways to do this of course.</w:t>
      </w:r>
      <w:r w:rsidR="00597970">
        <w:rPr>
          <w:lang w:val="en-GB"/>
        </w:rPr>
        <w:t xml:space="preserve"> </w:t>
      </w:r>
    </w:p>
    <w:p w14:paraId="100A06FE" w14:textId="1BEE72F7" w:rsidR="00A814E2" w:rsidRDefault="00A814E2" w:rsidP="0034794A">
      <w:pPr>
        <w:rPr>
          <w:lang w:val="en-GB"/>
        </w:rPr>
      </w:pPr>
      <w:r>
        <w:rPr>
          <w:lang w:val="en-GB"/>
        </w:rPr>
        <w:t xml:space="preserve">But when someone has this kind of access to your database </w:t>
      </w:r>
      <w:r w:rsidR="00597970">
        <w:rPr>
          <w:lang w:val="en-GB"/>
        </w:rPr>
        <w:t>then they can get every single password in the database.</w:t>
      </w:r>
    </w:p>
    <w:p w14:paraId="0308CD77" w14:textId="03BEF3C6" w:rsidR="00331F9E" w:rsidRDefault="00331F9E" w:rsidP="0034794A">
      <w:pPr>
        <w:rPr>
          <w:lang w:val="en-GB"/>
        </w:rPr>
      </w:pPr>
    </w:p>
    <w:p w14:paraId="4F9AA67B" w14:textId="77777777" w:rsidR="00331F9E" w:rsidRDefault="00331F9E" w:rsidP="0034794A">
      <w:pPr>
        <w:rPr>
          <w:lang w:val="en-GB"/>
        </w:rPr>
      </w:pPr>
    </w:p>
    <w:p w14:paraId="65D1AB94" w14:textId="37B02A34" w:rsidR="0034794A" w:rsidRPr="0034794A" w:rsidRDefault="0034794A" w:rsidP="0034794A">
      <w:pPr>
        <w:pStyle w:val="Heading3"/>
        <w:rPr>
          <w:lang w:val="en-GB"/>
        </w:rPr>
      </w:pPr>
      <w:bookmarkStart w:id="62" w:name="_Toc24710388"/>
      <w:r>
        <w:rPr>
          <w:lang w:val="en-GB"/>
        </w:rPr>
        <w:t>Execution</w:t>
      </w:r>
      <w:bookmarkEnd w:id="62"/>
    </w:p>
    <w:p w14:paraId="18EDF55D" w14:textId="6DD5A79A" w:rsidR="00331F9E" w:rsidRDefault="008F27DE" w:rsidP="008F27DE">
      <w:pPr>
        <w:rPr>
          <w:rFonts w:cstheme="minorHAnsi"/>
          <w:b/>
          <w:bCs/>
          <w:lang w:val="en-GB"/>
        </w:rPr>
      </w:pPr>
      <w:r w:rsidRPr="00B66195">
        <w:rPr>
          <w:rFonts w:cstheme="minorHAnsi"/>
          <w:b/>
          <w:bCs/>
          <w:lang w:val="en-GB"/>
        </w:rPr>
        <w:t>DVWA challenge</w:t>
      </w:r>
    </w:p>
    <w:p w14:paraId="44E1D46C" w14:textId="605BAEF4" w:rsidR="00331F9E" w:rsidRPr="00B66195" w:rsidRDefault="00331F9E" w:rsidP="00331F9E">
      <w:pPr>
        <w:spacing w:after="0" w:line="240" w:lineRule="auto"/>
        <w:rPr>
          <w:rFonts w:eastAsia="Times New Roman" w:cstheme="minorHAnsi"/>
          <w:lang w:val="en-GB" w:eastAsia="nl-NL"/>
        </w:rPr>
      </w:pPr>
      <w:r>
        <w:rPr>
          <w:rFonts w:cstheme="minorHAnsi"/>
          <w:lang w:val="en-GB"/>
        </w:rPr>
        <w:t xml:space="preserve">Using the knowledge I gained from the instruction and this YouTube video </w:t>
      </w:r>
      <w:hyperlink r:id="rId44" w:history="1">
        <w:r w:rsidRPr="00B66195">
          <w:rPr>
            <w:rStyle w:val="Hyperlink"/>
            <w:rFonts w:eastAsia="Times New Roman" w:cstheme="minorHAnsi"/>
            <w:lang w:val="en-GB" w:eastAsia="nl-NL"/>
          </w:rPr>
          <w:t>https://www.youtube.com/watch?v=GLvrieLufTA</w:t>
        </w:r>
      </w:hyperlink>
      <w:r w:rsidRPr="00B66195">
        <w:rPr>
          <w:rFonts w:eastAsia="Times New Roman" w:cstheme="minorHAnsi"/>
          <w:lang w:val="en-GB" w:eastAsia="nl-NL"/>
        </w:rPr>
        <w:t xml:space="preserve"> </w:t>
      </w:r>
    </w:p>
    <w:p w14:paraId="3779B369" w14:textId="0B391338" w:rsidR="008F27DE" w:rsidRPr="00B66195" w:rsidRDefault="00331F9E" w:rsidP="003F6413">
      <w:pPr>
        <w:rPr>
          <w:rFonts w:cstheme="minorHAnsi"/>
          <w:lang w:val="en-GB"/>
        </w:rPr>
      </w:pPr>
      <w:r w:rsidRPr="00B66195">
        <w:rPr>
          <w:rFonts w:cstheme="minorHAnsi"/>
          <w:noProof/>
        </w:rPr>
        <w:drawing>
          <wp:anchor distT="0" distB="0" distL="114300" distR="114300" simplePos="0" relativeHeight="251661312" behindDoc="0" locked="0" layoutInCell="1" allowOverlap="1" wp14:anchorId="4CFCE3C4" wp14:editId="67D5824D">
            <wp:simplePos x="0" y="0"/>
            <wp:positionH relativeFrom="margin">
              <wp:posOffset>-635</wp:posOffset>
            </wp:positionH>
            <wp:positionV relativeFrom="paragraph">
              <wp:posOffset>122555</wp:posOffset>
            </wp:positionV>
            <wp:extent cx="2849880" cy="1205865"/>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49880" cy="1205865"/>
                    </a:xfrm>
                    <a:prstGeom prst="rect">
                      <a:avLst/>
                    </a:prstGeom>
                  </pic:spPr>
                </pic:pic>
              </a:graphicData>
            </a:graphic>
            <wp14:sizeRelH relativeFrom="margin">
              <wp14:pctWidth>0</wp14:pctWidth>
            </wp14:sizeRelH>
            <wp14:sizeRelV relativeFrom="margin">
              <wp14:pctHeight>0</wp14:pctHeight>
            </wp14:sizeRelV>
          </wp:anchor>
        </w:drawing>
      </w:r>
      <w:r w:rsidR="008F27DE" w:rsidRPr="00B66195">
        <w:rPr>
          <w:rFonts w:cstheme="minorHAnsi"/>
          <w:lang w:val="en-GB"/>
        </w:rPr>
        <w:t>I started with just trying to give a user ID and seeing if I will get a result to start with.</w:t>
      </w:r>
    </w:p>
    <w:p w14:paraId="181FC66D" w14:textId="5920FBCD" w:rsidR="008F27DE" w:rsidRPr="00B66195" w:rsidRDefault="008F27DE" w:rsidP="003F6413">
      <w:pPr>
        <w:rPr>
          <w:rFonts w:cstheme="minorHAnsi"/>
          <w:lang w:val="en-GB"/>
        </w:rPr>
      </w:pPr>
      <w:r w:rsidRPr="00B66195">
        <w:rPr>
          <w:rFonts w:cstheme="minorHAnsi"/>
          <w:lang w:val="en-GB"/>
        </w:rPr>
        <w:t>And I found this after some time.</w:t>
      </w:r>
    </w:p>
    <w:p w14:paraId="11B302DE" w14:textId="77777777" w:rsidR="008F27DE" w:rsidRPr="00B66195" w:rsidRDefault="008F27DE" w:rsidP="003F6413">
      <w:pPr>
        <w:rPr>
          <w:rFonts w:cstheme="minorHAnsi"/>
          <w:lang w:val="en-GB"/>
        </w:rPr>
      </w:pPr>
    </w:p>
    <w:p w14:paraId="58B271C5" w14:textId="6BECF4A1" w:rsidR="008F27DE" w:rsidRPr="00B66195" w:rsidRDefault="008F27DE" w:rsidP="003F6413">
      <w:pPr>
        <w:rPr>
          <w:rFonts w:cstheme="minorHAnsi"/>
          <w:lang w:val="en-GB"/>
        </w:rPr>
      </w:pPr>
    </w:p>
    <w:p w14:paraId="387DA263" w14:textId="435F92DC" w:rsidR="008F27DE" w:rsidRPr="00B66195" w:rsidRDefault="008F27DE" w:rsidP="003F6413">
      <w:pPr>
        <w:rPr>
          <w:rFonts w:cstheme="minorHAnsi"/>
          <w:lang w:val="en-GB"/>
        </w:rPr>
      </w:pPr>
      <w:r w:rsidRPr="00B66195">
        <w:rPr>
          <w:rFonts w:cstheme="minorHAnsi"/>
          <w:noProof/>
        </w:rPr>
        <w:lastRenderedPageBreak/>
        <w:drawing>
          <wp:anchor distT="0" distB="0" distL="114300" distR="114300" simplePos="0" relativeHeight="251662336" behindDoc="0" locked="0" layoutInCell="1" allowOverlap="1" wp14:anchorId="2281646B" wp14:editId="18C1DDE2">
            <wp:simplePos x="0" y="0"/>
            <wp:positionH relativeFrom="margin">
              <wp:posOffset>48260</wp:posOffset>
            </wp:positionH>
            <wp:positionV relativeFrom="paragraph">
              <wp:posOffset>18415</wp:posOffset>
            </wp:positionV>
            <wp:extent cx="2990850" cy="384810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90850" cy="3848100"/>
                    </a:xfrm>
                    <a:prstGeom prst="rect">
                      <a:avLst/>
                    </a:prstGeom>
                  </pic:spPr>
                </pic:pic>
              </a:graphicData>
            </a:graphic>
            <wp14:sizeRelH relativeFrom="margin">
              <wp14:pctWidth>0</wp14:pctWidth>
            </wp14:sizeRelH>
            <wp14:sizeRelV relativeFrom="margin">
              <wp14:pctHeight>0</wp14:pctHeight>
            </wp14:sizeRelV>
          </wp:anchor>
        </w:drawing>
      </w:r>
    </w:p>
    <w:p w14:paraId="095E566B" w14:textId="3F24BCBF" w:rsidR="008F27DE" w:rsidRPr="00B66195" w:rsidRDefault="008F27DE" w:rsidP="003F6413">
      <w:pPr>
        <w:rPr>
          <w:rFonts w:cstheme="minorHAnsi"/>
          <w:lang w:val="en-GB"/>
        </w:rPr>
      </w:pPr>
      <w:r w:rsidRPr="00B66195">
        <w:rPr>
          <w:rFonts w:cstheme="minorHAnsi"/>
          <w:lang w:val="en-GB"/>
        </w:rPr>
        <w:t xml:space="preserve">After following the </w:t>
      </w:r>
      <w:r w:rsidR="002108F3" w:rsidRPr="00B66195">
        <w:rPr>
          <w:rFonts w:cstheme="minorHAnsi"/>
          <w:lang w:val="en-GB"/>
        </w:rPr>
        <w:t>instruction,</w:t>
      </w:r>
      <w:r w:rsidRPr="00B66195">
        <w:rPr>
          <w:rFonts w:cstheme="minorHAnsi"/>
          <w:lang w:val="en-GB"/>
        </w:rPr>
        <w:t xml:space="preserve"> I got this clause. This will change the WHERE …. IS … </w:t>
      </w:r>
      <w:r w:rsidR="002108F3" w:rsidRPr="00B66195">
        <w:rPr>
          <w:rFonts w:cstheme="minorHAnsi"/>
          <w:lang w:val="en-GB"/>
        </w:rPr>
        <w:t>with’</w:t>
      </w:r>
      <w:r w:rsidRPr="00B66195">
        <w:rPr>
          <w:rFonts w:cstheme="minorHAnsi"/>
          <w:lang w:val="en-GB"/>
        </w:rPr>
        <w:t xml:space="preserve"> OR ‘1’ = ‘1 because 1=1 is always true it will give all the users. </w:t>
      </w:r>
    </w:p>
    <w:p w14:paraId="6183AB34" w14:textId="3DB2D8C9" w:rsidR="008F27DE" w:rsidRPr="00B66195" w:rsidRDefault="008F27DE" w:rsidP="003F6413">
      <w:pPr>
        <w:rPr>
          <w:rFonts w:cstheme="minorHAnsi"/>
          <w:lang w:val="en-GB"/>
        </w:rPr>
      </w:pPr>
    </w:p>
    <w:p w14:paraId="2E21A10A" w14:textId="3072E8F4" w:rsidR="003F6413" w:rsidRPr="00B66195" w:rsidRDefault="003F6413" w:rsidP="003F6413">
      <w:pPr>
        <w:rPr>
          <w:rFonts w:cstheme="minorHAnsi"/>
          <w:lang w:val="en-GB"/>
        </w:rPr>
      </w:pPr>
    </w:p>
    <w:p w14:paraId="4ED6C695" w14:textId="122BF55D" w:rsidR="008F27DE" w:rsidRPr="00B66195" w:rsidRDefault="008F27DE" w:rsidP="003F6413">
      <w:pPr>
        <w:rPr>
          <w:rFonts w:cstheme="minorHAnsi"/>
          <w:lang w:val="en-GB"/>
        </w:rPr>
      </w:pPr>
      <w:r w:rsidRPr="00B66195">
        <w:rPr>
          <w:rFonts w:cstheme="minorHAnsi"/>
          <w:noProof/>
        </w:rPr>
        <w:drawing>
          <wp:anchor distT="0" distB="0" distL="114300" distR="114300" simplePos="0" relativeHeight="251663360" behindDoc="0" locked="0" layoutInCell="1" allowOverlap="1" wp14:anchorId="3B70A8E8" wp14:editId="25951ECC">
            <wp:simplePos x="0" y="0"/>
            <wp:positionH relativeFrom="column">
              <wp:posOffset>-635</wp:posOffset>
            </wp:positionH>
            <wp:positionV relativeFrom="paragraph">
              <wp:posOffset>2168525</wp:posOffset>
            </wp:positionV>
            <wp:extent cx="2981325" cy="457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81325" cy="457200"/>
                    </a:xfrm>
                    <a:prstGeom prst="rect">
                      <a:avLst/>
                    </a:prstGeom>
                  </pic:spPr>
                </pic:pic>
              </a:graphicData>
            </a:graphic>
          </wp:anchor>
        </w:drawing>
      </w:r>
    </w:p>
    <w:p w14:paraId="3018EC99" w14:textId="3F913BD5" w:rsidR="003F6413" w:rsidRPr="00B66195" w:rsidRDefault="003F6413" w:rsidP="003F6413">
      <w:pPr>
        <w:rPr>
          <w:rFonts w:cstheme="minorHAnsi"/>
          <w:lang w:val="en-GB"/>
        </w:rPr>
      </w:pPr>
    </w:p>
    <w:p w14:paraId="5369358E" w14:textId="076F0A86" w:rsidR="008F27DE" w:rsidRPr="00B66195" w:rsidRDefault="008F27DE" w:rsidP="003F6413">
      <w:pPr>
        <w:rPr>
          <w:rFonts w:cstheme="minorHAnsi"/>
          <w:lang w:val="en-GB"/>
        </w:rPr>
      </w:pPr>
    </w:p>
    <w:p w14:paraId="3A2C2D18" w14:textId="13A099C7" w:rsidR="00946C91" w:rsidRPr="00B66195" w:rsidRDefault="00946C91">
      <w:pPr>
        <w:rPr>
          <w:rFonts w:eastAsia="Times New Roman" w:cstheme="minorHAnsi"/>
          <w:lang w:val="en-GB" w:eastAsia="nl-NL"/>
        </w:rPr>
      </w:pPr>
    </w:p>
    <w:p w14:paraId="3D40A683" w14:textId="43C4C83B" w:rsidR="00946C91" w:rsidRPr="00B66195" w:rsidRDefault="00946C91">
      <w:pPr>
        <w:rPr>
          <w:rFonts w:eastAsia="Times New Roman" w:cstheme="minorHAnsi"/>
          <w:lang w:val="en-GB" w:eastAsia="nl-NL"/>
        </w:rPr>
      </w:pPr>
    </w:p>
    <w:p w14:paraId="71D8D106" w14:textId="6AEF1D06" w:rsidR="00946C91" w:rsidRPr="00B66195" w:rsidRDefault="00946C91">
      <w:pPr>
        <w:rPr>
          <w:rFonts w:eastAsia="Times New Roman" w:cstheme="minorHAnsi"/>
          <w:lang w:val="en-GB" w:eastAsia="nl-NL"/>
        </w:rPr>
      </w:pPr>
    </w:p>
    <w:p w14:paraId="5F6E5B0B" w14:textId="4AF8E2AE" w:rsidR="00946C91" w:rsidRPr="00B66195" w:rsidRDefault="00946C91">
      <w:pPr>
        <w:rPr>
          <w:rFonts w:eastAsia="Times New Roman" w:cstheme="minorHAnsi"/>
          <w:lang w:val="en-GB" w:eastAsia="nl-NL"/>
        </w:rPr>
      </w:pPr>
    </w:p>
    <w:p w14:paraId="63BA86EB" w14:textId="2E9FEB6E" w:rsidR="00946C91" w:rsidRPr="00B66195" w:rsidRDefault="00946C91">
      <w:pPr>
        <w:rPr>
          <w:rFonts w:eastAsia="Times New Roman" w:cstheme="minorHAnsi"/>
          <w:lang w:val="en-GB" w:eastAsia="nl-NL"/>
        </w:rPr>
      </w:pPr>
    </w:p>
    <w:p w14:paraId="1E0D02C7" w14:textId="29E3AA7C" w:rsidR="00946C91" w:rsidRPr="00B66195" w:rsidRDefault="00B91A05">
      <w:pPr>
        <w:rPr>
          <w:rFonts w:eastAsia="Times New Roman" w:cstheme="minorHAnsi"/>
          <w:lang w:val="en-GB" w:eastAsia="nl-NL"/>
        </w:rPr>
      </w:pPr>
      <w:r w:rsidRPr="00B66195">
        <w:rPr>
          <w:rFonts w:eastAsia="Times New Roman" w:cstheme="minorHAnsi"/>
          <w:lang w:val="en-GB" w:eastAsia="nl-NL"/>
        </w:rPr>
        <w:t xml:space="preserve">Using 1’order by 3# </w:t>
      </w:r>
      <w:r w:rsidR="00B66195">
        <w:rPr>
          <w:rFonts w:eastAsia="Times New Roman" w:cstheme="minorHAnsi"/>
          <w:lang w:val="en-GB" w:eastAsia="nl-NL"/>
        </w:rPr>
        <w:t>you get an error this means that there less than 3 columns</w:t>
      </w:r>
    </w:p>
    <w:p w14:paraId="7CF3B8BD" w14:textId="6E7072C6"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4384" behindDoc="0" locked="0" layoutInCell="1" allowOverlap="1" wp14:anchorId="238F9E0E" wp14:editId="3474F15F">
            <wp:simplePos x="0" y="0"/>
            <wp:positionH relativeFrom="margin">
              <wp:posOffset>38100</wp:posOffset>
            </wp:positionH>
            <wp:positionV relativeFrom="paragraph">
              <wp:posOffset>6350</wp:posOffset>
            </wp:positionV>
            <wp:extent cx="3017520" cy="3143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17520" cy="314325"/>
                    </a:xfrm>
                    <a:prstGeom prst="rect">
                      <a:avLst/>
                    </a:prstGeom>
                  </pic:spPr>
                </pic:pic>
              </a:graphicData>
            </a:graphic>
            <wp14:sizeRelH relativeFrom="margin">
              <wp14:pctWidth>0</wp14:pctWidth>
            </wp14:sizeRelH>
          </wp:anchor>
        </w:drawing>
      </w:r>
    </w:p>
    <w:p w14:paraId="0EC80036" w14:textId="04184B3A" w:rsidR="00946C91" w:rsidRPr="00B66195" w:rsidRDefault="00946C91">
      <w:pPr>
        <w:rPr>
          <w:rFonts w:eastAsia="Times New Roman" w:cstheme="minorHAnsi"/>
          <w:lang w:val="en-GB" w:eastAsia="nl-NL"/>
        </w:rPr>
      </w:pPr>
      <w:r w:rsidRPr="00B66195">
        <w:rPr>
          <w:rFonts w:cstheme="minorHAnsi"/>
          <w:noProof/>
        </w:rPr>
        <w:drawing>
          <wp:anchor distT="0" distB="0" distL="114300" distR="114300" simplePos="0" relativeHeight="251665408" behindDoc="0" locked="0" layoutInCell="1" allowOverlap="1" wp14:anchorId="544E303D" wp14:editId="00FA6F93">
            <wp:simplePos x="0" y="0"/>
            <wp:positionH relativeFrom="margin">
              <wp:posOffset>-635</wp:posOffset>
            </wp:positionH>
            <wp:positionV relativeFrom="paragraph">
              <wp:posOffset>8255</wp:posOffset>
            </wp:positionV>
            <wp:extent cx="2933700" cy="111442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33700" cy="1114425"/>
                    </a:xfrm>
                    <a:prstGeom prst="rect">
                      <a:avLst/>
                    </a:prstGeom>
                  </pic:spPr>
                </pic:pic>
              </a:graphicData>
            </a:graphic>
            <wp14:sizeRelH relativeFrom="margin">
              <wp14:pctWidth>0</wp14:pctWidth>
            </wp14:sizeRelH>
          </wp:anchor>
        </w:drawing>
      </w:r>
      <w:r w:rsidR="00B66195">
        <w:rPr>
          <w:rFonts w:eastAsia="Times New Roman" w:cstheme="minorHAnsi"/>
          <w:lang w:val="en-GB" w:eastAsia="nl-NL"/>
        </w:rPr>
        <w:t>Using 1’order by2</w:t>
      </w:r>
      <w:r w:rsidR="00DF712D">
        <w:rPr>
          <w:rFonts w:eastAsia="Times New Roman" w:cstheme="minorHAnsi"/>
          <w:lang w:val="en-GB" w:eastAsia="nl-NL"/>
        </w:rPr>
        <w:t># I</w:t>
      </w:r>
      <w:r w:rsidR="00B66195">
        <w:rPr>
          <w:rFonts w:eastAsia="Times New Roman" w:cstheme="minorHAnsi"/>
          <w:lang w:val="en-GB" w:eastAsia="nl-NL"/>
        </w:rPr>
        <w:t xml:space="preserve"> found out there are 2 columns. </w:t>
      </w:r>
      <w:r w:rsidR="00071B81">
        <w:rPr>
          <w:rFonts w:eastAsia="Times New Roman" w:cstheme="minorHAnsi"/>
          <w:lang w:val="en-GB" w:eastAsia="nl-NL"/>
        </w:rPr>
        <w:t>I will also be using this information for the next clause.</w:t>
      </w:r>
    </w:p>
    <w:p w14:paraId="4A18D147" w14:textId="77777777" w:rsidR="00946C91" w:rsidRPr="00B66195" w:rsidRDefault="00946C91">
      <w:pPr>
        <w:rPr>
          <w:rFonts w:eastAsia="Times New Roman" w:cstheme="minorHAnsi"/>
          <w:lang w:val="en-GB" w:eastAsia="nl-NL"/>
        </w:rPr>
      </w:pPr>
    </w:p>
    <w:p w14:paraId="6120D6B3" w14:textId="24791F9D" w:rsidR="00946C91" w:rsidRPr="00B66195" w:rsidRDefault="00331F9E">
      <w:pPr>
        <w:rPr>
          <w:rFonts w:eastAsia="Times New Roman" w:cstheme="minorHAnsi"/>
          <w:lang w:val="en-GB" w:eastAsia="nl-NL"/>
        </w:rPr>
      </w:pPr>
      <w:r w:rsidRPr="00B66195">
        <w:rPr>
          <w:rFonts w:cstheme="minorHAnsi"/>
          <w:noProof/>
        </w:rPr>
        <w:drawing>
          <wp:anchor distT="0" distB="0" distL="114300" distR="114300" simplePos="0" relativeHeight="251666432" behindDoc="0" locked="0" layoutInCell="1" allowOverlap="1" wp14:anchorId="3AB08347" wp14:editId="2C7515DD">
            <wp:simplePos x="0" y="0"/>
            <wp:positionH relativeFrom="column">
              <wp:posOffset>-663575</wp:posOffset>
            </wp:positionH>
            <wp:positionV relativeFrom="paragraph">
              <wp:posOffset>220980</wp:posOffset>
            </wp:positionV>
            <wp:extent cx="4086225" cy="1838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p>
    <w:p w14:paraId="1F49069A" w14:textId="6BA49871" w:rsidR="00DB051A" w:rsidRPr="00B66195" w:rsidRDefault="0084641A">
      <w:pPr>
        <w:rPr>
          <w:rFonts w:eastAsia="Times New Roman" w:cstheme="minorHAnsi"/>
          <w:lang w:val="en-GB" w:eastAsia="nl-NL"/>
        </w:rPr>
      </w:pPr>
      <w:r w:rsidRPr="00B66195">
        <w:rPr>
          <w:rFonts w:cstheme="minorHAnsi"/>
          <w:lang w:val="en-GB"/>
        </w:rPr>
        <w:t xml:space="preserve"> </w:t>
      </w:r>
      <w:r w:rsidRPr="00B66195">
        <w:rPr>
          <w:rFonts w:eastAsia="Times New Roman" w:cstheme="minorHAnsi"/>
          <w:lang w:val="en-GB" w:eastAsia="nl-NL"/>
        </w:rPr>
        <w:t xml:space="preserve">The UNION operator is used to combine the results of two or more SELECT statements. </w:t>
      </w:r>
    </w:p>
    <w:p w14:paraId="53A1696D" w14:textId="33FDF02E" w:rsidR="00DB051A" w:rsidRPr="00B66195" w:rsidRDefault="002108F3" w:rsidP="00634CA7">
      <w:pPr>
        <w:spacing w:after="0" w:line="240" w:lineRule="auto"/>
        <w:rPr>
          <w:rFonts w:eastAsia="Times New Roman" w:cstheme="minorHAnsi"/>
          <w:lang w:val="en-GB" w:eastAsia="nl-NL"/>
        </w:rPr>
      </w:pPr>
      <w:r w:rsidRPr="00B66195">
        <w:rPr>
          <w:rFonts w:eastAsia="Times New Roman" w:cstheme="minorHAnsi"/>
          <w:lang w:val="en-GB" w:eastAsia="nl-NL"/>
        </w:rPr>
        <w:t>So,</w:t>
      </w:r>
      <w:r w:rsidR="0084641A" w:rsidRPr="00B66195">
        <w:rPr>
          <w:rFonts w:eastAsia="Times New Roman" w:cstheme="minorHAnsi"/>
          <w:lang w:val="en-GB" w:eastAsia="nl-NL"/>
        </w:rPr>
        <w:t xml:space="preserve"> when adding select </w:t>
      </w:r>
      <w:r w:rsidRPr="00B66195">
        <w:rPr>
          <w:rFonts w:eastAsia="Times New Roman" w:cstheme="minorHAnsi"/>
          <w:lang w:val="en-GB" w:eastAsia="nl-NL"/>
        </w:rPr>
        <w:t>database(</w:t>
      </w:r>
      <w:r w:rsidR="0084641A" w:rsidRPr="00B66195">
        <w:rPr>
          <w:rFonts w:eastAsia="Times New Roman" w:cstheme="minorHAnsi"/>
          <w:lang w:val="en-GB" w:eastAsia="nl-NL"/>
        </w:rPr>
        <w:t>), version()# it will give the database name as first name and the version of the database as the surname.</w:t>
      </w:r>
      <w:r w:rsidR="00BE65CD" w:rsidRPr="00B66195">
        <w:rPr>
          <w:rFonts w:eastAsia="Times New Roman" w:cstheme="minorHAnsi"/>
          <w:lang w:val="en-GB" w:eastAsia="nl-NL"/>
        </w:rPr>
        <w:t xml:space="preserve"> </w:t>
      </w:r>
      <w:r w:rsidR="00DB051A" w:rsidRPr="00B66195">
        <w:rPr>
          <w:rFonts w:eastAsia="Times New Roman" w:cstheme="minorHAnsi"/>
          <w:lang w:val="en-GB" w:eastAsia="nl-NL"/>
        </w:rPr>
        <w:t xml:space="preserve"># in MySQL is used for a comment so </w:t>
      </w:r>
      <w:r w:rsidR="0084641A" w:rsidRPr="00B66195">
        <w:rPr>
          <w:rFonts w:eastAsia="Times New Roman" w:cstheme="minorHAnsi"/>
          <w:lang w:val="en-GB" w:eastAsia="nl-NL"/>
        </w:rPr>
        <w:t>it will ignore everything after version().</w:t>
      </w:r>
    </w:p>
    <w:p w14:paraId="3770F3DE" w14:textId="6069EEF5" w:rsidR="00DB051A" w:rsidRPr="00B66195" w:rsidRDefault="00DA2374" w:rsidP="00634CA7">
      <w:pPr>
        <w:spacing w:after="0" w:line="240" w:lineRule="auto"/>
        <w:rPr>
          <w:rFonts w:eastAsia="Times New Roman" w:cstheme="minorHAnsi"/>
          <w:lang w:val="en-GB" w:eastAsia="nl-NL"/>
        </w:rPr>
      </w:pPr>
      <w:r w:rsidRPr="00B66195">
        <w:rPr>
          <w:rFonts w:cstheme="minorHAnsi"/>
          <w:noProof/>
        </w:rPr>
        <w:lastRenderedPageBreak/>
        <w:drawing>
          <wp:anchor distT="0" distB="0" distL="114300" distR="114300" simplePos="0" relativeHeight="251667456" behindDoc="0" locked="0" layoutInCell="1" allowOverlap="1" wp14:anchorId="638CE043" wp14:editId="379ED2D9">
            <wp:simplePos x="0" y="0"/>
            <wp:positionH relativeFrom="margin">
              <wp:posOffset>57785</wp:posOffset>
            </wp:positionH>
            <wp:positionV relativeFrom="paragraph">
              <wp:posOffset>35560</wp:posOffset>
            </wp:positionV>
            <wp:extent cx="3365500" cy="3779520"/>
            <wp:effectExtent l="0" t="0" r="635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65500" cy="3779520"/>
                    </a:xfrm>
                    <a:prstGeom prst="rect">
                      <a:avLst/>
                    </a:prstGeom>
                  </pic:spPr>
                </pic:pic>
              </a:graphicData>
            </a:graphic>
          </wp:anchor>
        </w:drawing>
      </w:r>
      <w:r w:rsidR="00434DFD" w:rsidRPr="00B66195">
        <w:rPr>
          <w:rFonts w:eastAsia="Times New Roman" w:cstheme="minorHAnsi"/>
          <w:lang w:val="en-GB" w:eastAsia="nl-NL"/>
        </w:rPr>
        <w:t xml:space="preserve">Using </w:t>
      </w:r>
    </w:p>
    <w:p w14:paraId="6C1C7C81" w14:textId="1CEC6C30" w:rsidR="00434DFD" w:rsidRPr="00434DFD" w:rsidRDefault="00434DFD" w:rsidP="00434D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434DFD">
        <w:rPr>
          <w:rFonts w:eastAsia="Times New Roman" w:cstheme="minorHAnsi"/>
          <w:lang w:val="en-GB" w:eastAsia="nl-NL"/>
        </w:rPr>
        <w:t xml:space="preserve">1' union select </w:t>
      </w:r>
      <w:r w:rsidR="00DA2374" w:rsidRPr="00B66195">
        <w:rPr>
          <w:rFonts w:eastAsia="Times New Roman" w:cstheme="minorHAnsi"/>
          <w:lang w:val="en-GB" w:eastAsia="nl-NL"/>
        </w:rPr>
        <w:t>1</w:t>
      </w:r>
      <w:r w:rsidRPr="00434DFD">
        <w:rPr>
          <w:rFonts w:eastAsia="Times New Roman" w:cstheme="minorHAnsi"/>
          <w:lang w:val="en-GB" w:eastAsia="nl-NL"/>
        </w:rPr>
        <w:t xml:space="preserve">, </w:t>
      </w:r>
      <w:proofErr w:type="spellStart"/>
      <w:r w:rsidRPr="00434DFD">
        <w:rPr>
          <w:rFonts w:eastAsia="Times New Roman" w:cstheme="minorHAnsi"/>
          <w:lang w:val="en-GB" w:eastAsia="nl-NL"/>
        </w:rPr>
        <w:t>table_name</w:t>
      </w:r>
      <w:proofErr w:type="spellEnd"/>
      <w:r w:rsidRPr="00434DFD">
        <w:rPr>
          <w:rFonts w:eastAsia="Times New Roman" w:cstheme="minorHAnsi"/>
          <w:lang w:val="en-GB" w:eastAsia="nl-NL"/>
        </w:rPr>
        <w:t xml:space="preserve"> from </w:t>
      </w:r>
      <w:proofErr w:type="spellStart"/>
      <w:r w:rsidRPr="00434DFD">
        <w:rPr>
          <w:rFonts w:eastAsia="Times New Roman" w:cstheme="minorHAnsi"/>
          <w:lang w:val="en-GB" w:eastAsia="nl-NL"/>
        </w:rPr>
        <w:t>information_schema.tables</w:t>
      </w:r>
      <w:proofErr w:type="spellEnd"/>
      <w:r w:rsidRPr="00434DFD">
        <w:rPr>
          <w:rFonts w:eastAsia="Times New Roman" w:cstheme="minorHAnsi"/>
          <w:lang w:val="en-GB" w:eastAsia="nl-NL"/>
        </w:rPr>
        <w:t>#</w:t>
      </w:r>
    </w:p>
    <w:p w14:paraId="0BC919D1" w14:textId="77777777" w:rsidR="00DB051A" w:rsidRPr="00B66195" w:rsidRDefault="00DB051A" w:rsidP="00634CA7">
      <w:pPr>
        <w:spacing w:after="0" w:line="240" w:lineRule="auto"/>
        <w:rPr>
          <w:rFonts w:eastAsia="Times New Roman" w:cstheme="minorHAnsi"/>
          <w:lang w:val="en-GB" w:eastAsia="nl-NL"/>
        </w:rPr>
      </w:pPr>
    </w:p>
    <w:p w14:paraId="64BE4CB9" w14:textId="27C11EE0" w:rsidR="00DB051A" w:rsidRPr="00B66195" w:rsidRDefault="00DA2374"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Since I only wanted to look at the table </w:t>
      </w:r>
      <w:r w:rsidR="00DF712D" w:rsidRPr="00B66195">
        <w:rPr>
          <w:rFonts w:eastAsia="Times New Roman" w:cstheme="minorHAnsi"/>
          <w:lang w:val="en-GB" w:eastAsia="nl-NL"/>
        </w:rPr>
        <w:t>names,</w:t>
      </w:r>
      <w:r w:rsidRPr="00B66195">
        <w:rPr>
          <w:rFonts w:eastAsia="Times New Roman" w:cstheme="minorHAnsi"/>
          <w:lang w:val="en-GB" w:eastAsia="nl-NL"/>
        </w:rPr>
        <w:t xml:space="preserve"> I kept the first name as 1. As the surname I wanted to look at the table names in the database using </w:t>
      </w:r>
      <w:proofErr w:type="spellStart"/>
      <w:r w:rsidRPr="00B66195">
        <w:rPr>
          <w:rFonts w:eastAsia="Times New Roman" w:cstheme="minorHAnsi"/>
          <w:lang w:val="en-GB" w:eastAsia="nl-NL"/>
        </w:rPr>
        <w:t>table_name</w:t>
      </w:r>
      <w:proofErr w:type="spellEnd"/>
      <w:r w:rsidRPr="00B66195">
        <w:rPr>
          <w:rFonts w:eastAsia="Times New Roman" w:cstheme="minorHAnsi"/>
          <w:lang w:val="en-GB" w:eastAsia="nl-NL"/>
        </w:rPr>
        <w:t xml:space="preserve"> from </w:t>
      </w:r>
      <w:proofErr w:type="spellStart"/>
      <w:r w:rsidRPr="00B66195">
        <w:rPr>
          <w:rFonts w:eastAsia="Times New Roman" w:cstheme="minorHAnsi"/>
          <w:lang w:val="en-GB" w:eastAsia="nl-NL"/>
        </w:rPr>
        <w:t>information_schema.tables</w:t>
      </w:r>
      <w:proofErr w:type="spellEnd"/>
      <w:r w:rsidRPr="00B66195">
        <w:rPr>
          <w:rFonts w:eastAsia="Times New Roman" w:cstheme="minorHAnsi"/>
          <w:lang w:val="en-GB" w:eastAsia="nl-NL"/>
        </w:rPr>
        <w:t>.</w:t>
      </w:r>
    </w:p>
    <w:p w14:paraId="1906AF2E" w14:textId="307B3048" w:rsidR="00DA2374" w:rsidRPr="00B66195" w:rsidRDefault="00DA2374" w:rsidP="00634CA7">
      <w:pPr>
        <w:spacing w:after="0" w:line="240" w:lineRule="auto"/>
        <w:rPr>
          <w:rFonts w:eastAsia="Times New Roman" w:cstheme="minorHAnsi"/>
          <w:lang w:val="en-GB" w:eastAsia="nl-NL"/>
        </w:rPr>
      </w:pPr>
    </w:p>
    <w:p w14:paraId="00F81952" w14:textId="48F00620" w:rsidR="00DA2374" w:rsidRPr="00B66195" w:rsidRDefault="00DA2374" w:rsidP="00634CA7">
      <w:pPr>
        <w:spacing w:after="0" w:line="240" w:lineRule="auto"/>
        <w:rPr>
          <w:rFonts w:eastAsia="Times New Roman" w:cstheme="minorHAnsi"/>
          <w:lang w:val="en-GB" w:eastAsia="nl-NL"/>
        </w:rPr>
      </w:pPr>
    </w:p>
    <w:p w14:paraId="3B27E154" w14:textId="03FC2172" w:rsidR="00DA2374" w:rsidRPr="00B66195" w:rsidRDefault="00DA2374" w:rsidP="00634CA7">
      <w:pPr>
        <w:spacing w:after="0" w:line="240" w:lineRule="auto"/>
        <w:rPr>
          <w:rFonts w:eastAsia="Times New Roman" w:cstheme="minorHAnsi"/>
          <w:lang w:val="en-GB" w:eastAsia="nl-NL"/>
        </w:rPr>
      </w:pPr>
    </w:p>
    <w:p w14:paraId="7A9BC24A" w14:textId="447993B5" w:rsidR="00DA2374" w:rsidRPr="00B66195" w:rsidRDefault="00DA2374" w:rsidP="00634CA7">
      <w:pPr>
        <w:spacing w:after="0" w:line="240" w:lineRule="auto"/>
        <w:rPr>
          <w:rFonts w:eastAsia="Times New Roman" w:cstheme="minorHAnsi"/>
          <w:lang w:val="en-GB" w:eastAsia="nl-NL"/>
        </w:rPr>
      </w:pPr>
    </w:p>
    <w:p w14:paraId="0724664B" w14:textId="1BF60280" w:rsidR="00DA2374" w:rsidRPr="00B66195" w:rsidRDefault="00DA2374" w:rsidP="00634CA7">
      <w:pPr>
        <w:spacing w:after="0" w:line="240" w:lineRule="auto"/>
        <w:rPr>
          <w:rFonts w:eastAsia="Times New Roman" w:cstheme="minorHAnsi"/>
          <w:lang w:val="en-GB" w:eastAsia="nl-NL"/>
        </w:rPr>
      </w:pPr>
    </w:p>
    <w:p w14:paraId="47CAA903" w14:textId="44C2C0FD" w:rsidR="00AB6C5F" w:rsidRPr="00B66195" w:rsidRDefault="00AB6C5F" w:rsidP="00634CA7">
      <w:pPr>
        <w:spacing w:after="0" w:line="240" w:lineRule="auto"/>
        <w:rPr>
          <w:rFonts w:eastAsia="Times New Roman" w:cstheme="minorHAnsi"/>
          <w:lang w:val="en-GB" w:eastAsia="nl-NL"/>
        </w:rPr>
      </w:pPr>
    </w:p>
    <w:p w14:paraId="7E728F23" w14:textId="0BEA1AC5" w:rsidR="00AB6C5F" w:rsidRPr="00B66195" w:rsidRDefault="00AB6C5F" w:rsidP="00634CA7">
      <w:pPr>
        <w:spacing w:after="0" w:line="240" w:lineRule="auto"/>
        <w:rPr>
          <w:rFonts w:eastAsia="Times New Roman" w:cstheme="minorHAnsi"/>
          <w:lang w:val="en-GB" w:eastAsia="nl-NL"/>
        </w:rPr>
      </w:pPr>
    </w:p>
    <w:p w14:paraId="2F119E28" w14:textId="51ED2CE9" w:rsidR="00AB6C5F" w:rsidRPr="00B66195" w:rsidRDefault="00AB6C5F" w:rsidP="00634CA7">
      <w:pPr>
        <w:spacing w:after="0" w:line="240" w:lineRule="auto"/>
        <w:rPr>
          <w:rFonts w:eastAsia="Times New Roman" w:cstheme="minorHAnsi"/>
          <w:lang w:val="en-GB" w:eastAsia="nl-NL"/>
        </w:rPr>
      </w:pPr>
    </w:p>
    <w:p w14:paraId="12E0D252" w14:textId="2458FF47" w:rsidR="00AB6C5F" w:rsidRPr="00B66195" w:rsidRDefault="00AB6C5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546164C" wp14:editId="2844E7E8">
            <wp:extent cx="5760720" cy="842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842645"/>
                    </a:xfrm>
                    <a:prstGeom prst="rect">
                      <a:avLst/>
                    </a:prstGeom>
                  </pic:spPr>
                </pic:pic>
              </a:graphicData>
            </a:graphic>
          </wp:inline>
        </w:drawing>
      </w:r>
    </w:p>
    <w:p w14:paraId="13040BE9" w14:textId="1D49ADFB" w:rsidR="00DA2374" w:rsidRPr="00B66195" w:rsidRDefault="00DA2374" w:rsidP="00634CA7">
      <w:pPr>
        <w:spacing w:after="0" w:line="240" w:lineRule="auto"/>
        <w:rPr>
          <w:rFonts w:eastAsia="Times New Roman" w:cstheme="minorHAnsi"/>
          <w:lang w:val="en-GB" w:eastAsia="nl-NL"/>
        </w:rPr>
      </w:pPr>
    </w:p>
    <w:p w14:paraId="2EA442D6" w14:textId="2EA205D6" w:rsidR="00DA2374" w:rsidRPr="00B66195" w:rsidRDefault="008B045C" w:rsidP="00634CA7">
      <w:pPr>
        <w:spacing w:after="0" w:line="240" w:lineRule="auto"/>
        <w:rPr>
          <w:rFonts w:eastAsia="Times New Roman" w:cstheme="minorHAnsi"/>
          <w:lang w:val="en-GB" w:eastAsia="nl-NL"/>
        </w:rPr>
      </w:pPr>
      <w:hyperlink r:id="rId53" w:history="1">
        <w:r w:rsidR="00AB6C5F" w:rsidRPr="00B66195">
          <w:rPr>
            <w:rStyle w:val="Hyperlink"/>
            <w:rFonts w:eastAsia="Times New Roman" w:cstheme="minorHAnsi"/>
            <w:lang w:val="en-GB" w:eastAsia="nl-NL"/>
          </w:rPr>
          <w:t>https://cryptii.com/pipes/text-decimal</w:t>
        </w:r>
      </w:hyperlink>
      <w:r w:rsidR="00AB6C5F" w:rsidRPr="00B66195">
        <w:rPr>
          <w:rFonts w:eastAsia="Times New Roman" w:cstheme="minorHAnsi"/>
          <w:lang w:val="en-GB" w:eastAsia="nl-NL"/>
        </w:rPr>
        <w:t xml:space="preserve"> </w:t>
      </w:r>
    </w:p>
    <w:p w14:paraId="45FD02D4" w14:textId="630B950A" w:rsidR="00DA2374" w:rsidRPr="00B66195" w:rsidRDefault="00AB6C5F" w:rsidP="00634CA7">
      <w:pPr>
        <w:spacing w:after="0" w:line="240" w:lineRule="auto"/>
        <w:rPr>
          <w:rFonts w:eastAsia="Times New Roman" w:cstheme="minorHAnsi"/>
          <w:lang w:val="en-GB" w:eastAsia="nl-NL"/>
        </w:rPr>
      </w:pPr>
      <w:r w:rsidRPr="00B66195">
        <w:rPr>
          <w:rFonts w:cstheme="minorHAnsi"/>
          <w:noProof/>
        </w:rPr>
        <w:drawing>
          <wp:anchor distT="0" distB="0" distL="114300" distR="114300" simplePos="0" relativeHeight="251668480" behindDoc="0" locked="0" layoutInCell="1" allowOverlap="1" wp14:anchorId="417C60AE" wp14:editId="478E41E9">
            <wp:simplePos x="0" y="0"/>
            <wp:positionH relativeFrom="column">
              <wp:posOffset>-566420</wp:posOffset>
            </wp:positionH>
            <wp:positionV relativeFrom="paragraph">
              <wp:posOffset>114300</wp:posOffset>
            </wp:positionV>
            <wp:extent cx="3375564" cy="246507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5564" cy="2465070"/>
                    </a:xfrm>
                    <a:prstGeom prst="rect">
                      <a:avLst/>
                    </a:prstGeom>
                  </pic:spPr>
                </pic:pic>
              </a:graphicData>
            </a:graphic>
          </wp:anchor>
        </w:drawing>
      </w:r>
    </w:p>
    <w:p w14:paraId="75ABC460" w14:textId="7DC62877" w:rsidR="00DA2374" w:rsidRPr="00B66195" w:rsidRDefault="00DA2374"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DA2374">
        <w:rPr>
          <w:rFonts w:eastAsia="Times New Roman" w:cstheme="minorHAnsi"/>
          <w:lang w:val="en-GB" w:eastAsia="nl-NL"/>
        </w:rPr>
        <w:t xml:space="preserve">1' union select 1,column_name from </w:t>
      </w:r>
      <w:proofErr w:type="spellStart"/>
      <w:r w:rsidRPr="00DA2374">
        <w:rPr>
          <w:rFonts w:eastAsia="Times New Roman" w:cstheme="minorHAnsi"/>
          <w:lang w:val="en-GB" w:eastAsia="nl-NL"/>
        </w:rPr>
        <w:t>information_schema.columns</w:t>
      </w:r>
      <w:proofErr w:type="spellEnd"/>
      <w:r w:rsidRPr="00DA2374">
        <w:rPr>
          <w:rFonts w:eastAsia="Times New Roman" w:cstheme="minorHAnsi"/>
          <w:lang w:val="en-GB" w:eastAsia="nl-NL"/>
        </w:rPr>
        <w:t xml:space="preserve"> where</w:t>
      </w:r>
      <w:r w:rsidR="00AB6C5F" w:rsidRPr="00B66195">
        <w:rPr>
          <w:rFonts w:eastAsia="Times New Roman" w:cstheme="minorHAnsi"/>
          <w:lang w:val="en-GB" w:eastAsia="nl-NL"/>
        </w:rPr>
        <w:t xml:space="preserve"> </w:t>
      </w:r>
      <w:proofErr w:type="spellStart"/>
      <w:r w:rsidR="00AB6C5F" w:rsidRPr="00DA2374">
        <w:rPr>
          <w:rFonts w:eastAsia="Times New Roman" w:cstheme="minorHAnsi"/>
          <w:lang w:val="en-GB" w:eastAsia="nl-NL"/>
        </w:rPr>
        <w:t>table_name</w:t>
      </w:r>
      <w:proofErr w:type="spellEnd"/>
      <w:r w:rsidR="00AB6C5F" w:rsidRPr="00DA2374">
        <w:rPr>
          <w:rFonts w:eastAsia="Times New Roman" w:cstheme="minorHAnsi"/>
          <w:lang w:val="en-GB" w:eastAsia="nl-NL"/>
        </w:rPr>
        <w:t>=char(117,115,101,114,115)#</w:t>
      </w:r>
    </w:p>
    <w:p w14:paraId="2378FD64" w14:textId="739DB845" w:rsidR="00AB6C5F" w:rsidRPr="00B66195"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p>
    <w:p w14:paraId="04B33232" w14:textId="0069050D" w:rsidR="00AB6C5F" w:rsidRPr="00DA2374" w:rsidRDefault="00AB6C5F" w:rsidP="00DA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get all the columns with the name </w:t>
      </w:r>
      <w:r w:rsidR="002108F3" w:rsidRPr="00B66195">
        <w:rPr>
          <w:rFonts w:eastAsia="Times New Roman" w:cstheme="minorHAnsi"/>
          <w:lang w:val="en-GB" w:eastAsia="nl-NL"/>
        </w:rPr>
        <w:t>in each</w:t>
      </w:r>
      <w:r w:rsidRPr="00B66195">
        <w:rPr>
          <w:rFonts w:eastAsia="Times New Roman" w:cstheme="minorHAnsi"/>
          <w:lang w:val="en-GB" w:eastAsia="nl-NL"/>
        </w:rPr>
        <w:t xml:space="preserve"> table. Using the decimal equivalent in the char function instead of users. </w:t>
      </w:r>
    </w:p>
    <w:p w14:paraId="55DADC86" w14:textId="6155F91A" w:rsidR="00DA2374" w:rsidRPr="00B66195" w:rsidRDefault="00DA2374" w:rsidP="00634CA7">
      <w:pPr>
        <w:spacing w:after="0" w:line="240" w:lineRule="auto"/>
        <w:rPr>
          <w:rFonts w:eastAsia="Times New Roman" w:cstheme="minorHAnsi"/>
          <w:lang w:val="en-GB" w:eastAsia="nl-NL"/>
        </w:rPr>
      </w:pPr>
    </w:p>
    <w:p w14:paraId="3A4248F7" w14:textId="327A4A86" w:rsidR="00AB6C5F"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In the columns of the users there is a column called password. This can be used to find the passwords of the users.</w:t>
      </w:r>
    </w:p>
    <w:p w14:paraId="7A3DDDFB" w14:textId="7AEB4996" w:rsidR="00A8479F" w:rsidRPr="00E93F69" w:rsidRDefault="00A8479F" w:rsidP="00634CA7">
      <w:pPr>
        <w:spacing w:after="0" w:line="240" w:lineRule="auto"/>
        <w:rPr>
          <w:rFonts w:cstheme="minorHAnsi"/>
          <w:noProof/>
          <w:lang w:val="en-GB"/>
        </w:rPr>
      </w:pPr>
      <w:r w:rsidRPr="00B66195">
        <w:rPr>
          <w:rFonts w:cstheme="minorHAnsi"/>
          <w:noProof/>
        </w:rPr>
        <w:lastRenderedPageBreak/>
        <w:drawing>
          <wp:anchor distT="0" distB="0" distL="114300" distR="114300" simplePos="0" relativeHeight="251669504" behindDoc="0" locked="0" layoutInCell="1" allowOverlap="1" wp14:anchorId="16B11ED8" wp14:editId="14F263EA">
            <wp:simplePos x="0" y="0"/>
            <wp:positionH relativeFrom="column">
              <wp:posOffset>-724535</wp:posOffset>
            </wp:positionH>
            <wp:positionV relativeFrom="paragraph">
              <wp:posOffset>160020</wp:posOffset>
            </wp:positionV>
            <wp:extent cx="3543300" cy="2870621"/>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43300" cy="2870621"/>
                    </a:xfrm>
                    <a:prstGeom prst="rect">
                      <a:avLst/>
                    </a:prstGeom>
                  </pic:spPr>
                </pic:pic>
              </a:graphicData>
            </a:graphic>
          </wp:anchor>
        </w:drawing>
      </w:r>
    </w:p>
    <w:p w14:paraId="26342026" w14:textId="24B2D03C" w:rsidR="00A8479F" w:rsidRPr="00B66195" w:rsidRDefault="00A8479F" w:rsidP="00634CA7">
      <w:pPr>
        <w:spacing w:after="0" w:line="240" w:lineRule="auto"/>
        <w:rPr>
          <w:rFonts w:eastAsia="Times New Roman" w:cstheme="minorHAnsi"/>
          <w:lang w:val="en-GB" w:eastAsia="nl-NL"/>
        </w:rPr>
      </w:pPr>
    </w:p>
    <w:p w14:paraId="08841175" w14:textId="4DF213EA" w:rsidR="00A8479F" w:rsidRPr="00B66195" w:rsidRDefault="00A8479F" w:rsidP="00634CA7">
      <w:pPr>
        <w:spacing w:after="0" w:line="240" w:lineRule="auto"/>
        <w:rPr>
          <w:rFonts w:eastAsia="Times New Roman" w:cstheme="minorHAnsi"/>
          <w:lang w:val="en-GB" w:eastAsia="nl-NL"/>
        </w:rPr>
      </w:pPr>
    </w:p>
    <w:p w14:paraId="7512CE9B" w14:textId="697D64C5" w:rsidR="00A8479F" w:rsidRPr="00B66195"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A8479F">
        <w:rPr>
          <w:rFonts w:eastAsia="Times New Roman" w:cstheme="minorHAnsi"/>
          <w:lang w:val="en-GB" w:eastAsia="nl-NL"/>
        </w:rPr>
        <w:t xml:space="preserve">' union select </w:t>
      </w:r>
      <w:proofErr w:type="spellStart"/>
      <w:r w:rsidRPr="00A8479F">
        <w:rPr>
          <w:rFonts w:eastAsia="Times New Roman" w:cstheme="minorHAnsi"/>
          <w:lang w:val="en-GB" w:eastAsia="nl-NL"/>
        </w:rPr>
        <w:t>user,password</w:t>
      </w:r>
      <w:proofErr w:type="spellEnd"/>
      <w:r w:rsidRPr="00A8479F">
        <w:rPr>
          <w:rFonts w:eastAsia="Times New Roman" w:cstheme="minorHAnsi"/>
          <w:lang w:val="en-GB" w:eastAsia="nl-NL"/>
        </w:rPr>
        <w:t xml:space="preserve"> from users#</w:t>
      </w:r>
    </w:p>
    <w:p w14:paraId="0A8FD859" w14:textId="7D4A4CA7" w:rsidR="00A8479F" w:rsidRPr="00A8479F" w:rsidRDefault="00A8479F" w:rsidP="00A84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GB" w:eastAsia="nl-NL"/>
        </w:rPr>
      </w:pPr>
      <w:r w:rsidRPr="00B66195">
        <w:rPr>
          <w:rFonts w:eastAsia="Times New Roman" w:cstheme="minorHAnsi"/>
          <w:lang w:val="en-GB" w:eastAsia="nl-NL"/>
        </w:rPr>
        <w:t xml:space="preserve">This will speak for itself </w:t>
      </w:r>
    </w:p>
    <w:p w14:paraId="5AF2CF26" w14:textId="266B8D85" w:rsidR="00A8479F" w:rsidRPr="00B66195" w:rsidRDefault="00A8479F" w:rsidP="00634CA7">
      <w:pPr>
        <w:spacing w:after="0" w:line="240" w:lineRule="auto"/>
        <w:rPr>
          <w:rFonts w:eastAsia="Times New Roman" w:cstheme="minorHAnsi"/>
          <w:lang w:val="en-GB" w:eastAsia="nl-NL"/>
        </w:rPr>
      </w:pPr>
    </w:p>
    <w:p w14:paraId="0720DBB2" w14:textId="1298EDDE" w:rsidR="00A8479F" w:rsidRPr="00B66195" w:rsidRDefault="00A8479F" w:rsidP="00634CA7">
      <w:pPr>
        <w:spacing w:after="0" w:line="240" w:lineRule="auto"/>
        <w:rPr>
          <w:rFonts w:eastAsia="Times New Roman" w:cstheme="minorHAnsi"/>
          <w:lang w:val="en-GB" w:eastAsia="nl-NL"/>
        </w:rPr>
      </w:pPr>
    </w:p>
    <w:p w14:paraId="0FEA2BF4" w14:textId="25A4DC00" w:rsidR="00A8479F" w:rsidRPr="00B66195" w:rsidRDefault="00A8479F" w:rsidP="00634CA7">
      <w:pPr>
        <w:spacing w:after="0" w:line="240" w:lineRule="auto"/>
        <w:rPr>
          <w:rFonts w:eastAsia="Times New Roman" w:cstheme="minorHAnsi"/>
          <w:lang w:val="en-GB" w:eastAsia="nl-NL"/>
        </w:rPr>
      </w:pPr>
    </w:p>
    <w:p w14:paraId="4098B3DB" w14:textId="3D38B9D1" w:rsidR="00A8479F" w:rsidRPr="00B66195" w:rsidRDefault="00A8479F" w:rsidP="00634CA7">
      <w:pPr>
        <w:spacing w:after="0" w:line="240" w:lineRule="auto"/>
        <w:rPr>
          <w:rFonts w:eastAsia="Times New Roman" w:cstheme="minorHAnsi"/>
          <w:lang w:val="en-GB" w:eastAsia="nl-NL"/>
        </w:rPr>
      </w:pPr>
    </w:p>
    <w:p w14:paraId="443D57EC" w14:textId="0062E024" w:rsidR="00A8479F" w:rsidRPr="00B66195" w:rsidRDefault="00A8479F" w:rsidP="00634CA7">
      <w:pPr>
        <w:spacing w:after="0" w:line="240" w:lineRule="auto"/>
        <w:rPr>
          <w:rFonts w:eastAsia="Times New Roman" w:cstheme="minorHAnsi"/>
          <w:lang w:val="en-GB" w:eastAsia="nl-NL"/>
        </w:rPr>
      </w:pPr>
    </w:p>
    <w:p w14:paraId="6C3D6BAA" w14:textId="0B584782" w:rsidR="00A8479F" w:rsidRPr="00B66195" w:rsidRDefault="00A8479F" w:rsidP="00634CA7">
      <w:pPr>
        <w:spacing w:after="0" w:line="240" w:lineRule="auto"/>
        <w:rPr>
          <w:rFonts w:eastAsia="Times New Roman" w:cstheme="minorHAnsi"/>
          <w:lang w:val="en-GB" w:eastAsia="nl-NL"/>
        </w:rPr>
      </w:pPr>
    </w:p>
    <w:p w14:paraId="54BBF38F" w14:textId="497B8AAB" w:rsidR="00A8479F" w:rsidRPr="00B66195" w:rsidRDefault="00A8479F" w:rsidP="00634CA7">
      <w:pPr>
        <w:spacing w:after="0" w:line="240" w:lineRule="auto"/>
        <w:rPr>
          <w:rFonts w:eastAsia="Times New Roman" w:cstheme="minorHAnsi"/>
          <w:lang w:val="en-GB" w:eastAsia="nl-NL"/>
        </w:rPr>
      </w:pPr>
    </w:p>
    <w:p w14:paraId="2383942B" w14:textId="09D80B7E" w:rsidR="00A8479F" w:rsidRPr="00B66195" w:rsidRDefault="00A8479F" w:rsidP="00634CA7">
      <w:pPr>
        <w:spacing w:after="0" w:line="240" w:lineRule="auto"/>
        <w:rPr>
          <w:rFonts w:eastAsia="Times New Roman" w:cstheme="minorHAnsi"/>
          <w:lang w:val="en-GB" w:eastAsia="nl-NL"/>
        </w:rPr>
      </w:pPr>
    </w:p>
    <w:p w14:paraId="403D9A65" w14:textId="1658E252" w:rsidR="00A8479F" w:rsidRPr="00B66195" w:rsidRDefault="00A8479F" w:rsidP="00634CA7">
      <w:pPr>
        <w:spacing w:after="0" w:line="240" w:lineRule="auto"/>
        <w:rPr>
          <w:rFonts w:eastAsia="Times New Roman" w:cstheme="minorHAnsi"/>
          <w:lang w:val="en-GB" w:eastAsia="nl-NL"/>
        </w:rPr>
      </w:pPr>
    </w:p>
    <w:p w14:paraId="6AEF1E28" w14:textId="7264D179" w:rsidR="00A8479F" w:rsidRPr="00B66195" w:rsidRDefault="00A8479F" w:rsidP="00634CA7">
      <w:pPr>
        <w:spacing w:after="0" w:line="240" w:lineRule="auto"/>
        <w:rPr>
          <w:rFonts w:eastAsia="Times New Roman" w:cstheme="minorHAnsi"/>
          <w:lang w:val="en-GB" w:eastAsia="nl-NL"/>
        </w:rPr>
      </w:pPr>
    </w:p>
    <w:p w14:paraId="20C5135C" w14:textId="43846266" w:rsidR="00A8479F" w:rsidRPr="00B66195" w:rsidRDefault="00A8479F" w:rsidP="00634CA7">
      <w:pPr>
        <w:spacing w:after="0" w:line="240" w:lineRule="auto"/>
        <w:rPr>
          <w:rFonts w:eastAsia="Times New Roman" w:cstheme="minorHAnsi"/>
          <w:lang w:val="en-GB" w:eastAsia="nl-NL"/>
        </w:rPr>
      </w:pPr>
    </w:p>
    <w:p w14:paraId="48BFC2D0" w14:textId="7FA184A5" w:rsidR="00A8479F" w:rsidRPr="00B66195" w:rsidRDefault="00A8479F" w:rsidP="00634CA7">
      <w:pPr>
        <w:spacing w:after="0" w:line="240" w:lineRule="auto"/>
        <w:rPr>
          <w:rFonts w:eastAsia="Times New Roman" w:cstheme="minorHAnsi"/>
          <w:lang w:val="en-GB" w:eastAsia="nl-NL"/>
        </w:rPr>
      </w:pPr>
    </w:p>
    <w:p w14:paraId="726A9B09" w14:textId="7ECA9416" w:rsidR="00A8479F" w:rsidRPr="00B66195" w:rsidRDefault="00A8479F" w:rsidP="00634CA7">
      <w:pPr>
        <w:spacing w:after="0" w:line="240" w:lineRule="auto"/>
        <w:rPr>
          <w:rFonts w:eastAsia="Times New Roman" w:cstheme="minorHAnsi"/>
          <w:lang w:val="en-GB" w:eastAsia="nl-NL"/>
        </w:rPr>
      </w:pPr>
    </w:p>
    <w:p w14:paraId="3CA01EE2" w14:textId="7B8930CA" w:rsidR="00A8479F" w:rsidRPr="00B66195" w:rsidRDefault="00A8479F" w:rsidP="00634CA7">
      <w:pPr>
        <w:spacing w:after="0" w:line="240" w:lineRule="auto"/>
        <w:rPr>
          <w:rFonts w:eastAsia="Times New Roman" w:cstheme="minorHAnsi"/>
          <w:lang w:val="en-GB" w:eastAsia="nl-NL"/>
        </w:rPr>
      </w:pPr>
      <w:r w:rsidRPr="00B66195">
        <w:rPr>
          <w:rFonts w:cstheme="minorHAnsi"/>
          <w:noProof/>
        </w:rPr>
        <w:drawing>
          <wp:inline distT="0" distB="0" distL="0" distR="0" wp14:anchorId="0FB3022D" wp14:editId="29F372D5">
            <wp:extent cx="5760720" cy="1008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008380"/>
                    </a:xfrm>
                    <a:prstGeom prst="rect">
                      <a:avLst/>
                    </a:prstGeom>
                  </pic:spPr>
                </pic:pic>
              </a:graphicData>
            </a:graphic>
          </wp:inline>
        </w:drawing>
      </w:r>
    </w:p>
    <w:p w14:paraId="078EAB27" w14:textId="5AC447BF" w:rsidR="00DB051A" w:rsidRPr="00B66195" w:rsidRDefault="00A8479F" w:rsidP="00634CA7">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57"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easily </w:t>
      </w:r>
      <w:r w:rsidR="00E83705" w:rsidRPr="00B66195">
        <w:rPr>
          <w:rFonts w:eastAsia="Times New Roman" w:cstheme="minorHAnsi"/>
          <w:lang w:val="en-GB" w:eastAsia="nl-NL"/>
        </w:rPr>
        <w:t>cracked.</w:t>
      </w:r>
    </w:p>
    <w:p w14:paraId="092654DC" w14:textId="77777777" w:rsidR="00DB051A" w:rsidRPr="00B66195" w:rsidRDefault="00DB051A" w:rsidP="00634CA7">
      <w:pPr>
        <w:spacing w:after="0" w:line="240" w:lineRule="auto"/>
        <w:rPr>
          <w:rFonts w:eastAsia="Times New Roman" w:cstheme="minorHAnsi"/>
          <w:lang w:val="en-GB" w:eastAsia="nl-NL"/>
        </w:rPr>
      </w:pPr>
    </w:p>
    <w:p w14:paraId="6936ED77" w14:textId="77777777" w:rsidR="00DB051A" w:rsidRPr="00B66195" w:rsidRDefault="00DB051A" w:rsidP="00634CA7">
      <w:pPr>
        <w:spacing w:after="0" w:line="240" w:lineRule="auto"/>
        <w:rPr>
          <w:rFonts w:eastAsia="Times New Roman" w:cstheme="minorHAnsi"/>
          <w:lang w:val="en-GB" w:eastAsia="nl-NL"/>
        </w:rPr>
      </w:pPr>
    </w:p>
    <w:p w14:paraId="03BA7900" w14:textId="4E69BA54" w:rsidR="00DB051A" w:rsidRPr="00B66195" w:rsidRDefault="00F15B22" w:rsidP="00B91A05">
      <w:pPr>
        <w:pStyle w:val="Heading3"/>
        <w:rPr>
          <w:rFonts w:asciiTheme="minorHAnsi" w:hAnsiTheme="minorHAnsi" w:cstheme="minorHAnsi"/>
          <w:sz w:val="22"/>
          <w:szCs w:val="22"/>
          <w:lang w:val="en-GB"/>
        </w:rPr>
      </w:pPr>
      <w:bookmarkStart w:id="63" w:name="_Toc24710389"/>
      <w:r w:rsidRPr="00B66195">
        <w:rPr>
          <w:rFonts w:asciiTheme="minorHAnsi" w:hAnsiTheme="minorHAnsi" w:cstheme="minorHAnsi"/>
          <w:sz w:val="22"/>
          <w:szCs w:val="22"/>
          <w:lang w:val="en-GB"/>
        </w:rPr>
        <w:t>Afterthoughts</w:t>
      </w:r>
      <w:bookmarkEnd w:id="63"/>
    </w:p>
    <w:p w14:paraId="491E1024" w14:textId="08353EC1" w:rsidR="00B91A05" w:rsidRPr="00B66195" w:rsidRDefault="0034794A" w:rsidP="00B91A05">
      <w:pPr>
        <w:rPr>
          <w:rFonts w:cstheme="minorHAnsi"/>
          <w:lang w:val="en-GB"/>
        </w:rPr>
      </w:pPr>
      <w:r w:rsidRPr="00B66195">
        <w:rPr>
          <w:rFonts w:cstheme="minorHAnsi"/>
          <w:lang w:val="en-GB"/>
        </w:rPr>
        <w:t xml:space="preserve">Looking </w:t>
      </w:r>
      <w:r w:rsidR="00E93F69" w:rsidRPr="00B66195">
        <w:rPr>
          <w:rFonts w:cstheme="minorHAnsi"/>
          <w:lang w:val="en-GB"/>
        </w:rPr>
        <w:t>back,</w:t>
      </w:r>
      <w:r w:rsidRPr="00B66195">
        <w:rPr>
          <w:rFonts w:cstheme="minorHAnsi"/>
          <w:lang w:val="en-GB"/>
        </w:rPr>
        <w:t xml:space="preserve"> I learned the basics of SQL injection with the help of a YouTube video. This knowledge will hopefully help me in the future. What I tried is not to just copy the video, but to understand and maybe even change the inputs.</w:t>
      </w:r>
    </w:p>
    <w:p w14:paraId="6B12A3D8" w14:textId="45247EBE" w:rsidR="003F6413" w:rsidRDefault="003F6413" w:rsidP="00634CA7">
      <w:pPr>
        <w:spacing w:after="0" w:line="240" w:lineRule="auto"/>
        <w:rPr>
          <w:rFonts w:ascii="Times New Roman" w:eastAsia="Times New Roman" w:hAnsi="Times New Roman" w:cs="Times New Roman"/>
          <w:sz w:val="24"/>
          <w:szCs w:val="24"/>
          <w:lang w:val="en-GB" w:eastAsia="nl-NL"/>
        </w:rPr>
      </w:pPr>
    </w:p>
    <w:p w14:paraId="34A6D1A9" w14:textId="77777777" w:rsidR="00634CA7" w:rsidRPr="00370A6B" w:rsidRDefault="00634CA7" w:rsidP="00634CA7">
      <w:pPr>
        <w:rPr>
          <w:lang w:val="en-GB"/>
        </w:rPr>
      </w:pPr>
    </w:p>
    <w:p w14:paraId="3AEFF786" w14:textId="77777777" w:rsidR="0079642F" w:rsidRDefault="0079642F">
      <w:pPr>
        <w:rPr>
          <w:rFonts w:asciiTheme="majorHAnsi" w:eastAsiaTheme="majorEastAsia" w:hAnsiTheme="majorHAnsi" w:cstheme="majorBidi"/>
          <w:color w:val="2F5496" w:themeColor="accent1" w:themeShade="BF"/>
          <w:sz w:val="26"/>
          <w:szCs w:val="26"/>
          <w:lang w:val="en-GB"/>
        </w:rPr>
      </w:pPr>
      <w:r>
        <w:rPr>
          <w:lang w:val="en-GB"/>
        </w:rPr>
        <w:br w:type="page"/>
      </w:r>
    </w:p>
    <w:p w14:paraId="7EC61090" w14:textId="27F9F31A" w:rsidR="00143DB1" w:rsidRDefault="00143DB1" w:rsidP="00634CA7">
      <w:pPr>
        <w:pStyle w:val="Heading2"/>
        <w:rPr>
          <w:lang w:val="en-GB"/>
        </w:rPr>
      </w:pPr>
      <w:bookmarkStart w:id="64" w:name="_Toc24710390"/>
      <w:r w:rsidRPr="00370A6B">
        <w:rPr>
          <w:lang w:val="en-GB"/>
        </w:rPr>
        <w:lastRenderedPageBreak/>
        <w:t>XSS</w:t>
      </w:r>
      <w:bookmarkEnd w:id="64"/>
    </w:p>
    <w:p w14:paraId="5CE45CF2" w14:textId="77777777" w:rsidR="00806FD0" w:rsidRDefault="00806FD0" w:rsidP="00806FD0">
      <w:pPr>
        <w:pStyle w:val="Heading3"/>
        <w:rPr>
          <w:lang w:val="en-GB"/>
        </w:rPr>
      </w:pPr>
      <w:bookmarkStart w:id="65" w:name="_Toc24710391"/>
      <w:r w:rsidRPr="002C45F0">
        <w:rPr>
          <w:lang w:val="en-GB"/>
        </w:rPr>
        <w:t>Relevance</w:t>
      </w:r>
      <w:bookmarkEnd w:id="65"/>
    </w:p>
    <w:p w14:paraId="3FCE98AA" w14:textId="6F88AD8B" w:rsidR="00806FD0" w:rsidRPr="0034794A" w:rsidRDefault="00806FD0" w:rsidP="00806FD0">
      <w:pPr>
        <w:rPr>
          <w:lang w:val="en-GB"/>
        </w:rPr>
      </w:pPr>
      <w:r>
        <w:rPr>
          <w:lang w:val="en-GB"/>
        </w:rPr>
        <w:t xml:space="preserve">XSS is one of the easiest ways to bait people into giving hackers information. This can be done though emails and websites for example. </w:t>
      </w:r>
    </w:p>
    <w:p w14:paraId="73C3890C" w14:textId="77777777" w:rsidR="00806FD0" w:rsidRDefault="00806FD0" w:rsidP="00806FD0">
      <w:pPr>
        <w:pStyle w:val="Heading3"/>
        <w:rPr>
          <w:lang w:val="en-GB"/>
        </w:rPr>
      </w:pPr>
      <w:bookmarkStart w:id="66" w:name="_Toc24710392"/>
      <w:r>
        <w:rPr>
          <w:lang w:val="en-GB"/>
        </w:rPr>
        <w:t>Starting point</w:t>
      </w:r>
      <w:bookmarkEnd w:id="66"/>
    </w:p>
    <w:p w14:paraId="2F6D82A7" w14:textId="35273F26" w:rsidR="00806FD0" w:rsidRPr="000455ED" w:rsidRDefault="00806FD0" w:rsidP="00806FD0">
      <w:pPr>
        <w:rPr>
          <w:lang w:val="en-GB"/>
        </w:rPr>
      </w:pPr>
      <w:r>
        <w:rPr>
          <w:lang w:val="en-GB"/>
        </w:rPr>
        <w:t>I knew little bit about getting emails with a link that will give hackers access to information. I also knew I little about scripting but not that much at all.</w:t>
      </w:r>
    </w:p>
    <w:p w14:paraId="173A0CB9" w14:textId="77777777" w:rsidR="00806FD0" w:rsidRDefault="00806FD0" w:rsidP="00806FD0">
      <w:pPr>
        <w:pStyle w:val="Heading3"/>
        <w:rPr>
          <w:lang w:val="en-GB"/>
        </w:rPr>
      </w:pPr>
      <w:bookmarkStart w:id="67" w:name="_Toc24710393"/>
      <w:r>
        <w:rPr>
          <w:lang w:val="en-GB"/>
        </w:rPr>
        <w:t>Approach</w:t>
      </w:r>
      <w:bookmarkEnd w:id="67"/>
    </w:p>
    <w:p w14:paraId="2906D6B2" w14:textId="5FA26962" w:rsidR="00806FD0" w:rsidRPr="005306EA" w:rsidRDefault="00806FD0" w:rsidP="00806FD0">
      <w:pPr>
        <w:rPr>
          <w:lang w:val="en-GB"/>
        </w:rPr>
      </w:pPr>
      <w:r>
        <w:rPr>
          <w:lang w:val="en-GB"/>
        </w:rPr>
        <w:t>I started with following the instruction about this subject and after the instruction I gathered the information I gained and used it to do the basic challenges.</w:t>
      </w:r>
    </w:p>
    <w:p w14:paraId="06673B11" w14:textId="77777777" w:rsidR="00806FD0" w:rsidRDefault="00806FD0" w:rsidP="00806FD0">
      <w:pPr>
        <w:rPr>
          <w:lang w:val="en-GB"/>
        </w:rPr>
      </w:pPr>
    </w:p>
    <w:p w14:paraId="4151AAD5" w14:textId="49048E3B" w:rsidR="00806FD0" w:rsidRDefault="00806FD0" w:rsidP="00806FD0">
      <w:pPr>
        <w:pStyle w:val="Heading3"/>
        <w:rPr>
          <w:lang w:val="en-GB"/>
        </w:rPr>
      </w:pPr>
      <w:bookmarkStart w:id="68" w:name="_Toc24710394"/>
      <w:r>
        <w:rPr>
          <w:lang w:val="en-GB"/>
        </w:rPr>
        <w:t>Background information</w:t>
      </w:r>
      <w:bookmarkEnd w:id="68"/>
    </w:p>
    <w:p w14:paraId="4ED14B9E" w14:textId="4767EDE9" w:rsidR="00291DDF" w:rsidRDefault="00291DDF" w:rsidP="00291DDF">
      <w:pPr>
        <w:rPr>
          <w:lang w:val="en-GB"/>
        </w:rPr>
      </w:pPr>
      <w:r>
        <w:rPr>
          <w:lang w:val="en-GB"/>
        </w:rPr>
        <w:t>“XSS attacks are a type of injection, in which malicious scripts are injected into otherwise trusted websites.”</w:t>
      </w:r>
      <w:sdt>
        <w:sdtPr>
          <w:rPr>
            <w:lang w:val="en-GB"/>
          </w:rPr>
          <w:id w:val="627983046"/>
          <w:citation/>
        </w:sdtPr>
        <w:sdtContent>
          <w:r>
            <w:rPr>
              <w:lang w:val="en-GB"/>
            </w:rPr>
            <w:fldChar w:fldCharType="begin"/>
          </w:r>
          <w:r>
            <w:rPr>
              <w:lang w:val="en-GB"/>
            </w:rPr>
            <w:instrText xml:space="preserve"> CITATION XSS19 \l 2057 </w:instrText>
          </w:r>
          <w:r>
            <w:rPr>
              <w:lang w:val="en-GB"/>
            </w:rPr>
            <w:fldChar w:fldCharType="separate"/>
          </w:r>
          <w:r w:rsidR="009F73D4">
            <w:rPr>
              <w:noProof/>
              <w:lang w:val="en-GB"/>
            </w:rPr>
            <w:t xml:space="preserve"> (XSS, 2019)</w:t>
          </w:r>
          <w:r>
            <w:rPr>
              <w:lang w:val="en-GB"/>
            </w:rPr>
            <w:fldChar w:fldCharType="end"/>
          </w:r>
        </w:sdtContent>
      </w:sdt>
      <w:r>
        <w:rPr>
          <w:lang w:val="en-GB"/>
        </w:rPr>
        <w:t xml:space="preserve"> </w:t>
      </w:r>
    </w:p>
    <w:p w14:paraId="0BF4FD51" w14:textId="1ACB593C" w:rsidR="00291DDF" w:rsidRDefault="00291DDF" w:rsidP="00291DDF">
      <w:pPr>
        <w:rPr>
          <w:lang w:val="en-GB"/>
        </w:rPr>
      </w:pPr>
      <w:r>
        <w:rPr>
          <w:lang w:val="en-GB"/>
        </w:rPr>
        <w:t>There are 3 different types of XSS:</w:t>
      </w:r>
    </w:p>
    <w:p w14:paraId="062B14AA" w14:textId="0AA7D202" w:rsidR="00291DDF" w:rsidRDefault="00291DDF" w:rsidP="00291DDF">
      <w:pPr>
        <w:rPr>
          <w:lang w:val="en-GB"/>
        </w:rPr>
      </w:pPr>
      <w:r>
        <w:rPr>
          <w:lang w:val="en-GB"/>
        </w:rPr>
        <w:t xml:space="preserve">1. Stored XSS: this is when code with bad intent has already been injected </w:t>
      </w:r>
      <w:r w:rsidR="003739AC">
        <w:rPr>
          <w:lang w:val="en-GB"/>
        </w:rPr>
        <w:t>on a webpage when a person visits the page. This code is stored on things like a database, in a message or comment field.</w:t>
      </w:r>
    </w:p>
    <w:p w14:paraId="0AFD483B" w14:textId="0B2024AD" w:rsidR="00291DDF" w:rsidRDefault="00291DDF" w:rsidP="00291DDF">
      <w:pPr>
        <w:rPr>
          <w:lang w:val="en-GB"/>
        </w:rPr>
      </w:pPr>
      <w:r>
        <w:rPr>
          <w:lang w:val="en-GB"/>
        </w:rPr>
        <w:t xml:space="preserve">2. Reflected XSS: this is when a </w:t>
      </w:r>
      <w:r w:rsidR="003739AC">
        <w:rPr>
          <w:lang w:val="en-GB"/>
        </w:rPr>
        <w:t>person</w:t>
      </w:r>
      <w:r>
        <w:rPr>
          <w:lang w:val="en-GB"/>
        </w:rPr>
        <w:t xml:space="preserve"> clicks on a link.</w:t>
      </w:r>
      <w:r w:rsidR="003739AC">
        <w:rPr>
          <w:lang w:val="en-GB"/>
        </w:rPr>
        <w:t xml:space="preserve"> This happens when an </w:t>
      </w:r>
      <w:r w:rsidR="0085506C">
        <w:rPr>
          <w:lang w:val="en-GB"/>
        </w:rPr>
        <w:t>users’</w:t>
      </w:r>
      <w:r w:rsidR="003739AC">
        <w:rPr>
          <w:lang w:val="en-GB"/>
        </w:rPr>
        <w:t xml:space="preserve"> input is immediately returned by a web application.</w:t>
      </w:r>
    </w:p>
    <w:p w14:paraId="751374EF" w14:textId="2B8D5D1A" w:rsidR="00806FD0" w:rsidRDefault="00291DDF" w:rsidP="00210E50">
      <w:pPr>
        <w:rPr>
          <w:b/>
          <w:bCs/>
          <w:lang w:val="en-GB"/>
        </w:rPr>
      </w:pPr>
      <w:r>
        <w:rPr>
          <w:lang w:val="en-GB"/>
        </w:rPr>
        <w:t xml:space="preserve">3. Dom XSS: </w:t>
      </w:r>
      <w:r w:rsidR="00AF0C92">
        <w:rPr>
          <w:lang w:val="en-GB"/>
        </w:rPr>
        <w:t>this is when the page itself does not change but the client-side code contained in the page executes in a different way because of the modifications.</w:t>
      </w:r>
    </w:p>
    <w:p w14:paraId="3BD46ECE" w14:textId="5F0078CA" w:rsidR="003B2D28" w:rsidRDefault="003B2D28" w:rsidP="00806FD0">
      <w:pPr>
        <w:rPr>
          <w:lang w:val="en-GB"/>
        </w:rPr>
      </w:pPr>
      <w:r>
        <w:rPr>
          <w:lang w:val="en-GB"/>
        </w:rPr>
        <w:t>after that I watch this YouTube video to get a good starting point for the challenges.</w:t>
      </w:r>
    </w:p>
    <w:p w14:paraId="0C3A9697" w14:textId="3026C370" w:rsidR="003B2D28" w:rsidRDefault="008B045C" w:rsidP="00806FD0">
      <w:pPr>
        <w:rPr>
          <w:lang w:val="en-GB"/>
        </w:rPr>
      </w:pPr>
      <w:hyperlink r:id="rId58" w:history="1">
        <w:r w:rsidR="003B2D28" w:rsidRPr="00AA5647">
          <w:rPr>
            <w:rStyle w:val="Hyperlink"/>
            <w:lang w:val="en-GB"/>
          </w:rPr>
          <w:t>https://www.youtube.com/watch?v=L5l9lSnNMxg</w:t>
        </w:r>
      </w:hyperlink>
    </w:p>
    <w:p w14:paraId="5A24624C" w14:textId="77777777" w:rsidR="003B2D28" w:rsidRPr="0040162C" w:rsidRDefault="003B2D28" w:rsidP="00806FD0">
      <w:pPr>
        <w:rPr>
          <w:lang w:val="en-GB"/>
        </w:rPr>
      </w:pPr>
    </w:p>
    <w:p w14:paraId="0679E093" w14:textId="77777777" w:rsidR="00806FD0" w:rsidRPr="0034794A" w:rsidRDefault="00806FD0" w:rsidP="00806FD0">
      <w:pPr>
        <w:pStyle w:val="Heading3"/>
        <w:rPr>
          <w:lang w:val="en-GB"/>
        </w:rPr>
      </w:pPr>
      <w:bookmarkStart w:id="69" w:name="_Toc24710395"/>
      <w:r>
        <w:rPr>
          <w:lang w:val="en-GB"/>
        </w:rPr>
        <w:t>Execution</w:t>
      </w:r>
      <w:bookmarkEnd w:id="69"/>
    </w:p>
    <w:p w14:paraId="67D46E4B" w14:textId="693969A3" w:rsidR="00DD1DDD" w:rsidRDefault="003739AC" w:rsidP="00DD1DDD">
      <w:pPr>
        <w:rPr>
          <w:b/>
          <w:bCs/>
          <w:lang w:val="en-GB"/>
        </w:rPr>
      </w:pPr>
      <w:r>
        <w:rPr>
          <w:b/>
          <w:bCs/>
          <w:lang w:val="en-GB"/>
        </w:rPr>
        <w:t>Basic challenge:</w:t>
      </w:r>
    </w:p>
    <w:p w14:paraId="5A967F16" w14:textId="405FB907" w:rsidR="00210E50" w:rsidRPr="00210E50" w:rsidRDefault="00210E50" w:rsidP="00DD1DDD">
      <w:pPr>
        <w:rPr>
          <w:lang w:val="en-GB"/>
        </w:rPr>
      </w:pPr>
      <w:r>
        <w:rPr>
          <w:lang w:val="en-GB"/>
        </w:rPr>
        <w:t>I tried these challenges with the information from the following links.</w:t>
      </w:r>
    </w:p>
    <w:p w14:paraId="40573735" w14:textId="7321CDD9" w:rsidR="00413454" w:rsidRPr="00806FD0" w:rsidRDefault="008B045C" w:rsidP="00DD1DDD">
      <w:pPr>
        <w:rPr>
          <w:lang w:val="en-GB"/>
        </w:rPr>
      </w:pPr>
      <w:hyperlink r:id="rId59" w:history="1">
        <w:r w:rsidR="00413454" w:rsidRPr="00806FD0">
          <w:rPr>
            <w:rStyle w:val="Hyperlink"/>
            <w:lang w:val="en-GB"/>
          </w:rPr>
          <w:t>https://www.owasp.org/index.php/Cross-site_Scripting_(XSS)</w:t>
        </w:r>
      </w:hyperlink>
    </w:p>
    <w:p w14:paraId="51DBB2EA" w14:textId="1216DEDB" w:rsidR="00413454" w:rsidRPr="00F81BED" w:rsidRDefault="008B045C" w:rsidP="00DD1DDD">
      <w:pPr>
        <w:rPr>
          <w:lang w:val="en-GB"/>
        </w:rPr>
      </w:pPr>
      <w:hyperlink r:id="rId60" w:history="1">
        <w:r w:rsidR="00806FD0" w:rsidRPr="00F81BED">
          <w:rPr>
            <w:rStyle w:val="Hyperlink"/>
            <w:lang w:val="en-GB"/>
          </w:rPr>
          <w:t>https://www.owasp.org/index.php/Testing_for_Cross_site_scripting</w:t>
        </w:r>
      </w:hyperlink>
    </w:p>
    <w:p w14:paraId="52192246" w14:textId="4379FDB8" w:rsidR="00CD077E" w:rsidRDefault="001D50C1" w:rsidP="00DD1DDD">
      <w:r>
        <w:rPr>
          <w:noProof/>
        </w:rPr>
        <w:lastRenderedPageBreak/>
        <w:drawing>
          <wp:inline distT="0" distB="0" distL="0" distR="0" wp14:anchorId="3A075130" wp14:editId="1D7DD5B6">
            <wp:extent cx="2819400" cy="341112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3344" cy="3415898"/>
                    </a:xfrm>
                    <a:prstGeom prst="rect">
                      <a:avLst/>
                    </a:prstGeom>
                  </pic:spPr>
                </pic:pic>
              </a:graphicData>
            </a:graphic>
          </wp:inline>
        </w:drawing>
      </w:r>
    </w:p>
    <w:p w14:paraId="6DAEC6CC" w14:textId="76CAFAD4" w:rsidR="00210E50" w:rsidRDefault="00760F7E" w:rsidP="001D50C1">
      <w:pPr>
        <w:rPr>
          <w:lang w:val="en-GB"/>
        </w:rPr>
      </w:pPr>
      <w:r w:rsidRPr="00760F7E">
        <w:rPr>
          <w:lang w:val="en-GB"/>
        </w:rPr>
        <w:t>The alert needs to b</w:t>
      </w:r>
      <w:r>
        <w:rPr>
          <w:lang w:val="en-GB"/>
        </w:rPr>
        <w:t xml:space="preserve">e outside the </w:t>
      </w:r>
      <w:r w:rsidR="00210E50">
        <w:rPr>
          <w:lang w:val="en-GB"/>
        </w:rPr>
        <w:t>“”</w:t>
      </w:r>
      <w:r>
        <w:rPr>
          <w:lang w:val="en-GB"/>
        </w:rPr>
        <w:t xml:space="preserve"> that’s the reason why it needs “) and </w:t>
      </w:r>
      <w:r w:rsidR="002108F3">
        <w:rPr>
          <w:lang w:val="en-GB"/>
        </w:rPr>
        <w:t>;(“after</w:t>
      </w:r>
      <w:r w:rsidR="001D50C1">
        <w:rPr>
          <w:lang w:val="en-GB"/>
        </w:rPr>
        <w:t>.</w:t>
      </w:r>
    </w:p>
    <w:p w14:paraId="1A7ADBB6" w14:textId="764B915B" w:rsidR="00760F7E" w:rsidRDefault="00760F7E" w:rsidP="00DD1DDD">
      <w:pPr>
        <w:rPr>
          <w:lang w:val="en-GB"/>
        </w:rPr>
      </w:pPr>
    </w:p>
    <w:p w14:paraId="4C1451C2" w14:textId="66034C3C" w:rsidR="00760F7E" w:rsidRDefault="00760F7E" w:rsidP="00DD1DDD">
      <w:pPr>
        <w:rPr>
          <w:lang w:val="en-GB"/>
        </w:rPr>
      </w:pPr>
      <w:r>
        <w:rPr>
          <w:noProof/>
        </w:rPr>
        <w:drawing>
          <wp:inline distT="0" distB="0" distL="0" distR="0" wp14:anchorId="1E99D167" wp14:editId="2B9604F3">
            <wp:extent cx="4625340" cy="37749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1810" cy="3780195"/>
                    </a:xfrm>
                    <a:prstGeom prst="rect">
                      <a:avLst/>
                    </a:prstGeom>
                  </pic:spPr>
                </pic:pic>
              </a:graphicData>
            </a:graphic>
          </wp:inline>
        </w:drawing>
      </w:r>
    </w:p>
    <w:p w14:paraId="27908013" w14:textId="0E550B71" w:rsidR="00760F7E" w:rsidRPr="009F7F1E" w:rsidRDefault="00760F7E" w:rsidP="00DD1DDD">
      <w:pPr>
        <w:rPr>
          <w:rFonts w:cstheme="minorHAnsi"/>
          <w:lang w:val="en-GB"/>
        </w:rPr>
      </w:pPr>
      <w:r w:rsidRPr="009F7F1E">
        <w:rPr>
          <w:rFonts w:cstheme="minorHAnsi"/>
          <w:lang w:val="en-GB"/>
        </w:rPr>
        <w:t xml:space="preserve">This took a lot longer than the first </w:t>
      </w:r>
      <w:r w:rsidR="0085506C" w:rsidRPr="009F7F1E">
        <w:rPr>
          <w:rFonts w:cstheme="minorHAnsi"/>
          <w:lang w:val="en-GB"/>
        </w:rPr>
        <w:t>one but</w:t>
      </w:r>
      <w:r w:rsidRPr="009F7F1E">
        <w:rPr>
          <w:rFonts w:cstheme="minorHAnsi"/>
          <w:lang w:val="en-GB"/>
        </w:rPr>
        <w:t xml:space="preserve"> seeing the output instantly </w:t>
      </w:r>
      <w:r w:rsidR="00586A0B" w:rsidRPr="009F7F1E">
        <w:rPr>
          <w:rFonts w:cstheme="minorHAnsi"/>
          <w:lang w:val="en-GB"/>
        </w:rPr>
        <w:t xml:space="preserve">and the function </w:t>
      </w:r>
      <w:r w:rsidRPr="009F7F1E">
        <w:rPr>
          <w:rFonts w:cstheme="minorHAnsi"/>
          <w:lang w:val="en-GB"/>
        </w:rPr>
        <w:t>really help</w:t>
      </w:r>
      <w:r w:rsidR="00586A0B" w:rsidRPr="009F7F1E">
        <w:rPr>
          <w:rFonts w:cstheme="minorHAnsi"/>
          <w:lang w:val="en-GB"/>
        </w:rPr>
        <w:t>ed</w:t>
      </w:r>
      <w:r w:rsidRPr="009F7F1E">
        <w:rPr>
          <w:rFonts w:cstheme="minorHAnsi"/>
          <w:lang w:val="en-GB"/>
        </w:rPr>
        <w:t xml:space="preserve"> me </w:t>
      </w:r>
      <w:r w:rsidR="00586A0B" w:rsidRPr="009F7F1E">
        <w:rPr>
          <w:rFonts w:cstheme="minorHAnsi"/>
          <w:lang w:val="en-GB"/>
        </w:rPr>
        <w:t xml:space="preserve">with finding the answer. This challenge places an \ before </w:t>
      </w:r>
      <w:r w:rsidR="002108F3" w:rsidRPr="009F7F1E">
        <w:rPr>
          <w:rFonts w:cstheme="minorHAnsi"/>
          <w:lang w:val="en-GB"/>
        </w:rPr>
        <w:t>every</w:t>
      </w:r>
      <w:r w:rsidR="002108F3">
        <w:rPr>
          <w:rFonts w:cstheme="minorHAnsi"/>
          <w:lang w:val="en-GB"/>
        </w:rPr>
        <w:t>”</w:t>
      </w:r>
      <w:r w:rsidR="00586A0B" w:rsidRPr="009F7F1E">
        <w:rPr>
          <w:rFonts w:cstheme="minorHAnsi"/>
          <w:lang w:val="en-GB"/>
        </w:rPr>
        <w:t xml:space="preserve"> making it harder to not get </w:t>
      </w:r>
      <w:r w:rsidR="002108F3" w:rsidRPr="009F7F1E">
        <w:rPr>
          <w:rFonts w:cstheme="minorHAnsi"/>
          <w:lang w:val="en-GB"/>
        </w:rPr>
        <w:t>an</w:t>
      </w:r>
      <w:r w:rsidR="00586A0B" w:rsidRPr="009F7F1E">
        <w:rPr>
          <w:rFonts w:cstheme="minorHAnsi"/>
          <w:lang w:val="en-GB"/>
        </w:rPr>
        <w:t xml:space="preserve"> output </w:t>
      </w:r>
      <w:r w:rsidR="001D50C1">
        <w:rPr>
          <w:rFonts w:cstheme="minorHAnsi"/>
          <w:lang w:val="en-GB"/>
        </w:rPr>
        <w:t>that’s just a comment.</w:t>
      </w:r>
    </w:p>
    <w:p w14:paraId="7BF28497" w14:textId="41695717" w:rsidR="001D50C1" w:rsidRPr="00F81BED" w:rsidRDefault="001D50C1" w:rsidP="00586A0B">
      <w:pPr>
        <w:spacing w:before="100" w:beforeAutospacing="1" w:after="100" w:afterAutospacing="1" w:line="240" w:lineRule="auto"/>
        <w:rPr>
          <w:rFonts w:eastAsia="Times New Roman" w:cstheme="minorHAnsi"/>
          <w:lang w:eastAsia="nl-NL"/>
        </w:rPr>
      </w:pPr>
      <w:r>
        <w:rPr>
          <w:rFonts w:eastAsia="Times New Roman" w:cstheme="minorHAnsi"/>
          <w:lang w:val="en-GB" w:eastAsia="nl-NL"/>
        </w:rPr>
        <w:lastRenderedPageBreak/>
        <w:t xml:space="preserve">Using this cheat </w:t>
      </w:r>
      <w:r w:rsidR="0085506C">
        <w:rPr>
          <w:rFonts w:eastAsia="Times New Roman" w:cstheme="minorHAnsi"/>
          <w:lang w:val="en-GB" w:eastAsia="nl-NL"/>
        </w:rPr>
        <w:t>sheet,</w:t>
      </w:r>
      <w:r>
        <w:rPr>
          <w:rFonts w:eastAsia="Times New Roman" w:cstheme="minorHAnsi"/>
          <w:lang w:val="en-GB" w:eastAsia="nl-NL"/>
        </w:rPr>
        <w:t xml:space="preserve"> I finally got this after a long time. </w:t>
      </w:r>
      <w:hyperlink r:id="rId63" w:history="1">
        <w:r w:rsidRPr="00F81BED">
          <w:rPr>
            <w:rStyle w:val="Hyperlink"/>
            <w:rFonts w:eastAsia="Times New Roman" w:cstheme="minorHAnsi"/>
            <w:lang w:eastAsia="nl-NL"/>
          </w:rPr>
          <w:t>https://cheatsheetseries.owasp.org/cheatsheets/Cross_Site_Scripting_Prevention_Cheat_Sheet.html</w:t>
        </w:r>
      </w:hyperlink>
      <w:r w:rsidRPr="00F81BED">
        <w:rPr>
          <w:rFonts w:eastAsia="Times New Roman" w:cstheme="minorHAnsi"/>
          <w:lang w:eastAsia="nl-NL"/>
        </w:rPr>
        <w:t xml:space="preserve"> </w:t>
      </w:r>
    </w:p>
    <w:p w14:paraId="31636BC8" w14:textId="28252636" w:rsidR="001D50C1" w:rsidRDefault="001D50C1"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at this </w:t>
      </w:r>
      <w:r w:rsidR="0085506C">
        <w:rPr>
          <w:rFonts w:eastAsia="Times New Roman" w:cstheme="minorHAnsi"/>
          <w:lang w:val="en-GB" w:eastAsia="nl-NL"/>
        </w:rPr>
        <w:t>time,</w:t>
      </w:r>
      <w:r>
        <w:rPr>
          <w:rFonts w:eastAsia="Times New Roman" w:cstheme="minorHAnsi"/>
          <w:lang w:val="en-GB" w:eastAsia="nl-NL"/>
        </w:rPr>
        <w:t xml:space="preserve"> I noticed I was putting too much time into </w:t>
      </w:r>
      <w:r w:rsidR="0085506C">
        <w:rPr>
          <w:rFonts w:eastAsia="Times New Roman" w:cstheme="minorHAnsi"/>
          <w:lang w:val="en-GB" w:eastAsia="nl-NL"/>
        </w:rPr>
        <w:t>this,</w:t>
      </w:r>
      <w:r>
        <w:rPr>
          <w:rFonts w:eastAsia="Times New Roman" w:cstheme="minorHAnsi"/>
          <w:lang w:val="en-GB" w:eastAsia="nl-NL"/>
        </w:rPr>
        <w:t xml:space="preserve"> so I tried to do something a bit </w:t>
      </w:r>
      <w:r w:rsidR="002108F3">
        <w:rPr>
          <w:rFonts w:eastAsia="Times New Roman" w:cstheme="minorHAnsi"/>
          <w:lang w:val="en-GB" w:eastAsia="nl-NL"/>
        </w:rPr>
        <w:t>easier</w:t>
      </w:r>
      <w:r>
        <w:rPr>
          <w:rFonts w:eastAsia="Times New Roman" w:cstheme="minorHAnsi"/>
          <w:lang w:val="en-GB" w:eastAsia="nl-NL"/>
        </w:rPr>
        <w:t xml:space="preserve"> since this felt too hard for me.</w:t>
      </w:r>
    </w:p>
    <w:p w14:paraId="408CF2D6" w14:textId="487642EE"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DVWA Reflected:</w:t>
      </w:r>
    </w:p>
    <w:p w14:paraId="03A0C7E0" w14:textId="58A4323D"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6189E5CD" wp14:editId="6AFA2E91">
            <wp:extent cx="3246120" cy="20467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1322" cy="2049995"/>
                    </a:xfrm>
                    <a:prstGeom prst="rect">
                      <a:avLst/>
                    </a:prstGeom>
                  </pic:spPr>
                </pic:pic>
              </a:graphicData>
            </a:graphic>
          </wp:inline>
        </w:drawing>
      </w:r>
      <w:r w:rsidR="001D50C1">
        <w:rPr>
          <w:rFonts w:eastAsia="Times New Roman" w:cstheme="minorHAnsi"/>
          <w:lang w:val="en-GB" w:eastAsia="nl-NL"/>
        </w:rPr>
        <w:t xml:space="preserve"> </w:t>
      </w:r>
    </w:p>
    <w:p w14:paraId="407C53C6" w14:textId="4D14AB51" w:rsidR="00F46601" w:rsidRPr="009F7F1E" w:rsidRDefault="00F46601"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631DF4" wp14:editId="4897E0B2">
            <wp:extent cx="4168140" cy="2622087"/>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2816" cy="2637610"/>
                    </a:xfrm>
                    <a:prstGeom prst="rect">
                      <a:avLst/>
                    </a:prstGeom>
                  </pic:spPr>
                </pic:pic>
              </a:graphicData>
            </a:graphic>
          </wp:inline>
        </w:drawing>
      </w:r>
      <w:r w:rsidRPr="009F7F1E">
        <w:rPr>
          <w:rFonts w:cstheme="minorHAnsi"/>
          <w:noProof/>
        </w:rPr>
        <w:drawing>
          <wp:inline distT="0" distB="0" distL="0" distR="0" wp14:anchorId="5764E372" wp14:editId="517D47EB">
            <wp:extent cx="4160520" cy="2408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1613" cy="2426626"/>
                    </a:xfrm>
                    <a:prstGeom prst="rect">
                      <a:avLst/>
                    </a:prstGeom>
                  </pic:spPr>
                </pic:pic>
              </a:graphicData>
            </a:graphic>
          </wp:inline>
        </w:drawing>
      </w:r>
    </w:p>
    <w:p w14:paraId="529414C2" w14:textId="55CCD60B" w:rsidR="00413454" w:rsidRPr="009F7F1E"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lastRenderedPageBreak/>
        <w:t>Without higher protection it didn’t take me that long to find things that I could do.</w:t>
      </w:r>
    </w:p>
    <w:p w14:paraId="08C0CD57" w14:textId="40B88284" w:rsidR="00806FD0"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eastAsia="Times New Roman" w:cstheme="minorHAnsi"/>
          <w:lang w:val="en-GB" w:eastAsia="nl-NL"/>
        </w:rPr>
        <w:t>Stored:</w:t>
      </w:r>
    </w:p>
    <w:p w14:paraId="3F33AD22" w14:textId="4D36C21A"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3332D448" wp14:editId="1C38E1AF">
            <wp:extent cx="5760720" cy="17113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711325"/>
                    </a:xfrm>
                    <a:prstGeom prst="rect">
                      <a:avLst/>
                    </a:prstGeom>
                  </pic:spPr>
                </pic:pic>
              </a:graphicData>
            </a:graphic>
          </wp:inline>
        </w:drawing>
      </w:r>
    </w:p>
    <w:p w14:paraId="48C13CE1" w14:textId="2EDCA5F2" w:rsidR="00413454" w:rsidRPr="009F7F1E"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7DB5200A" wp14:editId="62952CED">
            <wp:extent cx="3686175" cy="155337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5997" cy="1565945"/>
                    </a:xfrm>
                    <a:prstGeom prst="rect">
                      <a:avLst/>
                    </a:prstGeom>
                  </pic:spPr>
                </pic:pic>
              </a:graphicData>
            </a:graphic>
          </wp:inline>
        </w:drawing>
      </w:r>
    </w:p>
    <w:p w14:paraId="61D6EF35" w14:textId="0DF44091" w:rsidR="00413454" w:rsidRDefault="00413454" w:rsidP="00586A0B">
      <w:pPr>
        <w:spacing w:before="100" w:beforeAutospacing="1" w:after="100" w:afterAutospacing="1" w:line="240" w:lineRule="auto"/>
        <w:rPr>
          <w:rFonts w:eastAsia="Times New Roman" w:cstheme="minorHAnsi"/>
          <w:lang w:val="en-GB" w:eastAsia="nl-NL"/>
        </w:rPr>
      </w:pPr>
      <w:r w:rsidRPr="009F7F1E">
        <w:rPr>
          <w:rFonts w:cstheme="minorHAnsi"/>
          <w:noProof/>
        </w:rPr>
        <w:drawing>
          <wp:inline distT="0" distB="0" distL="0" distR="0" wp14:anchorId="2CC4454B" wp14:editId="1FD33485">
            <wp:extent cx="3762375" cy="319876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9415" cy="3204751"/>
                    </a:xfrm>
                    <a:prstGeom prst="rect">
                      <a:avLst/>
                    </a:prstGeom>
                  </pic:spPr>
                </pic:pic>
              </a:graphicData>
            </a:graphic>
          </wp:inline>
        </w:drawing>
      </w:r>
    </w:p>
    <w:p w14:paraId="6E5DAFB9" w14:textId="66B18B8D" w:rsidR="0085506C" w:rsidRDefault="0085506C"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There </w:t>
      </w:r>
      <w:r w:rsidR="000A2959">
        <w:rPr>
          <w:rFonts w:eastAsia="Times New Roman" w:cstheme="minorHAnsi"/>
          <w:lang w:val="en-GB" w:eastAsia="nl-NL"/>
        </w:rPr>
        <w:t>were</w:t>
      </w:r>
      <w:r>
        <w:rPr>
          <w:rFonts w:eastAsia="Times New Roman" w:cstheme="minorHAnsi"/>
          <w:lang w:val="en-GB" w:eastAsia="nl-NL"/>
        </w:rPr>
        <w:t xml:space="preserve"> some cool things I could do with the mouseover alert, when I added that message a random user would only have to hover over the touch me message to get an alert popup.</w:t>
      </w:r>
    </w:p>
    <w:p w14:paraId="64B9060E" w14:textId="390C49DB" w:rsidR="009F7F1E" w:rsidRPr="009F7F1E"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Dom based:</w:t>
      </w:r>
    </w:p>
    <w:p w14:paraId="13D96E73" w14:textId="277A2A7B" w:rsidR="00413454" w:rsidRDefault="009F7F1E" w:rsidP="00586A0B">
      <w:pPr>
        <w:spacing w:before="100" w:beforeAutospacing="1" w:after="100" w:afterAutospacing="1" w:line="240" w:lineRule="auto"/>
        <w:rPr>
          <w:rFonts w:eastAsia="Times New Roman" w:cstheme="minorHAnsi"/>
          <w:lang w:val="en-GB" w:eastAsia="nl-NL"/>
        </w:rPr>
      </w:pPr>
      <w:r>
        <w:rPr>
          <w:noProof/>
        </w:rPr>
        <w:lastRenderedPageBreak/>
        <w:drawing>
          <wp:inline distT="0" distB="0" distL="0" distR="0" wp14:anchorId="0666C33A" wp14:editId="1E17BFAE">
            <wp:extent cx="5760720" cy="2428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28875"/>
                    </a:xfrm>
                    <a:prstGeom prst="rect">
                      <a:avLst/>
                    </a:prstGeom>
                  </pic:spPr>
                </pic:pic>
              </a:graphicData>
            </a:graphic>
          </wp:inline>
        </w:drawing>
      </w:r>
    </w:p>
    <w:p w14:paraId="14BC74F2" w14:textId="2EB5A960" w:rsidR="009F7F1E" w:rsidRPr="00586A0B" w:rsidRDefault="009F7F1E" w:rsidP="00586A0B">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By changing the </w:t>
      </w:r>
      <w:r w:rsidR="0085506C">
        <w:rPr>
          <w:rFonts w:eastAsia="Times New Roman" w:cstheme="minorHAnsi"/>
          <w:lang w:val="en-GB" w:eastAsia="nl-NL"/>
        </w:rPr>
        <w:t>URL,</w:t>
      </w:r>
      <w:r>
        <w:rPr>
          <w:rFonts w:eastAsia="Times New Roman" w:cstheme="minorHAnsi"/>
          <w:lang w:val="en-GB" w:eastAsia="nl-NL"/>
        </w:rPr>
        <w:t xml:space="preserve"> I can add a script</w:t>
      </w:r>
      <w:r w:rsidR="00806FD0">
        <w:rPr>
          <w:rFonts w:eastAsia="Times New Roman" w:cstheme="minorHAnsi"/>
          <w:lang w:val="en-GB" w:eastAsia="nl-NL"/>
        </w:rPr>
        <w:t xml:space="preserve"> to it.</w:t>
      </w:r>
    </w:p>
    <w:p w14:paraId="4209590E" w14:textId="77777777" w:rsidR="0085506C" w:rsidRPr="00B66195" w:rsidRDefault="0085506C" w:rsidP="0085506C">
      <w:pPr>
        <w:pStyle w:val="Heading3"/>
        <w:rPr>
          <w:rFonts w:asciiTheme="minorHAnsi" w:hAnsiTheme="minorHAnsi" w:cstheme="minorHAnsi"/>
          <w:sz w:val="22"/>
          <w:szCs w:val="22"/>
          <w:lang w:val="en-GB"/>
        </w:rPr>
      </w:pPr>
      <w:bookmarkStart w:id="70" w:name="_Toc24710396"/>
      <w:r w:rsidRPr="00B66195">
        <w:rPr>
          <w:rFonts w:asciiTheme="minorHAnsi" w:hAnsiTheme="minorHAnsi" w:cstheme="minorHAnsi"/>
          <w:sz w:val="22"/>
          <w:szCs w:val="22"/>
          <w:lang w:val="en-GB"/>
        </w:rPr>
        <w:t>Afterthoughts</w:t>
      </w:r>
      <w:bookmarkEnd w:id="70"/>
    </w:p>
    <w:p w14:paraId="4AB0BE39" w14:textId="71B7264D" w:rsidR="00634CA7" w:rsidRPr="0085506C" w:rsidRDefault="0085506C" w:rsidP="00634CA7">
      <w:pPr>
        <w:rPr>
          <w:rFonts w:cstheme="minorHAnsi"/>
          <w:lang w:val="en-GB"/>
        </w:rPr>
      </w:pPr>
      <w:r w:rsidRPr="00B66195">
        <w:rPr>
          <w:rFonts w:cstheme="minorHAnsi"/>
          <w:lang w:val="en-GB"/>
        </w:rPr>
        <w:t>Looking back,</w:t>
      </w:r>
      <w:r w:rsidR="00A65E4C">
        <w:rPr>
          <w:rFonts w:cstheme="minorHAnsi"/>
          <w:lang w:val="en-GB"/>
        </w:rPr>
        <w:t xml:space="preserve"> the first challenge really helped me with the challenges after that</w:t>
      </w:r>
      <w:r w:rsidRPr="00B66195">
        <w:rPr>
          <w:rFonts w:cstheme="minorHAnsi"/>
          <w:lang w:val="en-GB"/>
        </w:rPr>
        <w:t>.</w:t>
      </w:r>
      <w:r w:rsidR="00A65E4C">
        <w:rPr>
          <w:rFonts w:cstheme="minorHAnsi"/>
          <w:lang w:val="en-GB"/>
        </w:rPr>
        <w:t xml:space="preserve"> This was because of the instant feedback support the challenge supported.</w:t>
      </w:r>
      <w:r w:rsidRPr="00B66195">
        <w:rPr>
          <w:rFonts w:cstheme="minorHAnsi"/>
          <w:lang w:val="en-GB"/>
        </w:rPr>
        <w:t xml:space="preserve"> </w:t>
      </w:r>
      <w:r w:rsidR="00A65E4C">
        <w:rPr>
          <w:rFonts w:cstheme="minorHAnsi"/>
          <w:lang w:val="en-GB"/>
        </w:rPr>
        <w:t>Once again, the instruction didn’t really give me a lot of information I could use for the challenges, but it gave a decent starting point.</w:t>
      </w:r>
    </w:p>
    <w:p w14:paraId="45FD3438" w14:textId="77777777" w:rsidR="0085506C" w:rsidRPr="00370A6B" w:rsidRDefault="0085506C" w:rsidP="00634CA7">
      <w:pPr>
        <w:rPr>
          <w:lang w:val="en-GB"/>
        </w:rPr>
      </w:pPr>
    </w:p>
    <w:p w14:paraId="133CEE3C" w14:textId="77777777" w:rsidR="0079642F" w:rsidRDefault="0079642F">
      <w:pPr>
        <w:rPr>
          <w:rFonts w:asciiTheme="majorHAnsi" w:eastAsiaTheme="majorEastAsia" w:hAnsiTheme="majorHAnsi" w:cstheme="majorBidi"/>
          <w:color w:val="2F5496" w:themeColor="accent1" w:themeShade="BF"/>
          <w:sz w:val="26"/>
          <w:szCs w:val="26"/>
          <w:lang w:val="en-GB"/>
        </w:rPr>
      </w:pPr>
      <w:r>
        <w:rPr>
          <w:lang w:val="en-GB"/>
        </w:rPr>
        <w:br w:type="page"/>
      </w:r>
    </w:p>
    <w:p w14:paraId="797E7E8C" w14:textId="4E3CF2D7" w:rsidR="00143DB1" w:rsidRDefault="00143DB1" w:rsidP="00634CA7">
      <w:pPr>
        <w:pStyle w:val="Heading2"/>
        <w:rPr>
          <w:lang w:val="en-GB"/>
        </w:rPr>
      </w:pPr>
      <w:bookmarkStart w:id="71" w:name="_Toc24710397"/>
      <w:r w:rsidRPr="00370A6B">
        <w:rPr>
          <w:lang w:val="en-GB"/>
        </w:rPr>
        <w:lastRenderedPageBreak/>
        <w:t>CSRF</w:t>
      </w:r>
      <w:bookmarkEnd w:id="71"/>
    </w:p>
    <w:p w14:paraId="4D1551EB" w14:textId="77777777" w:rsidR="003B2D28" w:rsidRDefault="003B2D28" w:rsidP="003B2D28">
      <w:pPr>
        <w:pStyle w:val="Heading3"/>
        <w:rPr>
          <w:lang w:val="en-GB"/>
        </w:rPr>
      </w:pPr>
      <w:bookmarkStart w:id="72" w:name="_Toc24710398"/>
      <w:r w:rsidRPr="002C45F0">
        <w:rPr>
          <w:lang w:val="en-GB"/>
        </w:rPr>
        <w:t>Relevance</w:t>
      </w:r>
      <w:bookmarkEnd w:id="72"/>
    </w:p>
    <w:p w14:paraId="45F4754B" w14:textId="358031D4" w:rsidR="003B2D28" w:rsidRPr="0034794A" w:rsidRDefault="003B2D28" w:rsidP="003B2D28">
      <w:pPr>
        <w:rPr>
          <w:lang w:val="en-GB"/>
        </w:rPr>
      </w:pPr>
      <w:r>
        <w:rPr>
          <w:lang w:val="en-GB"/>
        </w:rPr>
        <w:t xml:space="preserve">CSRF is one of the easiest ways to bait people into giving hackers information. This can be done though emails and websites for example. </w:t>
      </w:r>
    </w:p>
    <w:p w14:paraId="4E449EAE" w14:textId="77777777" w:rsidR="003B2D28" w:rsidRDefault="003B2D28" w:rsidP="003B2D28">
      <w:pPr>
        <w:pStyle w:val="Heading3"/>
        <w:rPr>
          <w:lang w:val="en-GB"/>
        </w:rPr>
      </w:pPr>
      <w:bookmarkStart w:id="73" w:name="_Toc24710399"/>
      <w:r>
        <w:rPr>
          <w:lang w:val="en-GB"/>
        </w:rPr>
        <w:t>Starting point</w:t>
      </w:r>
      <w:bookmarkEnd w:id="73"/>
    </w:p>
    <w:p w14:paraId="39884A49" w14:textId="77777777" w:rsidR="003B2D28" w:rsidRPr="000455ED" w:rsidRDefault="003B2D28" w:rsidP="003B2D28">
      <w:pPr>
        <w:rPr>
          <w:lang w:val="en-GB"/>
        </w:rPr>
      </w:pPr>
      <w:r>
        <w:rPr>
          <w:lang w:val="en-GB"/>
        </w:rPr>
        <w:t>I knew little bit about getting emails with a link that will give hackers access to information. I also knew I little about scripting but not that much at all.</w:t>
      </w:r>
    </w:p>
    <w:p w14:paraId="3C969A87" w14:textId="77777777" w:rsidR="003B2D28" w:rsidRDefault="003B2D28" w:rsidP="003B2D28">
      <w:pPr>
        <w:pStyle w:val="Heading3"/>
        <w:rPr>
          <w:lang w:val="en-GB"/>
        </w:rPr>
      </w:pPr>
      <w:bookmarkStart w:id="74" w:name="_Toc24710400"/>
      <w:r>
        <w:rPr>
          <w:lang w:val="en-GB"/>
        </w:rPr>
        <w:t>Approach</w:t>
      </w:r>
      <w:bookmarkEnd w:id="74"/>
    </w:p>
    <w:p w14:paraId="78B2F5DF" w14:textId="332C96DE" w:rsidR="003B2D28" w:rsidRPr="005306EA" w:rsidRDefault="003B2D28" w:rsidP="003B2D28">
      <w:pPr>
        <w:rPr>
          <w:lang w:val="en-GB"/>
        </w:rPr>
      </w:pPr>
      <w:r>
        <w:rPr>
          <w:lang w:val="en-GB"/>
        </w:rPr>
        <w:t>I started with following the instruction about this subject and after the instruction I gathered the information I gained and used it to do the basic challenge.</w:t>
      </w:r>
    </w:p>
    <w:p w14:paraId="048F5B22" w14:textId="77777777" w:rsidR="003B2D28" w:rsidRDefault="003B2D28" w:rsidP="003B2D28">
      <w:pPr>
        <w:rPr>
          <w:lang w:val="en-GB"/>
        </w:rPr>
      </w:pPr>
    </w:p>
    <w:p w14:paraId="07BAA48E" w14:textId="372C9405" w:rsidR="003B2D28" w:rsidRDefault="003B2D28" w:rsidP="004B4822">
      <w:pPr>
        <w:pStyle w:val="Heading3"/>
        <w:rPr>
          <w:lang w:val="en-GB"/>
        </w:rPr>
      </w:pPr>
      <w:bookmarkStart w:id="75" w:name="_Toc24710401"/>
      <w:r>
        <w:rPr>
          <w:lang w:val="en-GB"/>
        </w:rPr>
        <w:t>Background information</w:t>
      </w:r>
      <w:bookmarkEnd w:id="75"/>
    </w:p>
    <w:p w14:paraId="7DF5D4FF" w14:textId="24F7463E" w:rsidR="004B4822" w:rsidRDefault="004B4822" w:rsidP="003B2D28">
      <w:pPr>
        <w:rPr>
          <w:lang w:val="en-GB"/>
        </w:rPr>
      </w:pPr>
      <w:r>
        <w:rPr>
          <w:lang w:val="en-GB"/>
        </w:rPr>
        <w:t xml:space="preserve">First I watched this YouTube video: </w:t>
      </w:r>
      <w:hyperlink r:id="rId71" w:history="1">
        <w:r w:rsidRPr="00AA5647">
          <w:rPr>
            <w:rStyle w:val="Hyperlink"/>
            <w:lang w:val="en-GB"/>
          </w:rPr>
          <w:t>https://www.youtube.com/watch?v=vRBihr41JTo</w:t>
        </w:r>
      </w:hyperlink>
    </w:p>
    <w:p w14:paraId="352DFE21" w14:textId="374BFF9C" w:rsidR="0013583F" w:rsidRDefault="0013583F" w:rsidP="003B2D28">
      <w:pPr>
        <w:rPr>
          <w:lang w:val="en-GB"/>
        </w:rPr>
      </w:pPr>
      <w:r>
        <w:rPr>
          <w:lang w:val="en-GB"/>
        </w:rPr>
        <w:t xml:space="preserve">In the video they give a great example, an </w:t>
      </w:r>
      <w:r w:rsidR="004B4822">
        <w:rPr>
          <w:lang w:val="en-GB"/>
        </w:rPr>
        <w:t xml:space="preserve">Online Bank form send some money from your account to another with an amount. If you are logged in and have access, you type in everything and you select go. It won’t use a GET it will use a POST, but the thing is the form is public and you know how it is designed. So, if you setup a fake site but with hidden details with your own account nr and an amount already filled in. than when someone wants to post a comment on your website, it will go to the bank. </w:t>
      </w:r>
      <w:r>
        <w:rPr>
          <w:lang w:val="en-GB"/>
        </w:rPr>
        <w:t xml:space="preserve">And using the fact that the user has already logged in to the online bank it will make the transaction. </w:t>
      </w:r>
    </w:p>
    <w:p w14:paraId="7999CBE6" w14:textId="77777777" w:rsidR="0013583F" w:rsidRDefault="0013583F" w:rsidP="003B2D28">
      <w:pPr>
        <w:rPr>
          <w:lang w:val="en-GB"/>
        </w:rPr>
      </w:pPr>
    </w:p>
    <w:p w14:paraId="1E4787CC" w14:textId="77777777" w:rsidR="003B2D28" w:rsidRPr="0034794A" w:rsidRDefault="003B2D28" w:rsidP="003B2D28">
      <w:pPr>
        <w:pStyle w:val="Heading3"/>
        <w:rPr>
          <w:lang w:val="en-GB"/>
        </w:rPr>
      </w:pPr>
      <w:bookmarkStart w:id="76" w:name="_Toc24710402"/>
      <w:r>
        <w:rPr>
          <w:lang w:val="en-GB"/>
        </w:rPr>
        <w:t>Execution</w:t>
      </w:r>
      <w:bookmarkEnd w:id="76"/>
    </w:p>
    <w:p w14:paraId="20F27B84" w14:textId="476E59AF" w:rsidR="00EC622D" w:rsidRPr="0013583F" w:rsidRDefault="003B2D28" w:rsidP="00586A0B">
      <w:pPr>
        <w:rPr>
          <w:b/>
          <w:bCs/>
          <w:lang w:val="en-GB"/>
        </w:rPr>
      </w:pPr>
      <w:r>
        <w:rPr>
          <w:b/>
          <w:bCs/>
          <w:lang w:val="en-GB"/>
        </w:rPr>
        <w:t>Basic challenge:</w:t>
      </w:r>
    </w:p>
    <w:p w14:paraId="47B2A30D" w14:textId="74553530" w:rsidR="0013583F" w:rsidRDefault="00897CE3" w:rsidP="0013583F">
      <w:pPr>
        <w:rPr>
          <w:lang w:val="en-GB"/>
        </w:rPr>
      </w:pPr>
      <w:r>
        <w:rPr>
          <w:lang w:val="en-GB"/>
        </w:rPr>
        <w:t>S</w:t>
      </w:r>
      <w:r w:rsidR="0013583F">
        <w:rPr>
          <w:lang w:val="en-GB"/>
        </w:rPr>
        <w:t>ince DVWA uses GET instead of POST as you will see in the image below, I could change the password of someone else without needing to do that much.</w:t>
      </w:r>
    </w:p>
    <w:p w14:paraId="602B9AFD" w14:textId="684EDAD9" w:rsidR="00075A56" w:rsidRDefault="00075A56" w:rsidP="0013583F">
      <w:pPr>
        <w:rPr>
          <w:lang w:val="en-GB"/>
        </w:rPr>
      </w:pPr>
      <w:r w:rsidRPr="00075A56">
        <w:rPr>
          <w:noProof/>
        </w:rPr>
        <w:drawing>
          <wp:inline distT="0" distB="0" distL="0" distR="0" wp14:anchorId="342EB3AA" wp14:editId="1010556D">
            <wp:extent cx="3992880" cy="2892549"/>
            <wp:effectExtent l="0" t="0" r="7620" b="317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03715" cy="2900398"/>
                    </a:xfrm>
                    <a:prstGeom prst="rect">
                      <a:avLst/>
                    </a:prstGeom>
                  </pic:spPr>
                </pic:pic>
              </a:graphicData>
            </a:graphic>
          </wp:inline>
        </w:drawing>
      </w:r>
    </w:p>
    <w:p w14:paraId="5A7FECD5" w14:textId="77777777" w:rsidR="0079642F" w:rsidRDefault="0079642F" w:rsidP="0013583F">
      <w:pPr>
        <w:rPr>
          <w:b/>
          <w:bCs/>
          <w:lang w:val="en-GB"/>
        </w:rPr>
      </w:pPr>
    </w:p>
    <w:p w14:paraId="4D46EB2B" w14:textId="5DA9E9EC" w:rsidR="00A52F0A" w:rsidRPr="00A52F0A" w:rsidRDefault="00A52F0A" w:rsidP="0013583F">
      <w:pPr>
        <w:rPr>
          <w:b/>
          <w:bCs/>
          <w:lang w:val="en-GB"/>
        </w:rPr>
      </w:pPr>
      <w:r>
        <w:rPr>
          <w:b/>
          <w:bCs/>
          <w:lang w:val="en-GB"/>
        </w:rPr>
        <w:lastRenderedPageBreak/>
        <w:t>DVWA LOW security level:</w:t>
      </w:r>
    </w:p>
    <w:p w14:paraId="7C65F634" w14:textId="3E67AABF" w:rsidR="00EC622D" w:rsidRDefault="00EC622D" w:rsidP="00586A0B">
      <w:pPr>
        <w:rPr>
          <w:lang w:val="en-GB"/>
        </w:rPr>
      </w:pPr>
      <w:r>
        <w:rPr>
          <w:noProof/>
        </w:rPr>
        <w:drawing>
          <wp:inline distT="0" distB="0" distL="0" distR="0" wp14:anchorId="61042590" wp14:editId="4C8C5362">
            <wp:extent cx="4514850" cy="20080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2357" cy="2015880"/>
                    </a:xfrm>
                    <a:prstGeom prst="rect">
                      <a:avLst/>
                    </a:prstGeom>
                  </pic:spPr>
                </pic:pic>
              </a:graphicData>
            </a:graphic>
          </wp:inline>
        </w:drawing>
      </w:r>
    </w:p>
    <w:p w14:paraId="2A0E3A8E" w14:textId="5567F468" w:rsidR="008308EE" w:rsidRDefault="008308EE" w:rsidP="00586A0B">
      <w:pPr>
        <w:rPr>
          <w:lang w:val="en-GB"/>
        </w:rPr>
      </w:pPr>
      <w:r>
        <w:rPr>
          <w:lang w:val="en-GB"/>
        </w:rPr>
        <w:t>You can see the URL at the top of the screen, which contains the password information. I can use this to change the password of other people.</w:t>
      </w:r>
    </w:p>
    <w:p w14:paraId="1B0678AC" w14:textId="72F7C75A" w:rsidR="00075A56" w:rsidRDefault="00075A56" w:rsidP="00586A0B">
      <w:pPr>
        <w:rPr>
          <w:b/>
          <w:bCs/>
          <w:lang w:val="en-GB"/>
        </w:rPr>
      </w:pPr>
      <w:r w:rsidRPr="00075A56">
        <w:rPr>
          <w:noProof/>
        </w:rPr>
        <w:drawing>
          <wp:inline distT="0" distB="0" distL="0" distR="0" wp14:anchorId="26A7BD69" wp14:editId="13D29405">
            <wp:extent cx="5760720" cy="2146300"/>
            <wp:effectExtent l="0" t="0" r="0" b="635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46300"/>
                    </a:xfrm>
                    <a:prstGeom prst="rect">
                      <a:avLst/>
                    </a:prstGeom>
                  </pic:spPr>
                </pic:pic>
              </a:graphicData>
            </a:graphic>
          </wp:inline>
        </w:drawing>
      </w:r>
    </w:p>
    <w:p w14:paraId="72354FCB" w14:textId="33BFF4EE" w:rsidR="00075A56" w:rsidRDefault="008308EE" w:rsidP="00586A0B">
      <w:pPr>
        <w:rPr>
          <w:lang w:val="en-GB"/>
        </w:rPr>
      </w:pPr>
      <w:r>
        <w:rPr>
          <w:lang w:val="en-GB"/>
        </w:rPr>
        <w:t>I needed something to start with</w:t>
      </w:r>
      <w:r w:rsidR="004B2E8D">
        <w:rPr>
          <w:lang w:val="en-GB"/>
        </w:rPr>
        <w:t>,</w:t>
      </w:r>
      <w:r w:rsidR="00075A56">
        <w:rPr>
          <w:lang w:val="en-GB"/>
        </w:rPr>
        <w:t xml:space="preserve"> I had no idea about what to do. I eventually used these sources </w:t>
      </w:r>
      <w:hyperlink r:id="rId75" w:history="1">
        <w:r w:rsidR="00075A56" w:rsidRPr="00AA5647">
          <w:rPr>
            <w:rStyle w:val="Hyperlink"/>
            <w:lang w:val="en-GB"/>
          </w:rPr>
          <w:t>https://www.hackingarticles.in/csrf-attack-in-dvwa/</w:t>
        </w:r>
      </w:hyperlink>
    </w:p>
    <w:p w14:paraId="2F8EA31B" w14:textId="7780890F" w:rsidR="00075A56" w:rsidRDefault="008B045C" w:rsidP="00586A0B">
      <w:pPr>
        <w:rPr>
          <w:lang w:val="en-GB"/>
        </w:rPr>
      </w:pPr>
      <w:hyperlink r:id="rId76" w:history="1">
        <w:r w:rsidR="00075A56" w:rsidRPr="00AA5647">
          <w:rPr>
            <w:rStyle w:val="Hyperlink"/>
            <w:lang w:val="en-GB"/>
          </w:rPr>
          <w:t>https://medium.com/@dannybeton/dvwa-csrf-tutorial-medium-security-e14724ceee8a</w:t>
        </w:r>
      </w:hyperlink>
    </w:p>
    <w:p w14:paraId="5454E040" w14:textId="4751D03A" w:rsidR="00075A56" w:rsidRDefault="008B045C" w:rsidP="00586A0B">
      <w:pPr>
        <w:rPr>
          <w:lang w:val="en-GB"/>
        </w:rPr>
      </w:pPr>
      <w:hyperlink r:id="rId77" w:history="1">
        <w:r w:rsidR="00075A56" w:rsidRPr="00AA5647">
          <w:rPr>
            <w:rStyle w:val="Hyperlink"/>
            <w:lang w:val="en-GB"/>
          </w:rPr>
          <w:t>https://www.youtube.com/watch?v=zXPHlDmSkwc</w:t>
        </w:r>
      </w:hyperlink>
    </w:p>
    <w:p w14:paraId="4000BBAA" w14:textId="29045B62" w:rsidR="00075A56" w:rsidRDefault="008308EE" w:rsidP="00586A0B">
      <w:pPr>
        <w:rPr>
          <w:lang w:val="en-GB"/>
        </w:rPr>
      </w:pPr>
      <w:r>
        <w:rPr>
          <w:lang w:val="en-GB"/>
        </w:rPr>
        <w:t>with these sources I got to this</w:t>
      </w:r>
      <w:r w:rsidR="00075A56">
        <w:rPr>
          <w:lang w:val="en-GB"/>
        </w:rPr>
        <w:t xml:space="preserve"> solution</w:t>
      </w:r>
      <w:r>
        <w:rPr>
          <w:lang w:val="en-GB"/>
        </w:rPr>
        <w:t>.</w:t>
      </w:r>
    </w:p>
    <w:p w14:paraId="0838DA3E" w14:textId="56B3AAE6" w:rsidR="00B521D7" w:rsidRDefault="008308EE" w:rsidP="00586A0B">
      <w:pPr>
        <w:rPr>
          <w:lang w:val="en-GB"/>
        </w:rPr>
      </w:pPr>
      <w:r>
        <w:rPr>
          <w:lang w:val="en-GB"/>
        </w:rPr>
        <w:t>F</w:t>
      </w:r>
      <w:r w:rsidR="00075A56">
        <w:rPr>
          <w:lang w:val="en-GB"/>
        </w:rPr>
        <w:t>irst, I took a part of the html, put it in notepad and saved it as csrf.html</w:t>
      </w:r>
    </w:p>
    <w:p w14:paraId="49D11631" w14:textId="50AE982C" w:rsidR="00075A56" w:rsidRDefault="00F54EE0" w:rsidP="00586A0B">
      <w:pPr>
        <w:rPr>
          <w:lang w:val="en-GB"/>
        </w:rPr>
      </w:pPr>
      <w:r w:rsidRPr="00F54EE0">
        <w:rPr>
          <w:noProof/>
        </w:rPr>
        <w:lastRenderedPageBreak/>
        <w:drawing>
          <wp:inline distT="0" distB="0" distL="0" distR="0" wp14:anchorId="3A7C1672" wp14:editId="22D9C169">
            <wp:extent cx="5760720" cy="2683510"/>
            <wp:effectExtent l="0" t="0" r="0" b="254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83510"/>
                    </a:xfrm>
                    <a:prstGeom prst="rect">
                      <a:avLst/>
                    </a:prstGeom>
                  </pic:spPr>
                </pic:pic>
              </a:graphicData>
            </a:graphic>
          </wp:inline>
        </w:drawing>
      </w:r>
    </w:p>
    <w:p w14:paraId="5510BA4F" w14:textId="5FAD97CA" w:rsidR="00F54EE0" w:rsidRDefault="00F54EE0" w:rsidP="00586A0B">
      <w:pPr>
        <w:rPr>
          <w:lang w:val="en-GB"/>
        </w:rPr>
      </w:pPr>
      <w:r>
        <w:rPr>
          <w:lang w:val="en-GB"/>
        </w:rPr>
        <w:t>This would give me a page that contains the same password change textboxes as on DVWA.</w:t>
      </w:r>
    </w:p>
    <w:p w14:paraId="718BC93A" w14:textId="64831624" w:rsidR="00F54EE0" w:rsidRDefault="00F54EE0" w:rsidP="00586A0B">
      <w:pPr>
        <w:rPr>
          <w:lang w:val="en-GB"/>
        </w:rPr>
      </w:pPr>
      <w:r w:rsidRPr="00F54EE0">
        <w:rPr>
          <w:noProof/>
        </w:rPr>
        <w:drawing>
          <wp:inline distT="0" distB="0" distL="0" distR="0" wp14:anchorId="1E192CB5" wp14:editId="5ADCD277">
            <wp:extent cx="4562475" cy="2034540"/>
            <wp:effectExtent l="0" t="0" r="9525" b="381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562475" cy="2034540"/>
                    </a:xfrm>
                    <a:prstGeom prst="rect">
                      <a:avLst/>
                    </a:prstGeom>
                  </pic:spPr>
                </pic:pic>
              </a:graphicData>
            </a:graphic>
          </wp:inline>
        </w:drawing>
      </w:r>
    </w:p>
    <w:p w14:paraId="13F54709" w14:textId="63807E7F" w:rsidR="00F54EE0" w:rsidRDefault="005B134A" w:rsidP="00586A0B">
      <w:pPr>
        <w:rPr>
          <w:lang w:val="en-GB"/>
        </w:rPr>
      </w:pPr>
      <w:r>
        <w:rPr>
          <w:lang w:val="en-GB"/>
        </w:rPr>
        <w:t xml:space="preserve">By changing the html by giving a standard value as a password. (in this case pass) The textboxes will already be filled when a user opens this page. </w:t>
      </w:r>
    </w:p>
    <w:p w14:paraId="6C369334" w14:textId="5381C978" w:rsidR="00F54EE0" w:rsidRDefault="00F54EE0" w:rsidP="00586A0B">
      <w:pPr>
        <w:rPr>
          <w:lang w:val="en-GB"/>
        </w:rPr>
      </w:pPr>
      <w:r w:rsidRPr="00F54EE0">
        <w:rPr>
          <w:noProof/>
        </w:rPr>
        <w:drawing>
          <wp:inline distT="0" distB="0" distL="0" distR="0" wp14:anchorId="6DF0545E" wp14:editId="2F6DF2E5">
            <wp:extent cx="4490539" cy="2000250"/>
            <wp:effectExtent l="0" t="0" r="5715"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9984" cy="2008911"/>
                    </a:xfrm>
                    <a:prstGeom prst="rect">
                      <a:avLst/>
                    </a:prstGeom>
                  </pic:spPr>
                </pic:pic>
              </a:graphicData>
            </a:graphic>
          </wp:inline>
        </w:drawing>
      </w:r>
    </w:p>
    <w:p w14:paraId="351AD9AF" w14:textId="73BF93AA" w:rsidR="005B134A" w:rsidRDefault="005B134A" w:rsidP="00586A0B">
      <w:pPr>
        <w:rPr>
          <w:lang w:val="en-GB"/>
        </w:rPr>
      </w:pPr>
      <w:r>
        <w:rPr>
          <w:lang w:val="en-GB"/>
        </w:rPr>
        <w:t>The last thing I need to add is the target location inside this form. For this I will be adding my localhost/dvwa</w:t>
      </w:r>
      <w:r w:rsidR="002108F3">
        <w:rPr>
          <w:lang w:val="en-GB"/>
        </w:rPr>
        <w:t>….</w:t>
      </w:r>
      <w:r>
        <w:rPr>
          <w:lang w:val="en-GB"/>
        </w:rPr>
        <w:t xml:space="preserve"> URL. By doing this the target location will be that page. Once the user clicks on change, it than redirects to localhost/dvwa…. And change the password.</w:t>
      </w:r>
      <w:r w:rsidR="00897CE3">
        <w:rPr>
          <w:lang w:val="en-GB"/>
        </w:rPr>
        <w:t xml:space="preserve"> In the image above it doesn’t look appealing to fill in a new password. But if I would create a fake forum website that </w:t>
      </w:r>
      <w:r w:rsidR="00897CE3">
        <w:rPr>
          <w:lang w:val="en-GB"/>
        </w:rPr>
        <w:lastRenderedPageBreak/>
        <w:t xml:space="preserve">needs a password and a password check when “registering” than </w:t>
      </w:r>
      <w:r w:rsidR="00F43E0A">
        <w:rPr>
          <w:lang w:val="en-GB"/>
        </w:rPr>
        <w:t>the user would click on it faster.</w:t>
      </w:r>
      <w:r w:rsidR="001941D7">
        <w:rPr>
          <w:lang w:val="en-GB"/>
        </w:rPr>
        <w:t xml:space="preserve"> Or I could even recreate the DVWA website so he would think he is on the legit</w:t>
      </w:r>
      <w:r w:rsidR="00B07C23">
        <w:rPr>
          <w:lang w:val="en-GB"/>
        </w:rPr>
        <w:t xml:space="preserve"> DVWA page.</w:t>
      </w:r>
    </w:p>
    <w:p w14:paraId="3B6CA7E1" w14:textId="77777777" w:rsidR="00897CE3" w:rsidRDefault="00F54EE0" w:rsidP="00586A0B">
      <w:pPr>
        <w:rPr>
          <w:lang w:val="en-GB"/>
        </w:rPr>
      </w:pPr>
      <w:r w:rsidRPr="00F54EE0">
        <w:rPr>
          <w:noProof/>
        </w:rPr>
        <w:drawing>
          <wp:inline distT="0" distB="0" distL="0" distR="0" wp14:anchorId="7E1697AF" wp14:editId="4CF1F35C">
            <wp:extent cx="4562475" cy="2916423"/>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69807" cy="2921110"/>
                    </a:xfrm>
                    <a:prstGeom prst="rect">
                      <a:avLst/>
                    </a:prstGeom>
                  </pic:spPr>
                </pic:pic>
              </a:graphicData>
            </a:graphic>
          </wp:inline>
        </w:drawing>
      </w:r>
    </w:p>
    <w:p w14:paraId="06F8B1F0" w14:textId="2A74D6A2" w:rsidR="00F54EE0" w:rsidRDefault="00897CE3" w:rsidP="00586A0B">
      <w:pPr>
        <w:rPr>
          <w:lang w:val="en-GB"/>
        </w:rPr>
      </w:pPr>
      <w:r>
        <w:rPr>
          <w:lang w:val="en-GB"/>
        </w:rPr>
        <w:t xml:space="preserve">This will only work when a user is already logged in or when the </w:t>
      </w:r>
      <w:r w:rsidR="00A70DAB">
        <w:rPr>
          <w:lang w:val="en-GB"/>
        </w:rPr>
        <w:t>user’s</w:t>
      </w:r>
      <w:r>
        <w:rPr>
          <w:lang w:val="en-GB"/>
        </w:rPr>
        <w:t xml:space="preserve"> cookies help the user to automatically log in when he wants to brows the dvwa website.</w:t>
      </w:r>
    </w:p>
    <w:p w14:paraId="2CB39D8E" w14:textId="77777777" w:rsidR="00075A56" w:rsidRPr="00A52F0A" w:rsidRDefault="00075A56" w:rsidP="00586A0B">
      <w:pPr>
        <w:rPr>
          <w:lang w:val="en-GB"/>
        </w:rPr>
      </w:pPr>
    </w:p>
    <w:p w14:paraId="1B2B2762" w14:textId="77777777" w:rsidR="0013583F" w:rsidRPr="00B66195" w:rsidRDefault="0013583F" w:rsidP="0013583F">
      <w:pPr>
        <w:pStyle w:val="Heading3"/>
        <w:rPr>
          <w:rFonts w:asciiTheme="minorHAnsi" w:hAnsiTheme="minorHAnsi" w:cstheme="minorHAnsi"/>
          <w:sz w:val="22"/>
          <w:szCs w:val="22"/>
          <w:lang w:val="en-GB"/>
        </w:rPr>
      </w:pPr>
      <w:bookmarkStart w:id="77" w:name="_Toc24710403"/>
      <w:r w:rsidRPr="00B66195">
        <w:rPr>
          <w:rFonts w:asciiTheme="minorHAnsi" w:hAnsiTheme="minorHAnsi" w:cstheme="minorHAnsi"/>
          <w:sz w:val="22"/>
          <w:szCs w:val="22"/>
          <w:lang w:val="en-GB"/>
        </w:rPr>
        <w:t>Afterthoughts</w:t>
      </w:r>
      <w:bookmarkEnd w:id="77"/>
    </w:p>
    <w:p w14:paraId="489723FE" w14:textId="49DCB585" w:rsidR="00634CA7" w:rsidRDefault="0013583F" w:rsidP="00634CA7">
      <w:pPr>
        <w:rPr>
          <w:rFonts w:cstheme="minorHAnsi"/>
          <w:lang w:val="en-GB"/>
        </w:rPr>
      </w:pPr>
      <w:r w:rsidRPr="00B66195">
        <w:rPr>
          <w:rFonts w:cstheme="minorHAnsi"/>
          <w:lang w:val="en-GB"/>
        </w:rPr>
        <w:t>Looking back,</w:t>
      </w:r>
      <w:r>
        <w:rPr>
          <w:rFonts w:cstheme="minorHAnsi"/>
          <w:lang w:val="en-GB"/>
        </w:rPr>
        <w:t xml:space="preserve"> the YouTube video really explained it very well. This helped me understanding the process of CSRF a lot better than </w:t>
      </w:r>
      <w:r w:rsidR="00346258">
        <w:rPr>
          <w:rFonts w:cstheme="minorHAnsi"/>
          <w:lang w:val="en-GB"/>
        </w:rPr>
        <w:t>after listening to the instruction. I think this</w:t>
      </w:r>
      <w:r w:rsidR="005B134A">
        <w:rPr>
          <w:rFonts w:cstheme="minorHAnsi"/>
          <w:lang w:val="en-GB"/>
        </w:rPr>
        <w:t xml:space="preserve"> didn’t really help me with the challenge though, since I had a hard time knowing what to do and what steps to take.</w:t>
      </w:r>
      <w:r w:rsidR="00346258">
        <w:rPr>
          <w:rFonts w:cstheme="minorHAnsi"/>
          <w:lang w:val="en-GB"/>
        </w:rPr>
        <w:t xml:space="preserve"> </w:t>
      </w:r>
    </w:p>
    <w:p w14:paraId="11583917" w14:textId="77777777" w:rsidR="00346258" w:rsidRPr="0013583F" w:rsidRDefault="00346258" w:rsidP="00634CA7">
      <w:pPr>
        <w:rPr>
          <w:rFonts w:cstheme="minorHAnsi"/>
          <w:lang w:val="en-GB"/>
        </w:rPr>
      </w:pPr>
    </w:p>
    <w:p w14:paraId="06D06F06" w14:textId="77777777" w:rsidR="001941D7" w:rsidRDefault="001941D7">
      <w:pPr>
        <w:rPr>
          <w:rFonts w:asciiTheme="majorHAnsi" w:eastAsiaTheme="majorEastAsia" w:hAnsiTheme="majorHAnsi" w:cstheme="majorBidi"/>
          <w:color w:val="2F5496" w:themeColor="accent1" w:themeShade="BF"/>
          <w:sz w:val="26"/>
          <w:szCs w:val="26"/>
          <w:lang w:val="en-GB"/>
        </w:rPr>
      </w:pPr>
      <w:r>
        <w:rPr>
          <w:lang w:val="en-GB"/>
        </w:rPr>
        <w:br w:type="page"/>
      </w:r>
    </w:p>
    <w:p w14:paraId="694CA78E" w14:textId="123498A3" w:rsidR="00143DB1" w:rsidRDefault="00143DB1" w:rsidP="00634CA7">
      <w:pPr>
        <w:pStyle w:val="Heading2"/>
        <w:rPr>
          <w:lang w:val="en-GB"/>
        </w:rPr>
      </w:pPr>
      <w:bookmarkStart w:id="78" w:name="_Toc24710404"/>
      <w:r w:rsidRPr="00370A6B">
        <w:rPr>
          <w:lang w:val="en-GB"/>
        </w:rPr>
        <w:lastRenderedPageBreak/>
        <w:t>Path Traversal, File inclusion and Command Injection</w:t>
      </w:r>
      <w:bookmarkEnd w:id="78"/>
      <w:r w:rsidRPr="00370A6B">
        <w:rPr>
          <w:lang w:val="en-GB"/>
        </w:rPr>
        <w:t xml:space="preserve"> </w:t>
      </w:r>
    </w:p>
    <w:p w14:paraId="0282C4CC" w14:textId="77777777" w:rsidR="008358E6" w:rsidRDefault="008358E6" w:rsidP="008358E6">
      <w:pPr>
        <w:pStyle w:val="Heading3"/>
        <w:rPr>
          <w:lang w:val="en-GB"/>
        </w:rPr>
      </w:pPr>
      <w:bookmarkStart w:id="79" w:name="_Toc24710405"/>
      <w:r w:rsidRPr="002C45F0">
        <w:rPr>
          <w:lang w:val="en-GB"/>
        </w:rPr>
        <w:t>Relevance</w:t>
      </w:r>
      <w:bookmarkEnd w:id="79"/>
    </w:p>
    <w:p w14:paraId="2670760C" w14:textId="347DF6B1" w:rsidR="008358E6" w:rsidRDefault="008478B7" w:rsidP="00F43E0A">
      <w:pPr>
        <w:rPr>
          <w:lang w:val="en-GB"/>
        </w:rPr>
      </w:pPr>
      <w:r>
        <w:rPr>
          <w:lang w:val="en-GB"/>
        </w:rPr>
        <w:t xml:space="preserve">These 3 subjects are mostly used when the user </w:t>
      </w:r>
      <w:r w:rsidR="002108F3">
        <w:rPr>
          <w:lang w:val="en-GB"/>
        </w:rPr>
        <w:t>can</w:t>
      </w:r>
      <w:r>
        <w:rPr>
          <w:lang w:val="en-GB"/>
        </w:rPr>
        <w:t xml:space="preserve"> fill in text in a text box or when the paths are not protected. This can be used by hackers to gain more knowledge about the website, and potentially find more vulnerabilities.</w:t>
      </w:r>
    </w:p>
    <w:p w14:paraId="19E3801F" w14:textId="77777777" w:rsidR="008358E6" w:rsidRPr="008358E6" w:rsidRDefault="008358E6" w:rsidP="008358E6">
      <w:pPr>
        <w:rPr>
          <w:lang w:val="en-GB"/>
        </w:rPr>
      </w:pPr>
    </w:p>
    <w:p w14:paraId="436D6B53" w14:textId="77777777" w:rsidR="008358E6" w:rsidRDefault="008358E6" w:rsidP="008358E6">
      <w:pPr>
        <w:pStyle w:val="Heading3"/>
        <w:rPr>
          <w:lang w:val="en-GB"/>
        </w:rPr>
      </w:pPr>
      <w:bookmarkStart w:id="80" w:name="_Toc24710406"/>
      <w:r>
        <w:rPr>
          <w:lang w:val="en-GB"/>
        </w:rPr>
        <w:t>Starting point</w:t>
      </w:r>
      <w:bookmarkEnd w:id="80"/>
    </w:p>
    <w:p w14:paraId="4F79FBBE" w14:textId="5651033A" w:rsidR="008358E6" w:rsidRDefault="00B25C06" w:rsidP="00B25C06">
      <w:pPr>
        <w:rPr>
          <w:lang w:val="en-GB"/>
        </w:rPr>
      </w:pPr>
      <w:r>
        <w:rPr>
          <w:lang w:val="en-GB"/>
        </w:rPr>
        <w:t>I knew nothing about this subject before I started this.</w:t>
      </w:r>
    </w:p>
    <w:p w14:paraId="03219F9B" w14:textId="77777777" w:rsidR="00B25C06" w:rsidRPr="00B25C06" w:rsidRDefault="00B25C06" w:rsidP="00B25C06">
      <w:pPr>
        <w:rPr>
          <w:lang w:val="en-GB"/>
        </w:rPr>
      </w:pPr>
    </w:p>
    <w:p w14:paraId="3F26AC38" w14:textId="47B6EB9F" w:rsidR="008358E6" w:rsidRDefault="008358E6" w:rsidP="008358E6">
      <w:pPr>
        <w:pStyle w:val="Heading3"/>
        <w:rPr>
          <w:lang w:val="en-GB"/>
        </w:rPr>
      </w:pPr>
      <w:bookmarkStart w:id="81" w:name="_Toc24710407"/>
      <w:r>
        <w:rPr>
          <w:lang w:val="en-GB"/>
        </w:rPr>
        <w:t>Approach</w:t>
      </w:r>
      <w:bookmarkEnd w:id="81"/>
    </w:p>
    <w:p w14:paraId="54F91263" w14:textId="21C2A14C" w:rsidR="008358E6" w:rsidRDefault="00B25C06" w:rsidP="00B25C06">
      <w:pPr>
        <w:rPr>
          <w:lang w:val="en-GB"/>
        </w:rPr>
      </w:pPr>
      <w:r>
        <w:rPr>
          <w:lang w:val="en-GB"/>
        </w:rPr>
        <w:t>I started with following the instruction about this subject and after the instruction I gathered the information I gained and used it to do the basic challenge.</w:t>
      </w:r>
    </w:p>
    <w:p w14:paraId="779BCA71" w14:textId="77777777" w:rsidR="00B25C06" w:rsidRPr="00B25C06" w:rsidRDefault="00B25C06" w:rsidP="00B25C06">
      <w:pPr>
        <w:rPr>
          <w:lang w:val="en-GB"/>
        </w:rPr>
      </w:pPr>
    </w:p>
    <w:p w14:paraId="1FE00749" w14:textId="15BB7EB8" w:rsidR="008358E6" w:rsidRDefault="008358E6" w:rsidP="008358E6">
      <w:pPr>
        <w:pStyle w:val="Heading3"/>
        <w:rPr>
          <w:lang w:val="en-GB"/>
        </w:rPr>
      </w:pPr>
      <w:bookmarkStart w:id="82" w:name="_Toc24710408"/>
      <w:r>
        <w:rPr>
          <w:lang w:val="en-GB"/>
        </w:rPr>
        <w:t>Background information</w:t>
      </w:r>
      <w:bookmarkEnd w:id="82"/>
    </w:p>
    <w:p w14:paraId="2D1FF8C0" w14:textId="1ADF810B" w:rsidR="008169E4" w:rsidRDefault="008169E4" w:rsidP="00C870DC">
      <w:pPr>
        <w:rPr>
          <w:lang w:val="en-GB"/>
        </w:rPr>
      </w:pPr>
      <w:r>
        <w:rPr>
          <w:b/>
          <w:bCs/>
          <w:lang w:val="en-GB"/>
        </w:rPr>
        <w:t>File inclusion: “</w:t>
      </w:r>
      <w:r w:rsidRPr="008169E4">
        <w:rPr>
          <w:lang w:val="en-GB"/>
        </w:rPr>
        <w:t>A file inclusion vulnerability is a type of web vulnerability that is most commonly found to affect web applications that rely on a scripting run time. This issue is caused when an application builds a path to executable code using an attacker-controlled variable in a way that allows the attacker to control which file is executed at run time.</w:t>
      </w:r>
      <w:r>
        <w:rPr>
          <w:lang w:val="en-GB"/>
        </w:rPr>
        <w:t>”</w:t>
      </w:r>
      <w:r w:rsidR="00D90875">
        <w:rPr>
          <w:lang w:val="en-GB"/>
        </w:rPr>
        <w:t xml:space="preserve"> </w:t>
      </w:r>
      <w:sdt>
        <w:sdtPr>
          <w:rPr>
            <w:lang w:val="en-GB"/>
          </w:rPr>
          <w:id w:val="1139697112"/>
          <w:citation/>
        </w:sdtPr>
        <w:sdtContent>
          <w:r w:rsidR="00D90875">
            <w:rPr>
              <w:lang w:val="en-GB"/>
            </w:rPr>
            <w:fldChar w:fldCharType="begin"/>
          </w:r>
          <w:r w:rsidR="00D90875">
            <w:rPr>
              <w:lang w:val="en-GB"/>
            </w:rPr>
            <w:instrText xml:space="preserve"> CITATION Fil19 \l 2057 </w:instrText>
          </w:r>
          <w:r w:rsidR="00D90875">
            <w:rPr>
              <w:lang w:val="en-GB"/>
            </w:rPr>
            <w:fldChar w:fldCharType="separate"/>
          </w:r>
          <w:r w:rsidR="00D90875">
            <w:rPr>
              <w:noProof/>
              <w:lang w:val="en-GB"/>
            </w:rPr>
            <w:t>(File inclusion vulnerability, 2019)</w:t>
          </w:r>
          <w:r w:rsidR="00D90875">
            <w:rPr>
              <w:lang w:val="en-GB"/>
            </w:rPr>
            <w:fldChar w:fldCharType="end"/>
          </w:r>
        </w:sdtContent>
      </w:sdt>
    </w:p>
    <w:p w14:paraId="71666CCE" w14:textId="1F6944A7" w:rsidR="00D90875" w:rsidRDefault="00D90875" w:rsidP="00D90875">
      <w:pPr>
        <w:rPr>
          <w:lang w:val="en-GB"/>
        </w:rPr>
      </w:pPr>
      <w:r>
        <w:rPr>
          <w:b/>
          <w:bCs/>
          <w:lang w:val="en-GB"/>
        </w:rPr>
        <w:t>Path traversal: “</w:t>
      </w:r>
      <w:r w:rsidRPr="00D90875">
        <w:rPr>
          <w:lang w:val="en-GB"/>
        </w:rPr>
        <w:t>A path traversal attack (also known as directory traversal) aims to access files and directories that are stored outside the web root folder. By manipulating variables that reference files with “dot-dot-slash (../)” sequences and its variations or by using absolute file paths, it may be possible to access arbitrary files and directories stored on file system including application source code or configuration and critical system files.</w:t>
      </w:r>
      <w:r>
        <w:rPr>
          <w:lang w:val="en-GB"/>
        </w:rPr>
        <w:t xml:space="preserve">” </w:t>
      </w:r>
      <w:sdt>
        <w:sdtPr>
          <w:rPr>
            <w:lang w:val="en-GB"/>
          </w:rPr>
          <w:id w:val="-287819010"/>
          <w:citation/>
        </w:sdtPr>
        <w:sdtContent>
          <w:r>
            <w:rPr>
              <w:lang w:val="en-GB"/>
            </w:rPr>
            <w:fldChar w:fldCharType="begin"/>
          </w:r>
          <w:r>
            <w:rPr>
              <w:lang w:val="en-GB"/>
            </w:rPr>
            <w:instrText xml:space="preserve"> CITATION Pat15 \l 2057 </w:instrText>
          </w:r>
          <w:r>
            <w:rPr>
              <w:lang w:val="en-GB"/>
            </w:rPr>
            <w:fldChar w:fldCharType="separate"/>
          </w:r>
          <w:r>
            <w:rPr>
              <w:noProof/>
              <w:lang w:val="en-GB"/>
            </w:rPr>
            <w:t>(Path Traversal, 2015)</w:t>
          </w:r>
          <w:r>
            <w:rPr>
              <w:lang w:val="en-GB"/>
            </w:rPr>
            <w:fldChar w:fldCharType="end"/>
          </w:r>
        </w:sdtContent>
      </w:sdt>
    </w:p>
    <w:p w14:paraId="5F21D0C4" w14:textId="4C7C0D28" w:rsidR="00D90875" w:rsidRPr="00D90875" w:rsidRDefault="00D90875" w:rsidP="00D90875">
      <w:pPr>
        <w:rPr>
          <w:lang w:val="en-GB"/>
        </w:rPr>
      </w:pPr>
      <w:r>
        <w:rPr>
          <w:b/>
          <w:bCs/>
          <w:lang w:val="en-GB"/>
        </w:rPr>
        <w:t xml:space="preserve">Command injection: </w:t>
      </w:r>
      <w:r>
        <w:rPr>
          <w:lang w:val="en-GB"/>
        </w:rPr>
        <w:t>“</w:t>
      </w:r>
      <w:r w:rsidRPr="00D90875">
        <w:rPr>
          <w:lang w:val="en-GB"/>
        </w:rPr>
        <w:t>Command injection is an attack in which the goal is execution of arbitrary commands on the host operating system via a vulnerable application. Command injection attacks are possible when an application passes unsafe user supplied data (forms, cookies, HTTP headers etc.) to a system shell. In this attack, the attacker-supplied operating system commands are usually executed with the privileges of the vulnerable application. Command injection attacks are possible largely due to insufficient input validation.</w:t>
      </w:r>
      <w:r>
        <w:rPr>
          <w:lang w:val="en-GB"/>
        </w:rPr>
        <w:t xml:space="preserve">” </w:t>
      </w:r>
      <w:sdt>
        <w:sdtPr>
          <w:rPr>
            <w:lang w:val="en-GB"/>
          </w:rPr>
          <w:id w:val="-389264647"/>
          <w:citation/>
        </w:sdtPr>
        <w:sdtContent>
          <w:r>
            <w:rPr>
              <w:lang w:val="en-GB"/>
            </w:rPr>
            <w:fldChar w:fldCharType="begin"/>
          </w:r>
          <w:r>
            <w:rPr>
              <w:lang w:val="en-GB"/>
            </w:rPr>
            <w:instrText xml:space="preserve"> CITATION Com18 \l 2057 </w:instrText>
          </w:r>
          <w:r>
            <w:rPr>
              <w:lang w:val="en-GB"/>
            </w:rPr>
            <w:fldChar w:fldCharType="separate"/>
          </w:r>
          <w:r>
            <w:rPr>
              <w:noProof/>
              <w:lang w:val="en-GB"/>
            </w:rPr>
            <w:t>(Command Injection, 2018)</w:t>
          </w:r>
          <w:r>
            <w:rPr>
              <w:lang w:val="en-GB"/>
            </w:rPr>
            <w:fldChar w:fldCharType="end"/>
          </w:r>
        </w:sdtContent>
      </w:sdt>
    </w:p>
    <w:p w14:paraId="6601B689" w14:textId="49F65686" w:rsidR="00D0360D" w:rsidRDefault="00D0360D" w:rsidP="00C870DC">
      <w:pPr>
        <w:rPr>
          <w:lang w:val="en-GB"/>
        </w:rPr>
      </w:pPr>
    </w:p>
    <w:p w14:paraId="10EC133E" w14:textId="77777777" w:rsidR="00D90875" w:rsidRDefault="00D90875">
      <w:pPr>
        <w:rPr>
          <w:rFonts w:asciiTheme="majorHAnsi" w:eastAsiaTheme="majorEastAsia" w:hAnsiTheme="majorHAnsi" w:cstheme="majorBidi"/>
          <w:color w:val="1F3763" w:themeColor="accent1" w:themeShade="7F"/>
          <w:sz w:val="24"/>
          <w:szCs w:val="24"/>
          <w:lang w:val="en-GB"/>
        </w:rPr>
      </w:pPr>
      <w:bookmarkStart w:id="83" w:name="_Toc24710409"/>
      <w:r>
        <w:rPr>
          <w:lang w:val="en-GB"/>
        </w:rPr>
        <w:br w:type="page"/>
      </w:r>
    </w:p>
    <w:p w14:paraId="1B065142" w14:textId="4E11836F" w:rsidR="00856420" w:rsidRDefault="00A31E50" w:rsidP="00A31E50">
      <w:pPr>
        <w:pStyle w:val="Heading3"/>
        <w:rPr>
          <w:lang w:val="en-GB"/>
        </w:rPr>
      </w:pPr>
      <w:r>
        <w:rPr>
          <w:lang w:val="en-GB"/>
        </w:rPr>
        <w:lastRenderedPageBreak/>
        <w:t>Execution</w:t>
      </w:r>
      <w:bookmarkEnd w:id="83"/>
    </w:p>
    <w:p w14:paraId="1E7C9C6F" w14:textId="7F3280D6" w:rsidR="00856420" w:rsidRDefault="00856420" w:rsidP="00C870DC">
      <w:pPr>
        <w:rPr>
          <w:b/>
          <w:bCs/>
          <w:lang w:val="en-GB"/>
        </w:rPr>
      </w:pPr>
      <w:r>
        <w:rPr>
          <w:b/>
          <w:bCs/>
          <w:lang w:val="en-GB"/>
        </w:rPr>
        <w:t>Command injection</w:t>
      </w:r>
    </w:p>
    <w:p w14:paraId="4F858A00" w14:textId="079F87C4" w:rsidR="007309B1" w:rsidRPr="007309B1" w:rsidRDefault="007309B1" w:rsidP="00C870DC">
      <w:pPr>
        <w:rPr>
          <w:lang w:val="en-GB"/>
        </w:rPr>
      </w:pPr>
      <w:r>
        <w:rPr>
          <w:lang w:val="en-GB"/>
        </w:rPr>
        <w:t xml:space="preserve">Were SQL injection could use </w:t>
      </w:r>
      <w:r w:rsidR="002108F3">
        <w:rPr>
          <w:lang w:val="en-GB"/>
        </w:rPr>
        <w:t>“QUERY</w:t>
      </w:r>
      <w:r>
        <w:rPr>
          <w:lang w:val="en-GB"/>
        </w:rPr>
        <w:t xml:space="preserve"> to inject the easy </w:t>
      </w:r>
      <w:r w:rsidR="002108F3">
        <w:rPr>
          <w:lang w:val="en-GB"/>
        </w:rPr>
        <w:t>level</w:t>
      </w:r>
      <w:r>
        <w:rPr>
          <w:lang w:val="en-GB"/>
        </w:rPr>
        <w:t xml:space="preserve"> of command injection uses | for injection</w:t>
      </w:r>
      <w:r w:rsidR="00C637AC">
        <w:rPr>
          <w:lang w:val="en-GB"/>
        </w:rPr>
        <w:t>s</w:t>
      </w:r>
      <w:r>
        <w:rPr>
          <w:lang w:val="en-GB"/>
        </w:rPr>
        <w:t xml:space="preserve">. </w:t>
      </w:r>
    </w:p>
    <w:p w14:paraId="2933BB84" w14:textId="4973D1B9" w:rsidR="0089027A" w:rsidRDefault="0089027A" w:rsidP="00C870DC">
      <w:pPr>
        <w:rPr>
          <w:lang w:val="en-GB"/>
        </w:rPr>
      </w:pPr>
      <w:r>
        <w:rPr>
          <w:noProof/>
        </w:rPr>
        <w:drawing>
          <wp:inline distT="0" distB="0" distL="0" distR="0" wp14:anchorId="7B417135" wp14:editId="226C1996">
            <wp:extent cx="5760720" cy="21805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80590"/>
                    </a:xfrm>
                    <a:prstGeom prst="rect">
                      <a:avLst/>
                    </a:prstGeom>
                  </pic:spPr>
                </pic:pic>
              </a:graphicData>
            </a:graphic>
          </wp:inline>
        </w:drawing>
      </w:r>
    </w:p>
    <w:p w14:paraId="36B37951" w14:textId="77777777" w:rsidR="0020415C" w:rsidRDefault="0020415C" w:rsidP="00C870DC">
      <w:pPr>
        <w:rPr>
          <w:b/>
          <w:bCs/>
          <w:lang w:val="en-GB"/>
        </w:rPr>
      </w:pPr>
    </w:p>
    <w:p w14:paraId="338A501B" w14:textId="7E0C3E00" w:rsidR="00856420" w:rsidRDefault="00856420" w:rsidP="00C870DC">
      <w:pPr>
        <w:rPr>
          <w:b/>
          <w:bCs/>
          <w:lang w:val="en-GB"/>
        </w:rPr>
      </w:pPr>
      <w:r w:rsidRPr="00255211">
        <w:rPr>
          <w:b/>
          <w:bCs/>
          <w:lang w:val="en-GB"/>
        </w:rPr>
        <w:t xml:space="preserve">File </w:t>
      </w:r>
      <w:r w:rsidR="004E1A89">
        <w:rPr>
          <w:b/>
          <w:bCs/>
          <w:lang w:val="en-GB"/>
        </w:rPr>
        <w:t>inclusion</w:t>
      </w:r>
    </w:p>
    <w:p w14:paraId="1D02371A" w14:textId="5CC5FCDC" w:rsidR="00856420" w:rsidRDefault="004E1A89" w:rsidP="00C870DC">
      <w:pPr>
        <w:rPr>
          <w:lang w:val="en-GB"/>
        </w:rPr>
      </w:pPr>
      <w:r>
        <w:rPr>
          <w:lang w:val="en-GB"/>
        </w:rPr>
        <w:t xml:space="preserve">When changing the URL to this. </w:t>
      </w:r>
      <w:hyperlink r:id="rId83" w:history="1">
        <w:r w:rsidRPr="00BA6187">
          <w:rPr>
            <w:rStyle w:val="Hyperlink"/>
            <w:lang w:val="en-GB"/>
          </w:rPr>
          <w:t>http://localhost/dvwa/vulnerabilities/fi/?page=https://google.com</w:t>
        </w:r>
      </w:hyperlink>
    </w:p>
    <w:p w14:paraId="3282664E" w14:textId="250E3A6E" w:rsidR="004E1A89" w:rsidRDefault="004E1A89" w:rsidP="00C870DC">
      <w:pPr>
        <w:rPr>
          <w:lang w:val="en-GB"/>
        </w:rPr>
      </w:pPr>
      <w:r>
        <w:rPr>
          <w:lang w:val="en-GB"/>
        </w:rPr>
        <w:t>The page will be shown as the image bellow.</w:t>
      </w:r>
    </w:p>
    <w:p w14:paraId="6892B729" w14:textId="2364911F" w:rsidR="00856420" w:rsidRDefault="00937C23" w:rsidP="00C870DC">
      <w:pPr>
        <w:rPr>
          <w:lang w:val="en-GB"/>
        </w:rPr>
      </w:pPr>
      <w:r w:rsidRPr="00937C23">
        <w:rPr>
          <w:noProof/>
        </w:rPr>
        <w:drawing>
          <wp:inline distT="0" distB="0" distL="0" distR="0" wp14:anchorId="78608928" wp14:editId="79144EDC">
            <wp:extent cx="5113020" cy="3230927"/>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9312" t="11021" r="16005" b="11584"/>
                    <a:stretch/>
                  </pic:blipFill>
                  <pic:spPr bwMode="auto">
                    <a:xfrm>
                      <a:off x="0" y="0"/>
                      <a:ext cx="5118201" cy="3234201"/>
                    </a:xfrm>
                    <a:prstGeom prst="rect">
                      <a:avLst/>
                    </a:prstGeom>
                    <a:ln>
                      <a:noFill/>
                    </a:ln>
                    <a:extLst>
                      <a:ext uri="{53640926-AAD7-44D8-BBD7-CCE9431645EC}">
                        <a14:shadowObscured xmlns:a14="http://schemas.microsoft.com/office/drawing/2010/main"/>
                      </a:ext>
                    </a:extLst>
                  </pic:spPr>
                </pic:pic>
              </a:graphicData>
            </a:graphic>
          </wp:inline>
        </w:drawing>
      </w:r>
    </w:p>
    <w:p w14:paraId="53334F1E" w14:textId="74704BC3" w:rsidR="00E36C7B" w:rsidRDefault="004E1A89" w:rsidP="00C870DC">
      <w:pPr>
        <w:rPr>
          <w:lang w:val="en-GB"/>
        </w:rPr>
      </w:pPr>
      <w:r>
        <w:rPr>
          <w:lang w:val="en-GB"/>
        </w:rPr>
        <w:t>Now this can be</w:t>
      </w:r>
      <w:r w:rsidR="00E36C7B">
        <w:rPr>
          <w:lang w:val="en-GB"/>
        </w:rPr>
        <w:t xml:space="preserve"> used in a </w:t>
      </w:r>
      <w:r w:rsidR="002108F3">
        <w:rPr>
          <w:lang w:val="en-GB"/>
        </w:rPr>
        <w:t>phishing</w:t>
      </w:r>
      <w:r w:rsidR="00E36C7B">
        <w:rPr>
          <w:lang w:val="en-GB"/>
        </w:rPr>
        <w:t xml:space="preserve"> mail for example. This would be a link to the dvwa website, and without knowing a hacker could send the users to another site with evil intend. </w:t>
      </w:r>
    </w:p>
    <w:p w14:paraId="726F1CF8" w14:textId="43803DF7" w:rsidR="00E36C7B" w:rsidRDefault="008B045C" w:rsidP="00E36C7B">
      <w:pPr>
        <w:rPr>
          <w:lang w:val="en-GB"/>
        </w:rPr>
      </w:pPr>
      <w:hyperlink r:id="rId85" w:history="1">
        <w:r w:rsidR="00E36C7B" w:rsidRPr="008839CF">
          <w:rPr>
            <w:rStyle w:val="Hyperlink"/>
            <w:lang w:val="en-GB"/>
          </w:rPr>
          <w:t>http://localhost/dvwa/vulnerabilities/fi/?page=/etc/passwd</w:t>
        </w:r>
      </w:hyperlink>
    </w:p>
    <w:p w14:paraId="64201CE3" w14:textId="22D225DF" w:rsidR="004E1A89" w:rsidRDefault="00E36C7B" w:rsidP="00C870DC">
      <w:pPr>
        <w:rPr>
          <w:lang w:val="en-GB"/>
        </w:rPr>
      </w:pPr>
      <w:r w:rsidRPr="00937C23">
        <w:rPr>
          <w:noProof/>
        </w:rPr>
        <w:lastRenderedPageBreak/>
        <w:drawing>
          <wp:inline distT="0" distB="0" distL="0" distR="0" wp14:anchorId="1217EE45" wp14:editId="07856075">
            <wp:extent cx="5760720" cy="184561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426" r="1322" b="32817"/>
                    <a:stretch/>
                  </pic:blipFill>
                  <pic:spPr bwMode="auto">
                    <a:xfrm>
                      <a:off x="0" y="0"/>
                      <a:ext cx="5760720" cy="1845616"/>
                    </a:xfrm>
                    <a:prstGeom prst="rect">
                      <a:avLst/>
                    </a:prstGeom>
                    <a:ln>
                      <a:noFill/>
                    </a:ln>
                    <a:extLst>
                      <a:ext uri="{53640926-AAD7-44D8-BBD7-CCE9431645EC}">
                        <a14:shadowObscured xmlns:a14="http://schemas.microsoft.com/office/drawing/2010/main"/>
                      </a:ext>
                    </a:extLst>
                  </pic:spPr>
                </pic:pic>
              </a:graphicData>
            </a:graphic>
          </wp:inline>
        </w:drawing>
      </w:r>
    </w:p>
    <w:p w14:paraId="5CE4B195" w14:textId="4BAAE3CD" w:rsidR="0020415C" w:rsidRPr="00D90875" w:rsidRDefault="00E36C7B" w:rsidP="00C870DC">
      <w:pPr>
        <w:rPr>
          <w:lang w:val="en-GB"/>
        </w:rPr>
      </w:pPr>
      <w:r>
        <w:rPr>
          <w:lang w:val="en-GB"/>
        </w:rPr>
        <w:t>This gives the hacker different file locations that can be used to gain more information from the website.</w:t>
      </w:r>
    </w:p>
    <w:p w14:paraId="3908156C" w14:textId="7B614017" w:rsidR="00856420" w:rsidRPr="0089027A" w:rsidRDefault="00255211" w:rsidP="00C870DC">
      <w:pPr>
        <w:rPr>
          <w:b/>
          <w:bCs/>
          <w:lang w:val="en-GB"/>
        </w:rPr>
      </w:pPr>
      <w:r>
        <w:rPr>
          <w:b/>
          <w:bCs/>
          <w:lang w:val="en-GB"/>
        </w:rPr>
        <w:t>P</w:t>
      </w:r>
      <w:r w:rsidR="00856420" w:rsidRPr="0089027A">
        <w:rPr>
          <w:b/>
          <w:bCs/>
          <w:lang w:val="en-GB"/>
        </w:rPr>
        <w:t xml:space="preserve">ath traversal </w:t>
      </w:r>
    </w:p>
    <w:p w14:paraId="26CE1919" w14:textId="281E716E" w:rsidR="00856420" w:rsidRDefault="00E36C7B" w:rsidP="00E36C7B">
      <w:pPr>
        <w:rPr>
          <w:lang w:val="en-GB"/>
        </w:rPr>
      </w:pPr>
      <w:r>
        <w:rPr>
          <w:lang w:val="en-GB"/>
        </w:rPr>
        <w:t xml:space="preserve">Using </w:t>
      </w:r>
      <w:proofErr w:type="spellStart"/>
      <w:r>
        <w:rPr>
          <w:lang w:val="en-GB"/>
        </w:rPr>
        <w:t>dirb</w:t>
      </w:r>
      <w:proofErr w:type="spellEnd"/>
      <w:r>
        <w:rPr>
          <w:lang w:val="en-GB"/>
        </w:rPr>
        <w:t xml:space="preserve"> I can scan the content of the dvwa website.</w:t>
      </w:r>
    </w:p>
    <w:p w14:paraId="4F9A7614" w14:textId="32F25730" w:rsidR="00856420" w:rsidRDefault="00871548" w:rsidP="00C870DC">
      <w:pPr>
        <w:rPr>
          <w:lang w:val="en-GB"/>
        </w:rPr>
      </w:pPr>
      <w:r>
        <w:rPr>
          <w:noProof/>
        </w:rPr>
        <w:drawing>
          <wp:inline distT="0" distB="0" distL="0" distR="0" wp14:anchorId="76962EAD" wp14:editId="7125543C">
            <wp:extent cx="5760720" cy="53397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5339715"/>
                    </a:xfrm>
                    <a:prstGeom prst="rect">
                      <a:avLst/>
                    </a:prstGeom>
                  </pic:spPr>
                </pic:pic>
              </a:graphicData>
            </a:graphic>
          </wp:inline>
        </w:drawing>
      </w:r>
    </w:p>
    <w:p w14:paraId="16079831" w14:textId="3EADC333" w:rsidR="00E36C7B" w:rsidRDefault="00E36C7B" w:rsidP="00C870DC">
      <w:pPr>
        <w:rPr>
          <w:lang w:val="en-GB"/>
        </w:rPr>
      </w:pPr>
      <w:r>
        <w:rPr>
          <w:lang w:val="en-GB"/>
        </w:rPr>
        <w:t>In this scan you can see that dvwa has a path called /dvwa/con</w:t>
      </w:r>
      <w:r w:rsidR="002108F3">
        <w:rPr>
          <w:lang w:val="en-GB"/>
        </w:rPr>
        <w:t>fig</w:t>
      </w:r>
      <w:r>
        <w:rPr>
          <w:lang w:val="en-GB"/>
        </w:rPr>
        <w:t xml:space="preserve">/ this could contain information for </w:t>
      </w:r>
      <w:r w:rsidR="00E52216">
        <w:rPr>
          <w:lang w:val="en-GB"/>
        </w:rPr>
        <w:t>hackers</w:t>
      </w:r>
      <w:r>
        <w:rPr>
          <w:lang w:val="en-GB"/>
        </w:rPr>
        <w:t xml:space="preserve"> to </w:t>
      </w:r>
      <w:r w:rsidR="00E52216">
        <w:rPr>
          <w:lang w:val="en-GB"/>
        </w:rPr>
        <w:t>use.</w:t>
      </w:r>
    </w:p>
    <w:p w14:paraId="476747DE" w14:textId="50563950" w:rsidR="00871548" w:rsidRDefault="00871548" w:rsidP="00C870DC">
      <w:pPr>
        <w:rPr>
          <w:lang w:val="en-GB"/>
        </w:rPr>
      </w:pPr>
      <w:r>
        <w:rPr>
          <w:noProof/>
        </w:rPr>
        <w:lastRenderedPageBreak/>
        <w:drawing>
          <wp:inline distT="0" distB="0" distL="0" distR="0" wp14:anchorId="76ED5D3C" wp14:editId="7CCEFD53">
            <wp:extent cx="5760720" cy="30524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52445"/>
                    </a:xfrm>
                    <a:prstGeom prst="rect">
                      <a:avLst/>
                    </a:prstGeom>
                  </pic:spPr>
                </pic:pic>
              </a:graphicData>
            </a:graphic>
          </wp:inline>
        </w:drawing>
      </w:r>
    </w:p>
    <w:p w14:paraId="16E197E5" w14:textId="1AAFCDC6" w:rsidR="00871548" w:rsidRDefault="00871548" w:rsidP="00C870DC">
      <w:pPr>
        <w:rPr>
          <w:lang w:val="en-GB"/>
        </w:rPr>
      </w:pPr>
      <w:r>
        <w:rPr>
          <w:lang w:val="en-GB"/>
        </w:rPr>
        <w:t xml:space="preserve">When opening </w:t>
      </w:r>
      <w:proofErr w:type="spellStart"/>
      <w:r>
        <w:rPr>
          <w:lang w:val="en-GB"/>
        </w:rPr>
        <w:t>config.inc.php.dist</w:t>
      </w:r>
      <w:proofErr w:type="spellEnd"/>
    </w:p>
    <w:p w14:paraId="4BECADBD" w14:textId="733F9B25" w:rsidR="00871548" w:rsidRDefault="00871548" w:rsidP="00C870DC">
      <w:pPr>
        <w:rPr>
          <w:lang w:val="en-GB"/>
        </w:rPr>
      </w:pPr>
      <w:r>
        <w:rPr>
          <w:noProof/>
        </w:rPr>
        <w:drawing>
          <wp:inline distT="0" distB="0" distL="0" distR="0" wp14:anchorId="07B90FC9" wp14:editId="55117AB3">
            <wp:extent cx="4236720" cy="37365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1253" cy="3740549"/>
                    </a:xfrm>
                    <a:prstGeom prst="rect">
                      <a:avLst/>
                    </a:prstGeom>
                  </pic:spPr>
                </pic:pic>
              </a:graphicData>
            </a:graphic>
          </wp:inline>
        </w:drawing>
      </w:r>
    </w:p>
    <w:p w14:paraId="6A2FE176" w14:textId="3BA33786" w:rsidR="00E52216" w:rsidRDefault="00E52216" w:rsidP="00C870DC">
      <w:pPr>
        <w:rPr>
          <w:lang w:val="en-GB"/>
        </w:rPr>
      </w:pPr>
      <w:r>
        <w:rPr>
          <w:lang w:val="en-GB"/>
        </w:rPr>
        <w:t>With this a lot of information is shown about the website.</w:t>
      </w:r>
      <w:r w:rsidR="006907C9">
        <w:rPr>
          <w:lang w:val="en-GB"/>
        </w:rPr>
        <w:t xml:space="preserve"> For example you can see the user and the password.</w:t>
      </w:r>
    </w:p>
    <w:p w14:paraId="2251D60B" w14:textId="77777777" w:rsidR="00E52216" w:rsidRPr="00B66195" w:rsidRDefault="00E52216" w:rsidP="00E52216">
      <w:pPr>
        <w:pStyle w:val="Heading3"/>
        <w:rPr>
          <w:rFonts w:asciiTheme="minorHAnsi" w:hAnsiTheme="minorHAnsi" w:cstheme="minorHAnsi"/>
          <w:sz w:val="22"/>
          <w:szCs w:val="22"/>
          <w:lang w:val="en-GB"/>
        </w:rPr>
      </w:pPr>
      <w:bookmarkStart w:id="84" w:name="_Toc24710410"/>
      <w:r w:rsidRPr="00B66195">
        <w:rPr>
          <w:rFonts w:asciiTheme="minorHAnsi" w:hAnsiTheme="minorHAnsi" w:cstheme="minorHAnsi"/>
          <w:sz w:val="22"/>
          <w:szCs w:val="22"/>
          <w:lang w:val="en-GB"/>
        </w:rPr>
        <w:t>Afterthoughts</w:t>
      </w:r>
      <w:bookmarkEnd w:id="84"/>
    </w:p>
    <w:p w14:paraId="78FF4969" w14:textId="2637E93B" w:rsidR="00634CA7" w:rsidRPr="00370A6B" w:rsidRDefault="00E52216" w:rsidP="00634CA7">
      <w:pPr>
        <w:rPr>
          <w:lang w:val="en-GB"/>
        </w:rPr>
      </w:pPr>
      <w:r>
        <w:rPr>
          <w:lang w:val="en-GB"/>
        </w:rPr>
        <w:t>This subject was a bit hard for me, I wasn’t sure about what to do but the instruction really helped me gain the knowledge I needed to find vulnerabilities.</w:t>
      </w:r>
    </w:p>
    <w:p w14:paraId="266B0F01" w14:textId="77777777" w:rsidR="0089386C" w:rsidRDefault="00143DB1" w:rsidP="0089386C">
      <w:pPr>
        <w:pStyle w:val="Heading2"/>
        <w:rPr>
          <w:lang w:val="en-GB"/>
        </w:rPr>
      </w:pPr>
      <w:bookmarkStart w:id="85" w:name="PasswordCracking"/>
      <w:bookmarkStart w:id="86" w:name="_Toc24710411"/>
      <w:r w:rsidRPr="00370A6B">
        <w:rPr>
          <w:lang w:val="en-GB"/>
        </w:rPr>
        <w:lastRenderedPageBreak/>
        <w:t>Passw</w:t>
      </w:r>
      <w:bookmarkStart w:id="87" w:name="_GoBack"/>
      <w:bookmarkEnd w:id="87"/>
      <w:r w:rsidRPr="00370A6B">
        <w:rPr>
          <w:lang w:val="en-GB"/>
        </w:rPr>
        <w:t>ord Cracking (system and network)</w:t>
      </w:r>
      <w:bookmarkEnd w:id="86"/>
    </w:p>
    <w:p w14:paraId="29E25249" w14:textId="6582AC32" w:rsidR="0089386C" w:rsidRDefault="0089386C" w:rsidP="0089386C">
      <w:pPr>
        <w:pStyle w:val="Heading3"/>
        <w:rPr>
          <w:lang w:val="en-GB"/>
        </w:rPr>
      </w:pPr>
      <w:bookmarkStart w:id="88" w:name="_Toc24710412"/>
      <w:bookmarkEnd w:id="85"/>
      <w:r w:rsidRPr="002C45F0">
        <w:rPr>
          <w:lang w:val="en-GB"/>
        </w:rPr>
        <w:t>Relevance</w:t>
      </w:r>
      <w:bookmarkEnd w:id="88"/>
    </w:p>
    <w:p w14:paraId="5314E5A9" w14:textId="4835639B" w:rsidR="00A260B0" w:rsidRPr="00A260B0" w:rsidRDefault="00A260B0" w:rsidP="0020415C">
      <w:pPr>
        <w:rPr>
          <w:lang w:val="en-GB"/>
        </w:rPr>
      </w:pPr>
      <w:r>
        <w:rPr>
          <w:lang w:val="en-GB"/>
        </w:rPr>
        <w:t xml:space="preserve">Password cracking is a common approach when repeatedly trying to guess the password and to check them against </w:t>
      </w:r>
      <w:r w:rsidR="002108F3">
        <w:rPr>
          <w:lang w:val="en-GB"/>
        </w:rPr>
        <w:t>a</w:t>
      </w:r>
      <w:r>
        <w:rPr>
          <w:lang w:val="en-GB"/>
        </w:rPr>
        <w:t xml:space="preserve"> hash of the password. This is used when trying to access a system you don’t have the authorisation for.</w:t>
      </w:r>
    </w:p>
    <w:p w14:paraId="25A1171F" w14:textId="6B95D719" w:rsidR="0089386C" w:rsidRDefault="0089386C" w:rsidP="00A260B0">
      <w:pPr>
        <w:pStyle w:val="Heading3"/>
        <w:rPr>
          <w:lang w:val="en-GB"/>
        </w:rPr>
      </w:pPr>
      <w:bookmarkStart w:id="89" w:name="_Toc24710413"/>
      <w:r>
        <w:rPr>
          <w:lang w:val="en-GB"/>
        </w:rPr>
        <w:t>Starting point</w:t>
      </w:r>
      <w:bookmarkEnd w:id="89"/>
    </w:p>
    <w:p w14:paraId="3000BF5A" w14:textId="5F2FAB93" w:rsidR="0089386C" w:rsidRPr="000455ED" w:rsidRDefault="0089386C" w:rsidP="0089386C">
      <w:pPr>
        <w:rPr>
          <w:lang w:val="en-GB"/>
        </w:rPr>
      </w:pPr>
      <w:r>
        <w:rPr>
          <w:lang w:val="en-GB"/>
        </w:rPr>
        <w:t xml:space="preserve">I </w:t>
      </w:r>
      <w:r w:rsidR="00331EF3">
        <w:rPr>
          <w:lang w:val="en-GB"/>
        </w:rPr>
        <w:t>knew nothing about password cracking before I started this subject.</w:t>
      </w:r>
    </w:p>
    <w:p w14:paraId="27B9B74A" w14:textId="77777777" w:rsidR="0089386C" w:rsidRDefault="0089386C" w:rsidP="0089386C">
      <w:pPr>
        <w:pStyle w:val="Heading3"/>
        <w:rPr>
          <w:lang w:val="en-GB"/>
        </w:rPr>
      </w:pPr>
      <w:bookmarkStart w:id="90" w:name="_Toc24710414"/>
      <w:r>
        <w:rPr>
          <w:lang w:val="en-GB"/>
        </w:rPr>
        <w:t>Approach</w:t>
      </w:r>
      <w:bookmarkEnd w:id="90"/>
    </w:p>
    <w:p w14:paraId="5297F5B8" w14:textId="49FB493C" w:rsidR="0089386C" w:rsidRDefault="0089386C" w:rsidP="0089386C">
      <w:pPr>
        <w:rPr>
          <w:lang w:val="en-GB"/>
        </w:rPr>
      </w:pPr>
      <w:r>
        <w:rPr>
          <w:lang w:val="en-GB"/>
        </w:rPr>
        <w:t xml:space="preserve">I </w:t>
      </w:r>
      <w:r w:rsidR="00331EF3">
        <w:rPr>
          <w:lang w:val="en-GB"/>
        </w:rPr>
        <w:t>started with looking at the reference page on canvas and then I tried the basic challenge.</w:t>
      </w:r>
    </w:p>
    <w:p w14:paraId="2ABA7D32" w14:textId="77777777" w:rsidR="0089386C" w:rsidRDefault="0089386C" w:rsidP="0089386C">
      <w:pPr>
        <w:pStyle w:val="Heading3"/>
        <w:rPr>
          <w:lang w:val="en-GB"/>
        </w:rPr>
      </w:pPr>
      <w:bookmarkStart w:id="91" w:name="_Toc24710415"/>
      <w:r>
        <w:rPr>
          <w:lang w:val="en-GB"/>
        </w:rPr>
        <w:t>Background information</w:t>
      </w:r>
      <w:bookmarkEnd w:id="91"/>
    </w:p>
    <w:p w14:paraId="2FA8FBA7" w14:textId="2CE057E2" w:rsidR="009E0FF0" w:rsidRPr="002959C0" w:rsidRDefault="002959C0" w:rsidP="00331EF3">
      <w:pPr>
        <w:rPr>
          <w:lang w:val="en-GB"/>
        </w:rPr>
      </w:pPr>
      <w:r>
        <w:rPr>
          <w:lang w:val="en-GB"/>
        </w:rPr>
        <w:t>When you find the hashed passwords or when you can’t find any passwords you can use password cracking to get into user and/or admin accounts. When a hacker finally gets access to the accounts than it will be easier for him to find other vulnerabilities.</w:t>
      </w:r>
    </w:p>
    <w:p w14:paraId="1AD67868" w14:textId="05EFEC75" w:rsidR="00634CA7" w:rsidRDefault="0089386C" w:rsidP="00444652">
      <w:pPr>
        <w:pStyle w:val="Heading3"/>
        <w:rPr>
          <w:lang w:val="en-GB"/>
        </w:rPr>
      </w:pPr>
      <w:bookmarkStart w:id="92" w:name="_Toc24710416"/>
      <w:r>
        <w:rPr>
          <w:lang w:val="en-GB"/>
        </w:rPr>
        <w:t>Execution</w:t>
      </w:r>
      <w:bookmarkEnd w:id="92"/>
    </w:p>
    <w:p w14:paraId="70C07C06" w14:textId="32D0D895" w:rsidR="00F47054" w:rsidRDefault="008D3EA4" w:rsidP="00444652">
      <w:pPr>
        <w:rPr>
          <w:lang w:val="en-GB"/>
        </w:rPr>
      </w:pPr>
      <w:r>
        <w:rPr>
          <w:lang w:val="en-GB"/>
        </w:rPr>
        <w:t xml:space="preserve">Using the </w:t>
      </w:r>
      <w:r w:rsidR="002108F3">
        <w:rPr>
          <w:lang w:val="en-GB"/>
        </w:rPr>
        <w:t>passwords</w:t>
      </w:r>
      <w:r>
        <w:rPr>
          <w:lang w:val="en-GB"/>
        </w:rPr>
        <w:t xml:space="preserve"> I found when I did the SQL-injection I’m going to try to crack those using John the ripper.</w:t>
      </w:r>
    </w:p>
    <w:p w14:paraId="6CD42880" w14:textId="2084AD67" w:rsidR="00EA34E0" w:rsidRDefault="00A260B0" w:rsidP="009A1ECC">
      <w:pPr>
        <w:rPr>
          <w:lang w:val="en-GB"/>
        </w:rPr>
      </w:pPr>
      <w:r>
        <w:rPr>
          <w:lang w:val="en-GB"/>
        </w:rPr>
        <w:t xml:space="preserve">Using this tutorial: </w:t>
      </w:r>
      <w:hyperlink r:id="rId90" w:history="1">
        <w:r w:rsidRPr="008839CF">
          <w:rPr>
            <w:rStyle w:val="Hyperlink"/>
            <w:lang w:val="en-GB"/>
          </w:rPr>
          <w:t>http://www.computersecuritystudent.com/SECURITY_TOOLS/DVWA/DVWAv107/lesson6/</w:t>
        </w:r>
      </w:hyperlink>
      <w:r>
        <w:rPr>
          <w:lang w:val="en-GB"/>
        </w:rPr>
        <w:t xml:space="preserve"> </w:t>
      </w:r>
    </w:p>
    <w:p w14:paraId="1CFD0A95" w14:textId="4AA7AA19" w:rsidR="00A260B0" w:rsidRPr="00A260B0" w:rsidRDefault="002108F3" w:rsidP="009A1ECC">
      <w:pPr>
        <w:rPr>
          <w:lang w:val="en-GB"/>
        </w:rPr>
      </w:pPr>
      <w:r>
        <w:rPr>
          <w:lang w:val="en-GB"/>
        </w:rPr>
        <w:t>First,</w:t>
      </w:r>
      <w:r w:rsidR="00A260B0">
        <w:rPr>
          <w:lang w:val="en-GB"/>
        </w:rPr>
        <w:t xml:space="preserve"> I created a txt file with the </w:t>
      </w:r>
      <w:r>
        <w:rPr>
          <w:lang w:val="en-GB"/>
        </w:rPr>
        <w:t>hashed</w:t>
      </w:r>
      <w:r w:rsidR="00A260B0">
        <w:rPr>
          <w:lang w:val="en-GB"/>
        </w:rPr>
        <w:t xml:space="preserve"> passwords.</w:t>
      </w:r>
    </w:p>
    <w:p w14:paraId="28CAC8EF" w14:textId="6CCB5938" w:rsidR="00EA34E0" w:rsidRDefault="00EA34E0" w:rsidP="009A1ECC">
      <w:pPr>
        <w:rPr>
          <w:b/>
          <w:bCs/>
          <w:lang w:val="en-GB"/>
        </w:rPr>
      </w:pPr>
      <w:r>
        <w:rPr>
          <w:noProof/>
        </w:rPr>
        <w:drawing>
          <wp:inline distT="0" distB="0" distL="0" distR="0" wp14:anchorId="0EF35B31" wp14:editId="28FE2392">
            <wp:extent cx="3019425" cy="8477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9425" cy="847725"/>
                    </a:xfrm>
                    <a:prstGeom prst="rect">
                      <a:avLst/>
                    </a:prstGeom>
                  </pic:spPr>
                </pic:pic>
              </a:graphicData>
            </a:graphic>
          </wp:inline>
        </w:drawing>
      </w:r>
    </w:p>
    <w:p w14:paraId="502A9F52" w14:textId="765CD4D5" w:rsidR="00A260B0" w:rsidRPr="00A260B0" w:rsidRDefault="00A260B0" w:rsidP="009A1ECC">
      <w:pPr>
        <w:rPr>
          <w:lang w:val="en-GB"/>
        </w:rPr>
      </w:pPr>
      <w:r>
        <w:rPr>
          <w:lang w:val="en-GB"/>
        </w:rPr>
        <w:t xml:space="preserve">Then I used john the ripper with MD5 </w:t>
      </w:r>
      <w:r w:rsidR="002108F3">
        <w:rPr>
          <w:lang w:val="en-GB"/>
        </w:rPr>
        <w:t>formatting</w:t>
      </w:r>
      <w:r>
        <w:rPr>
          <w:lang w:val="en-GB"/>
        </w:rPr>
        <w:t xml:space="preserve"> (since that’s the hash) on the txt file</w:t>
      </w:r>
    </w:p>
    <w:p w14:paraId="1B6E3F7B" w14:textId="30169162" w:rsidR="00EA34E0" w:rsidRDefault="00EA34E0" w:rsidP="009A1ECC">
      <w:pPr>
        <w:rPr>
          <w:b/>
          <w:bCs/>
          <w:lang w:val="en-GB"/>
        </w:rPr>
      </w:pPr>
      <w:r>
        <w:rPr>
          <w:noProof/>
        </w:rPr>
        <w:drawing>
          <wp:inline distT="0" distB="0" distL="0" distR="0" wp14:anchorId="5FE0D2BD" wp14:editId="7092B7DC">
            <wp:extent cx="5760720" cy="2026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026285"/>
                    </a:xfrm>
                    <a:prstGeom prst="rect">
                      <a:avLst/>
                    </a:prstGeom>
                  </pic:spPr>
                </pic:pic>
              </a:graphicData>
            </a:graphic>
          </wp:inline>
        </w:drawing>
      </w:r>
    </w:p>
    <w:p w14:paraId="23ACA71D" w14:textId="2EF0404A" w:rsidR="008358E6" w:rsidRPr="008358E6" w:rsidRDefault="00EA34E0" w:rsidP="009A1ECC">
      <w:pPr>
        <w:rPr>
          <w:b/>
          <w:bCs/>
          <w:lang w:val="en-GB"/>
        </w:rPr>
      </w:pPr>
      <w:r>
        <w:rPr>
          <w:noProof/>
        </w:rPr>
        <w:lastRenderedPageBreak/>
        <w:drawing>
          <wp:inline distT="0" distB="0" distL="0" distR="0" wp14:anchorId="2A046648" wp14:editId="544D2F25">
            <wp:extent cx="5760720" cy="1873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873250"/>
                    </a:xfrm>
                    <a:prstGeom prst="rect">
                      <a:avLst/>
                    </a:prstGeom>
                  </pic:spPr>
                </pic:pic>
              </a:graphicData>
            </a:graphic>
          </wp:inline>
        </w:drawing>
      </w:r>
    </w:p>
    <w:p w14:paraId="1C13D397" w14:textId="77777777" w:rsidR="008358E6" w:rsidRPr="00B66195" w:rsidRDefault="008358E6" w:rsidP="008358E6">
      <w:pPr>
        <w:spacing w:after="0" w:line="240" w:lineRule="auto"/>
        <w:rPr>
          <w:rFonts w:eastAsia="Times New Roman" w:cstheme="minorHAnsi"/>
          <w:lang w:val="en-GB" w:eastAsia="nl-NL"/>
        </w:rPr>
      </w:pPr>
      <w:r w:rsidRPr="00B66195">
        <w:rPr>
          <w:rFonts w:cstheme="minorHAnsi"/>
          <w:noProof/>
        </w:rPr>
        <w:drawing>
          <wp:inline distT="0" distB="0" distL="0" distR="0" wp14:anchorId="5436F597" wp14:editId="5B7873D3">
            <wp:extent cx="5760720" cy="1008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008380"/>
                    </a:xfrm>
                    <a:prstGeom prst="rect">
                      <a:avLst/>
                    </a:prstGeom>
                  </pic:spPr>
                </pic:pic>
              </a:graphicData>
            </a:graphic>
          </wp:inline>
        </w:drawing>
      </w:r>
    </w:p>
    <w:p w14:paraId="3FA9127C" w14:textId="487E5C35" w:rsidR="008358E6" w:rsidRPr="00B66195" w:rsidRDefault="008358E6" w:rsidP="008358E6">
      <w:pPr>
        <w:spacing w:after="0" w:line="240" w:lineRule="auto"/>
        <w:rPr>
          <w:rFonts w:eastAsia="Times New Roman" w:cstheme="minorHAnsi"/>
          <w:lang w:val="en-GB" w:eastAsia="nl-NL"/>
        </w:rPr>
      </w:pPr>
      <w:r w:rsidRPr="00B66195">
        <w:rPr>
          <w:rFonts w:eastAsia="Times New Roman" w:cstheme="minorHAnsi"/>
          <w:lang w:val="en-GB" w:eastAsia="nl-NL"/>
        </w:rPr>
        <w:t xml:space="preserve">Using </w:t>
      </w:r>
      <w:hyperlink r:id="rId94" w:history="1">
        <w:r w:rsidRPr="00B66195">
          <w:rPr>
            <w:rStyle w:val="Hyperlink"/>
            <w:rFonts w:eastAsia="Times New Roman" w:cstheme="minorHAnsi"/>
            <w:lang w:val="en-GB" w:eastAsia="nl-NL"/>
          </w:rPr>
          <w:t>https://crackstation.net/</w:t>
        </w:r>
      </w:hyperlink>
      <w:r w:rsidRPr="00B66195">
        <w:rPr>
          <w:rFonts w:eastAsia="Times New Roman" w:cstheme="minorHAnsi"/>
          <w:lang w:val="en-GB" w:eastAsia="nl-NL"/>
        </w:rPr>
        <w:t xml:space="preserve"> the passwords were </w:t>
      </w:r>
      <w:r>
        <w:rPr>
          <w:rFonts w:eastAsia="Times New Roman" w:cstheme="minorHAnsi"/>
          <w:lang w:val="en-GB" w:eastAsia="nl-NL"/>
        </w:rPr>
        <w:t xml:space="preserve">also </w:t>
      </w:r>
      <w:r w:rsidRPr="00B66195">
        <w:rPr>
          <w:rFonts w:eastAsia="Times New Roman" w:cstheme="minorHAnsi"/>
          <w:lang w:val="en-GB" w:eastAsia="nl-NL"/>
        </w:rPr>
        <w:t>easily cracked.</w:t>
      </w:r>
    </w:p>
    <w:p w14:paraId="59A14D00" w14:textId="375B1B8A" w:rsidR="008358E6" w:rsidRDefault="008358E6" w:rsidP="009A1ECC">
      <w:pPr>
        <w:rPr>
          <w:b/>
          <w:bCs/>
          <w:lang w:val="en-GB"/>
        </w:rPr>
      </w:pPr>
    </w:p>
    <w:p w14:paraId="3D3C4CF8" w14:textId="4C02ABA4" w:rsidR="00BE0F6B" w:rsidRDefault="00331F9E" w:rsidP="009A1ECC">
      <w:pPr>
        <w:rPr>
          <w:b/>
          <w:bCs/>
          <w:lang w:val="en-GB"/>
        </w:rPr>
      </w:pPr>
      <w:r>
        <w:rPr>
          <w:b/>
          <w:bCs/>
          <w:lang w:val="en-GB"/>
        </w:rPr>
        <w:t>Brute force</w:t>
      </w:r>
    </w:p>
    <w:p w14:paraId="54E149A7" w14:textId="4856B960" w:rsidR="00C11447" w:rsidRPr="00BE0F6B" w:rsidRDefault="002959C0" w:rsidP="00C11447">
      <w:pPr>
        <w:rPr>
          <w:lang w:val="en-GB"/>
        </w:rPr>
      </w:pPr>
      <w:r>
        <w:rPr>
          <w:lang w:val="en-GB"/>
        </w:rPr>
        <w:t xml:space="preserve">I also wanted to try </w:t>
      </w:r>
      <w:r w:rsidR="00331F9E">
        <w:rPr>
          <w:lang w:val="en-GB"/>
        </w:rPr>
        <w:t>brute force</w:t>
      </w:r>
      <w:r>
        <w:rPr>
          <w:lang w:val="en-GB"/>
        </w:rPr>
        <w:t xml:space="preserve"> on the DVWA website. Using the knowledge I gained from the instruction</w:t>
      </w:r>
      <w:r w:rsidR="00C11447">
        <w:rPr>
          <w:lang w:val="en-GB"/>
        </w:rPr>
        <w:t xml:space="preserve"> and from </w:t>
      </w:r>
      <w:hyperlink r:id="rId95" w:history="1">
        <w:r w:rsidR="00C11447" w:rsidRPr="00BE0F6B">
          <w:rPr>
            <w:rStyle w:val="Hyperlink"/>
            <w:lang w:val="en-GB"/>
          </w:rPr>
          <w:t>https://securitytutorials.co.uk/brute-forcing-web-logins-with-dvwa/</w:t>
        </w:r>
      </w:hyperlink>
      <w:r w:rsidR="00C11447" w:rsidRPr="00BE0F6B">
        <w:rPr>
          <w:lang w:val="en-GB"/>
        </w:rPr>
        <w:t xml:space="preserve"> </w:t>
      </w:r>
    </w:p>
    <w:p w14:paraId="2EBE6437" w14:textId="7BC43C81" w:rsidR="002959C0" w:rsidRPr="002959C0" w:rsidRDefault="002108F3" w:rsidP="009A1ECC">
      <w:pPr>
        <w:rPr>
          <w:lang w:val="en-GB"/>
        </w:rPr>
      </w:pPr>
      <w:r>
        <w:rPr>
          <w:lang w:val="en-GB"/>
        </w:rPr>
        <w:t>First,</w:t>
      </w:r>
      <w:r w:rsidR="00C11447">
        <w:rPr>
          <w:lang w:val="en-GB"/>
        </w:rPr>
        <w:t xml:space="preserve"> </w:t>
      </w:r>
      <w:r w:rsidR="002959C0">
        <w:rPr>
          <w:lang w:val="en-GB"/>
        </w:rPr>
        <w:t>I created a txt file with passwords.</w:t>
      </w:r>
    </w:p>
    <w:p w14:paraId="136924E6" w14:textId="60185C91" w:rsidR="00E325E0" w:rsidRDefault="002959C0" w:rsidP="009A1ECC">
      <w:pPr>
        <w:rPr>
          <w:b/>
          <w:bCs/>
          <w:lang w:val="en-GB"/>
        </w:rPr>
      </w:pPr>
      <w:r>
        <w:rPr>
          <w:noProof/>
        </w:rPr>
        <w:drawing>
          <wp:inline distT="0" distB="0" distL="0" distR="0" wp14:anchorId="21A40C6E" wp14:editId="5045D291">
            <wp:extent cx="3360420" cy="1230010"/>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72288" cy="1234354"/>
                    </a:xfrm>
                    <a:prstGeom prst="rect">
                      <a:avLst/>
                    </a:prstGeom>
                  </pic:spPr>
                </pic:pic>
              </a:graphicData>
            </a:graphic>
          </wp:inline>
        </w:drawing>
      </w:r>
      <w:r>
        <w:rPr>
          <w:noProof/>
        </w:rPr>
        <w:drawing>
          <wp:inline distT="0" distB="0" distL="0" distR="0" wp14:anchorId="629BDC2F" wp14:editId="6AD75D92">
            <wp:extent cx="2910840" cy="3020660"/>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r="50794" b="9230"/>
                    <a:stretch/>
                  </pic:blipFill>
                  <pic:spPr bwMode="auto">
                    <a:xfrm>
                      <a:off x="0" y="0"/>
                      <a:ext cx="2917877" cy="30279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B6E11" wp14:editId="01610A1B">
            <wp:extent cx="2825516" cy="302449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53042" b="10641"/>
                    <a:stretch/>
                  </pic:blipFill>
                  <pic:spPr bwMode="auto">
                    <a:xfrm>
                      <a:off x="0" y="0"/>
                      <a:ext cx="2838435" cy="3038325"/>
                    </a:xfrm>
                    <a:prstGeom prst="rect">
                      <a:avLst/>
                    </a:prstGeom>
                    <a:ln>
                      <a:noFill/>
                    </a:ln>
                    <a:extLst>
                      <a:ext uri="{53640926-AAD7-44D8-BBD7-CCE9431645EC}">
                        <a14:shadowObscured xmlns:a14="http://schemas.microsoft.com/office/drawing/2010/main"/>
                      </a:ext>
                    </a:extLst>
                  </pic:spPr>
                </pic:pic>
              </a:graphicData>
            </a:graphic>
          </wp:inline>
        </w:drawing>
      </w:r>
    </w:p>
    <w:p w14:paraId="33D3CC8A" w14:textId="75947378" w:rsidR="00E325E0" w:rsidRPr="002959C0" w:rsidRDefault="002959C0" w:rsidP="009A1ECC">
      <w:pPr>
        <w:rPr>
          <w:lang w:val="en-GB"/>
        </w:rPr>
      </w:pPr>
      <w:r>
        <w:rPr>
          <w:lang w:val="en-GB"/>
        </w:rPr>
        <w:lastRenderedPageBreak/>
        <w:t xml:space="preserve">After creating the txt </w:t>
      </w:r>
      <w:r w:rsidR="002108F3">
        <w:rPr>
          <w:lang w:val="en-GB"/>
        </w:rPr>
        <w:t>file,</w:t>
      </w:r>
      <w:r>
        <w:rPr>
          <w:lang w:val="en-GB"/>
        </w:rPr>
        <w:t xml:space="preserve"> I used Burp suite </w:t>
      </w:r>
      <w:r w:rsidR="00C11447">
        <w:rPr>
          <w:lang w:val="en-GB"/>
        </w:rPr>
        <w:t xml:space="preserve">setup the web proxy. Now when I do the same thing in my </w:t>
      </w:r>
      <w:r w:rsidR="00331F9E">
        <w:rPr>
          <w:lang w:val="en-GB"/>
        </w:rPr>
        <w:t>Firefox</w:t>
      </w:r>
      <w:r w:rsidR="00C11447">
        <w:rPr>
          <w:lang w:val="en-GB"/>
        </w:rPr>
        <w:t xml:space="preserve"> network settings, </w:t>
      </w:r>
      <w:r w:rsidR="002108F3">
        <w:rPr>
          <w:lang w:val="en-GB"/>
        </w:rPr>
        <w:t>then</w:t>
      </w:r>
      <w:r w:rsidR="00C11447">
        <w:rPr>
          <w:lang w:val="en-GB"/>
        </w:rPr>
        <w:t xml:space="preserve"> I will be able to see the request to the DVWA brute force page </w:t>
      </w:r>
    </w:p>
    <w:p w14:paraId="58A998BF" w14:textId="3CE689C7" w:rsidR="00E325E0" w:rsidRDefault="00E325E0" w:rsidP="009A1ECC">
      <w:pPr>
        <w:rPr>
          <w:b/>
          <w:bCs/>
          <w:lang w:val="en-GB"/>
        </w:rPr>
      </w:pPr>
      <w:r>
        <w:rPr>
          <w:noProof/>
        </w:rPr>
        <w:drawing>
          <wp:inline distT="0" distB="0" distL="0" distR="0" wp14:anchorId="3DE20EA8" wp14:editId="51813E3C">
            <wp:extent cx="2552700" cy="17672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020" t="36982" r="54803" b="11111"/>
                    <a:stretch/>
                  </pic:blipFill>
                  <pic:spPr bwMode="auto">
                    <a:xfrm>
                      <a:off x="0" y="0"/>
                      <a:ext cx="2559235" cy="1771729"/>
                    </a:xfrm>
                    <a:prstGeom prst="rect">
                      <a:avLst/>
                    </a:prstGeom>
                    <a:ln>
                      <a:noFill/>
                    </a:ln>
                    <a:extLst>
                      <a:ext uri="{53640926-AAD7-44D8-BBD7-CCE9431645EC}">
                        <a14:shadowObscured xmlns:a14="http://schemas.microsoft.com/office/drawing/2010/main"/>
                      </a:ext>
                    </a:extLst>
                  </pic:spPr>
                </pic:pic>
              </a:graphicData>
            </a:graphic>
          </wp:inline>
        </w:drawing>
      </w:r>
      <w:r w:rsidR="00C11447">
        <w:rPr>
          <w:noProof/>
        </w:rPr>
        <w:drawing>
          <wp:inline distT="0" distB="0" distL="0" distR="0" wp14:anchorId="73405F25" wp14:editId="727D1B16">
            <wp:extent cx="3086100" cy="211415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0646" r="66318" b="38333"/>
                    <a:stretch/>
                  </pic:blipFill>
                  <pic:spPr bwMode="auto">
                    <a:xfrm>
                      <a:off x="0" y="0"/>
                      <a:ext cx="3093684" cy="2119352"/>
                    </a:xfrm>
                    <a:prstGeom prst="rect">
                      <a:avLst/>
                    </a:prstGeom>
                    <a:ln>
                      <a:noFill/>
                    </a:ln>
                    <a:extLst>
                      <a:ext uri="{53640926-AAD7-44D8-BBD7-CCE9431645EC}">
                        <a14:shadowObscured xmlns:a14="http://schemas.microsoft.com/office/drawing/2010/main"/>
                      </a:ext>
                    </a:extLst>
                  </pic:spPr>
                </pic:pic>
              </a:graphicData>
            </a:graphic>
          </wp:inline>
        </w:drawing>
      </w:r>
    </w:p>
    <w:p w14:paraId="136353C1" w14:textId="5B0E0DE8" w:rsidR="002959C0" w:rsidRPr="0020415C" w:rsidRDefault="00C11447" w:rsidP="009A1ECC">
      <w:pPr>
        <w:rPr>
          <w:lang w:val="en-GB"/>
        </w:rPr>
      </w:pPr>
      <w:r>
        <w:rPr>
          <w:lang w:val="en-GB"/>
        </w:rPr>
        <w:t xml:space="preserve">As you can see in the images above, the request </w:t>
      </w:r>
      <w:proofErr w:type="spellStart"/>
      <w:r>
        <w:rPr>
          <w:lang w:val="en-GB"/>
        </w:rPr>
        <w:t>as</w:t>
      </w:r>
      <w:proofErr w:type="spellEnd"/>
      <w:r>
        <w:rPr>
          <w:lang w:val="en-GB"/>
        </w:rPr>
        <w:t xml:space="preserve"> been received by burp. I can use this information with hydra to construct my command.</w:t>
      </w:r>
    </w:p>
    <w:p w14:paraId="26480F28" w14:textId="190748EF" w:rsidR="00BE0F6B" w:rsidRDefault="002B5780" w:rsidP="009A1ECC">
      <w:pPr>
        <w:rPr>
          <w:b/>
          <w:bCs/>
          <w:lang w:val="en-GB"/>
        </w:rPr>
      </w:pPr>
      <w:r>
        <w:rPr>
          <w:noProof/>
        </w:rPr>
        <w:drawing>
          <wp:inline distT="0" distB="0" distL="0" distR="0" wp14:anchorId="5B353064" wp14:editId="068382A6">
            <wp:extent cx="5760720" cy="32918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91840"/>
                    </a:xfrm>
                    <a:prstGeom prst="rect">
                      <a:avLst/>
                    </a:prstGeom>
                  </pic:spPr>
                </pic:pic>
              </a:graphicData>
            </a:graphic>
          </wp:inline>
        </w:drawing>
      </w:r>
    </w:p>
    <w:p w14:paraId="4785B8BD" w14:textId="52612C87" w:rsidR="00C11447" w:rsidRDefault="007A7153" w:rsidP="009A1ECC">
      <w:pPr>
        <w:rPr>
          <w:b/>
          <w:bCs/>
          <w:lang w:val="en-GB"/>
        </w:rPr>
      </w:pPr>
      <w:r>
        <w:rPr>
          <w:lang w:val="en-GB"/>
        </w:rPr>
        <w:t xml:space="preserve">the commands I used where found here </w:t>
      </w:r>
      <w:hyperlink r:id="rId102" w:history="1">
        <w:r w:rsidRPr="00BA6187">
          <w:rPr>
            <w:rStyle w:val="Hyperlink"/>
            <w:b/>
            <w:bCs/>
            <w:lang w:val="en-GB"/>
          </w:rPr>
          <w:t>https://tools.kali.org/password-attacks/hydra</w:t>
        </w:r>
      </w:hyperlink>
      <w:r w:rsidR="00C11447">
        <w:rPr>
          <w:b/>
          <w:bCs/>
          <w:lang w:val="en-GB"/>
        </w:rPr>
        <w:t xml:space="preserve"> </w:t>
      </w:r>
    </w:p>
    <w:p w14:paraId="6ECBAE69" w14:textId="77777777" w:rsidR="00331F9E" w:rsidRPr="00B66195" w:rsidRDefault="00331F9E" w:rsidP="00331F9E">
      <w:pPr>
        <w:pStyle w:val="Heading3"/>
        <w:rPr>
          <w:rFonts w:asciiTheme="minorHAnsi" w:hAnsiTheme="minorHAnsi" w:cstheme="minorHAnsi"/>
          <w:sz w:val="22"/>
          <w:szCs w:val="22"/>
          <w:lang w:val="en-GB"/>
        </w:rPr>
      </w:pPr>
      <w:bookmarkStart w:id="93" w:name="_Toc24710417"/>
      <w:r w:rsidRPr="00B66195">
        <w:rPr>
          <w:rFonts w:asciiTheme="minorHAnsi" w:hAnsiTheme="minorHAnsi" w:cstheme="minorHAnsi"/>
          <w:sz w:val="22"/>
          <w:szCs w:val="22"/>
          <w:lang w:val="en-GB"/>
        </w:rPr>
        <w:t>Afterthoughts</w:t>
      </w:r>
      <w:bookmarkEnd w:id="93"/>
    </w:p>
    <w:p w14:paraId="7231D535" w14:textId="00147DFA" w:rsidR="00845D7D" w:rsidRPr="00331F9E" w:rsidRDefault="00331F9E" w:rsidP="009A1ECC">
      <w:pPr>
        <w:rPr>
          <w:rFonts w:cstheme="minorHAnsi"/>
          <w:lang w:val="en-GB"/>
        </w:rPr>
      </w:pPr>
      <w:r w:rsidRPr="00B66195">
        <w:rPr>
          <w:rFonts w:cstheme="minorHAnsi"/>
          <w:lang w:val="en-GB"/>
        </w:rPr>
        <w:t>Looking back,</w:t>
      </w:r>
      <w:r>
        <w:rPr>
          <w:rFonts w:cstheme="minorHAnsi"/>
          <w:lang w:val="en-GB"/>
        </w:rPr>
        <w:t xml:space="preserve"> I found myself understanding this subject </w:t>
      </w:r>
      <w:r w:rsidR="002108F3">
        <w:rPr>
          <w:rFonts w:cstheme="minorHAnsi"/>
          <w:lang w:val="en-GB"/>
        </w:rPr>
        <w:t>fast</w:t>
      </w:r>
      <w:r>
        <w:rPr>
          <w:rFonts w:cstheme="minorHAnsi"/>
          <w:lang w:val="en-GB"/>
        </w:rPr>
        <w:t xml:space="preserve"> compared to all the others. The instruction was </w:t>
      </w:r>
      <w:r w:rsidR="00AE5EAA">
        <w:rPr>
          <w:rFonts w:cstheme="minorHAnsi"/>
          <w:lang w:val="en-GB"/>
        </w:rPr>
        <w:t>useful,</w:t>
      </w:r>
      <w:r>
        <w:rPr>
          <w:rFonts w:cstheme="minorHAnsi"/>
          <w:lang w:val="en-GB"/>
        </w:rPr>
        <w:t xml:space="preserve"> and I was able to find information I could put </w:t>
      </w:r>
      <w:r w:rsidR="00AE5EAA">
        <w:rPr>
          <w:rFonts w:cstheme="minorHAnsi"/>
          <w:lang w:val="en-GB"/>
        </w:rPr>
        <w:t>to</w:t>
      </w:r>
      <w:r>
        <w:rPr>
          <w:rFonts w:cstheme="minorHAnsi"/>
          <w:lang w:val="en-GB"/>
        </w:rPr>
        <w:t xml:space="preserve"> good use. </w:t>
      </w:r>
    </w:p>
    <w:p w14:paraId="30B098AA" w14:textId="77777777" w:rsidR="00634CA7" w:rsidRPr="00143DB1" w:rsidRDefault="00634CA7" w:rsidP="00634CA7">
      <w:pPr>
        <w:rPr>
          <w:lang w:val="en-GB"/>
        </w:rPr>
      </w:pPr>
    </w:p>
    <w:p w14:paraId="4153B364" w14:textId="77777777" w:rsidR="0020415C" w:rsidRDefault="0020415C" w:rsidP="00634CA7">
      <w:pPr>
        <w:pStyle w:val="Heading2"/>
        <w:rPr>
          <w:lang w:val="en-GB"/>
        </w:rPr>
      </w:pPr>
    </w:p>
    <w:p w14:paraId="3817B4B3" w14:textId="77777777" w:rsidR="0020415C" w:rsidRDefault="0020415C">
      <w:pPr>
        <w:rPr>
          <w:rFonts w:asciiTheme="majorHAnsi" w:eastAsiaTheme="majorEastAsia" w:hAnsiTheme="majorHAnsi" w:cstheme="majorBidi"/>
          <w:color w:val="2F5496" w:themeColor="accent1" w:themeShade="BF"/>
          <w:sz w:val="26"/>
          <w:szCs w:val="26"/>
          <w:lang w:val="en-GB"/>
        </w:rPr>
      </w:pPr>
      <w:r>
        <w:rPr>
          <w:lang w:val="en-GB"/>
        </w:rPr>
        <w:br w:type="page"/>
      </w:r>
    </w:p>
    <w:p w14:paraId="01DD8D66" w14:textId="4315D84C" w:rsidR="00143DB1" w:rsidRDefault="00143DB1" w:rsidP="00634CA7">
      <w:pPr>
        <w:pStyle w:val="Heading2"/>
        <w:rPr>
          <w:lang w:val="en-GB"/>
        </w:rPr>
      </w:pPr>
      <w:bookmarkStart w:id="94" w:name="_Toc24710418"/>
      <w:r w:rsidRPr="00143DB1">
        <w:rPr>
          <w:lang w:val="en-GB"/>
        </w:rPr>
        <w:lastRenderedPageBreak/>
        <w:t>Tooling (VMWare ESX and Seclab, Wireshark, Linux basic skills, Web application Proxy &amp; browser tools)</w:t>
      </w:r>
      <w:bookmarkEnd w:id="94"/>
    </w:p>
    <w:p w14:paraId="0DB71488" w14:textId="3BC44FB8" w:rsidR="009C0A20" w:rsidRDefault="009C0A20" w:rsidP="009C0A20">
      <w:pPr>
        <w:pStyle w:val="Heading3"/>
        <w:rPr>
          <w:lang w:val="en-GB"/>
        </w:rPr>
      </w:pPr>
      <w:bookmarkStart w:id="95" w:name="_Toc24710419"/>
      <w:r w:rsidRPr="002C45F0">
        <w:rPr>
          <w:lang w:val="en-GB"/>
        </w:rPr>
        <w:t>Relevance</w:t>
      </w:r>
      <w:bookmarkEnd w:id="95"/>
    </w:p>
    <w:p w14:paraId="75331FFB" w14:textId="1F93D004" w:rsidR="009C0A20" w:rsidRPr="009C0A20" w:rsidRDefault="0005362B" w:rsidP="009C0A20">
      <w:pPr>
        <w:rPr>
          <w:lang w:val="en-GB"/>
        </w:rPr>
      </w:pPr>
      <w:r>
        <w:rPr>
          <w:lang w:val="en-GB"/>
        </w:rPr>
        <w:t xml:space="preserve">The tools are needed for almost </w:t>
      </w:r>
      <w:r w:rsidR="00346258">
        <w:rPr>
          <w:lang w:val="en-GB"/>
        </w:rPr>
        <w:t>all</w:t>
      </w:r>
      <w:r>
        <w:rPr>
          <w:lang w:val="en-GB"/>
        </w:rPr>
        <w:t xml:space="preserve"> the subjects.</w:t>
      </w:r>
    </w:p>
    <w:p w14:paraId="610747FD" w14:textId="0D40C6D4" w:rsidR="009C0A20" w:rsidRDefault="009C0A20" w:rsidP="009C0A20">
      <w:pPr>
        <w:pStyle w:val="Heading3"/>
        <w:rPr>
          <w:lang w:val="en-GB"/>
        </w:rPr>
      </w:pPr>
      <w:bookmarkStart w:id="96" w:name="_Toc24710420"/>
      <w:r>
        <w:rPr>
          <w:lang w:val="en-GB"/>
        </w:rPr>
        <w:t>Starting point</w:t>
      </w:r>
      <w:bookmarkEnd w:id="96"/>
    </w:p>
    <w:p w14:paraId="09187A20" w14:textId="02C9498B" w:rsidR="009C0A20" w:rsidRPr="009C0A20" w:rsidRDefault="0005362B" w:rsidP="009C0A20">
      <w:pPr>
        <w:rPr>
          <w:lang w:val="en-GB"/>
        </w:rPr>
      </w:pPr>
      <w:r>
        <w:rPr>
          <w:lang w:val="en-GB"/>
        </w:rPr>
        <w:t>I had never heard of any of these tools before.</w:t>
      </w:r>
    </w:p>
    <w:p w14:paraId="06CC3743" w14:textId="455ECDBB" w:rsidR="009C0A20" w:rsidRDefault="009C0A20" w:rsidP="009C0A20">
      <w:pPr>
        <w:pStyle w:val="Heading3"/>
        <w:rPr>
          <w:lang w:val="en-GB"/>
        </w:rPr>
      </w:pPr>
      <w:bookmarkStart w:id="97" w:name="_Toc24710421"/>
      <w:r>
        <w:rPr>
          <w:lang w:val="en-GB"/>
        </w:rPr>
        <w:t>Approach</w:t>
      </w:r>
      <w:bookmarkEnd w:id="97"/>
    </w:p>
    <w:p w14:paraId="7936E70D" w14:textId="527FAA00" w:rsidR="00845964" w:rsidRDefault="009C0A20" w:rsidP="00845964">
      <w:pPr>
        <w:rPr>
          <w:lang w:val="en-GB"/>
        </w:rPr>
      </w:pPr>
      <w:r>
        <w:rPr>
          <w:lang w:val="en-GB"/>
        </w:rPr>
        <w:t>I started with following the instruction about th</w:t>
      </w:r>
      <w:r w:rsidR="00346258">
        <w:rPr>
          <w:lang w:val="en-GB"/>
        </w:rPr>
        <w:t>ese</w:t>
      </w:r>
      <w:r>
        <w:rPr>
          <w:lang w:val="en-GB"/>
        </w:rPr>
        <w:t xml:space="preserve"> subject</w:t>
      </w:r>
      <w:r w:rsidR="00346258">
        <w:rPr>
          <w:lang w:val="en-GB"/>
        </w:rPr>
        <w:t>s</w:t>
      </w:r>
      <w:r>
        <w:rPr>
          <w:lang w:val="en-GB"/>
        </w:rPr>
        <w:t xml:space="preserve"> and after the instruction I tried the basic challenge</w:t>
      </w:r>
      <w:r w:rsidR="00346258">
        <w:rPr>
          <w:lang w:val="en-GB"/>
        </w:rPr>
        <w:t>s</w:t>
      </w:r>
      <w:r w:rsidR="00FD1B82">
        <w:rPr>
          <w:lang w:val="en-GB"/>
        </w:rPr>
        <w:t>.</w:t>
      </w:r>
    </w:p>
    <w:p w14:paraId="34E61EC2" w14:textId="2FD6B138" w:rsidR="009C0A20" w:rsidRDefault="009C0A20" w:rsidP="009C0A20">
      <w:pPr>
        <w:pStyle w:val="Heading3"/>
        <w:rPr>
          <w:lang w:val="en-GB"/>
        </w:rPr>
      </w:pPr>
      <w:bookmarkStart w:id="98" w:name="_Toc24710422"/>
      <w:r>
        <w:rPr>
          <w:lang w:val="en-GB"/>
        </w:rPr>
        <w:t>Execution</w:t>
      </w:r>
      <w:bookmarkEnd w:id="98"/>
    </w:p>
    <w:p w14:paraId="3231214D" w14:textId="41312218" w:rsidR="00845964" w:rsidRDefault="00845964" w:rsidP="009C0A20">
      <w:pPr>
        <w:pStyle w:val="Heading4"/>
        <w:rPr>
          <w:lang w:val="en-GB"/>
        </w:rPr>
      </w:pPr>
      <w:r w:rsidRPr="004730EF">
        <w:rPr>
          <w:lang w:val="en-GB"/>
        </w:rPr>
        <w:t>Linux basic skills</w:t>
      </w:r>
    </w:p>
    <w:p w14:paraId="5163EA82" w14:textId="27451C7D" w:rsidR="00FD1B82" w:rsidRDefault="00FD1B82" w:rsidP="00FD1B82">
      <w:pPr>
        <w:rPr>
          <w:lang w:val="en-GB"/>
        </w:rPr>
      </w:pPr>
      <w:r>
        <w:rPr>
          <w:lang w:val="en-GB"/>
        </w:rPr>
        <w:t xml:space="preserve">Using the </w:t>
      </w:r>
      <w:r w:rsidR="00E93F69">
        <w:rPr>
          <w:lang w:val="en-GB"/>
        </w:rPr>
        <w:t>Linux</w:t>
      </w:r>
      <w:r>
        <w:rPr>
          <w:lang w:val="en-GB"/>
        </w:rPr>
        <w:t xml:space="preserve"> command overview on canvas I started with looking at the basics of the basics before I was going to start the ‘</w:t>
      </w:r>
      <w:proofErr w:type="spellStart"/>
      <w:r>
        <w:rPr>
          <w:lang w:val="en-GB"/>
        </w:rPr>
        <w:t>overthewire</w:t>
      </w:r>
      <w:proofErr w:type="spellEnd"/>
      <w:r>
        <w:rPr>
          <w:lang w:val="en-GB"/>
        </w:rPr>
        <w:t>’ challenge.</w:t>
      </w:r>
    </w:p>
    <w:p w14:paraId="14F5C5AB" w14:textId="38C3C66A" w:rsidR="00FD1B82" w:rsidRPr="00FD1B82" w:rsidRDefault="008B045C" w:rsidP="00FD1B82">
      <w:pPr>
        <w:rPr>
          <w:lang w:val="en-GB"/>
        </w:rPr>
      </w:pPr>
      <w:hyperlink r:id="rId103" w:history="1">
        <w:r w:rsidR="00FD1B82" w:rsidRPr="002854B5">
          <w:rPr>
            <w:rStyle w:val="Hyperlink"/>
            <w:lang w:val="en-GB"/>
          </w:rPr>
          <w:t>https://fhict.instructure.com/courses/8790/pages/reference-tooling-linux-command-overview</w:t>
        </w:r>
      </w:hyperlink>
      <w:r w:rsidR="00FD1B82">
        <w:rPr>
          <w:lang w:val="en-GB"/>
        </w:rPr>
        <w:t xml:space="preserve"> </w:t>
      </w:r>
    </w:p>
    <w:p w14:paraId="4025DBEA" w14:textId="13A5B297" w:rsidR="00E015D0" w:rsidRDefault="00E015D0" w:rsidP="00845964">
      <w:pPr>
        <w:rPr>
          <w:b/>
          <w:bCs/>
          <w:lang w:val="en-GB"/>
        </w:rPr>
      </w:pPr>
      <w:r>
        <w:rPr>
          <w:b/>
          <w:bCs/>
          <w:lang w:val="en-GB"/>
        </w:rPr>
        <w:t>Command line activities:</w:t>
      </w:r>
    </w:p>
    <w:p w14:paraId="17BADCA5" w14:textId="77777777" w:rsidR="00FD1B82" w:rsidRDefault="00E015D0" w:rsidP="00845964">
      <w:pPr>
        <w:rPr>
          <w:b/>
          <w:bCs/>
          <w:lang w:val="en-GB"/>
        </w:rPr>
      </w:pPr>
      <w:r>
        <w:rPr>
          <w:b/>
          <w:bCs/>
          <w:lang w:val="en-GB"/>
        </w:rPr>
        <w:t>APT:</w:t>
      </w:r>
    </w:p>
    <w:p w14:paraId="56C10C7E" w14:textId="3A061E08" w:rsidR="00E015D0" w:rsidRDefault="0091417D" w:rsidP="00845964">
      <w:pPr>
        <w:rPr>
          <w:b/>
          <w:bCs/>
          <w:lang w:val="en-GB"/>
        </w:rPr>
      </w:pPr>
      <w:r w:rsidRPr="00646AE8">
        <w:rPr>
          <w:noProof/>
          <w:lang w:val="en-GB"/>
        </w:rPr>
        <w:t xml:space="preserve"> </w:t>
      </w:r>
      <w:r>
        <w:rPr>
          <w:noProof/>
        </w:rPr>
        <w:drawing>
          <wp:inline distT="0" distB="0" distL="0" distR="0" wp14:anchorId="4291757C" wp14:editId="1A048244">
            <wp:extent cx="4829175" cy="3394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3630" cy="3397713"/>
                    </a:xfrm>
                    <a:prstGeom prst="rect">
                      <a:avLst/>
                    </a:prstGeom>
                  </pic:spPr>
                </pic:pic>
              </a:graphicData>
            </a:graphic>
          </wp:inline>
        </w:drawing>
      </w:r>
    </w:p>
    <w:p w14:paraId="70CC5F4B" w14:textId="185EEC6E" w:rsidR="00E015D0" w:rsidRDefault="00E015D0" w:rsidP="00845964">
      <w:pPr>
        <w:rPr>
          <w:lang w:val="en-GB"/>
        </w:rPr>
      </w:pPr>
      <w:r w:rsidRPr="00E015D0">
        <w:rPr>
          <w:lang w:val="en-GB"/>
        </w:rPr>
        <w:t>The CLI's</w:t>
      </w:r>
      <w:r>
        <w:rPr>
          <w:lang w:val="en-GB"/>
        </w:rPr>
        <w:t xml:space="preserve"> apt command </w:t>
      </w:r>
      <w:r w:rsidRPr="00E015D0">
        <w:rPr>
          <w:lang w:val="en-GB"/>
        </w:rPr>
        <w:t>lets you search for, install, and remove software and add new repositories</w:t>
      </w:r>
      <w:r w:rsidR="00500868">
        <w:rPr>
          <w:lang w:val="en-GB"/>
        </w:rPr>
        <w:t>.</w:t>
      </w:r>
    </w:p>
    <w:p w14:paraId="0CA0F315" w14:textId="77777777" w:rsidR="00500868" w:rsidRDefault="00500868" w:rsidP="00845964">
      <w:pPr>
        <w:rPr>
          <w:b/>
          <w:bCs/>
          <w:lang w:val="en-GB"/>
        </w:rPr>
      </w:pPr>
    </w:p>
    <w:p w14:paraId="2FDD6286" w14:textId="77777777" w:rsidR="00DB7FC5" w:rsidRDefault="00DB7FC5" w:rsidP="00845964">
      <w:pPr>
        <w:rPr>
          <w:b/>
          <w:bCs/>
          <w:lang w:val="en-GB"/>
        </w:rPr>
      </w:pPr>
    </w:p>
    <w:p w14:paraId="7CF62F3A" w14:textId="77777777" w:rsidR="00DB7FC5" w:rsidRDefault="00DB7FC5" w:rsidP="00845964">
      <w:pPr>
        <w:rPr>
          <w:b/>
          <w:bCs/>
          <w:lang w:val="en-GB"/>
        </w:rPr>
      </w:pPr>
    </w:p>
    <w:p w14:paraId="194242EC" w14:textId="77777777" w:rsidR="00DB7FC5" w:rsidRDefault="00DB7FC5" w:rsidP="00845964">
      <w:pPr>
        <w:rPr>
          <w:b/>
          <w:bCs/>
          <w:lang w:val="en-GB"/>
        </w:rPr>
      </w:pPr>
    </w:p>
    <w:p w14:paraId="688EB3ED" w14:textId="0B7EC46D" w:rsidR="0091417D" w:rsidRDefault="006F3797" w:rsidP="00845964">
      <w:pPr>
        <w:rPr>
          <w:b/>
          <w:bCs/>
          <w:lang w:val="en-GB"/>
        </w:rPr>
      </w:pPr>
      <w:proofErr w:type="spellStart"/>
      <w:r>
        <w:rPr>
          <w:b/>
          <w:bCs/>
          <w:lang w:val="en-GB"/>
        </w:rPr>
        <w:lastRenderedPageBreak/>
        <w:t>Pwd</w:t>
      </w:r>
      <w:proofErr w:type="spellEnd"/>
      <w:r>
        <w:rPr>
          <w:b/>
          <w:bCs/>
          <w:lang w:val="en-GB"/>
        </w:rPr>
        <w:t>:</w:t>
      </w:r>
    </w:p>
    <w:p w14:paraId="1F2793FE" w14:textId="0A07CEA1" w:rsidR="00AD1C6F" w:rsidRDefault="0091417D" w:rsidP="00845964">
      <w:pPr>
        <w:rPr>
          <w:b/>
          <w:bCs/>
          <w:lang w:val="en-GB"/>
        </w:rPr>
      </w:pPr>
      <w:r w:rsidRPr="0091417D">
        <w:rPr>
          <w:noProof/>
        </w:rPr>
        <w:t xml:space="preserve"> </w:t>
      </w:r>
      <w:r>
        <w:rPr>
          <w:noProof/>
        </w:rPr>
        <w:drawing>
          <wp:inline distT="0" distB="0" distL="0" distR="0" wp14:anchorId="0352EAE7" wp14:editId="1F0A4A2E">
            <wp:extent cx="2219325" cy="101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19325" cy="1019175"/>
                    </a:xfrm>
                    <a:prstGeom prst="rect">
                      <a:avLst/>
                    </a:prstGeom>
                  </pic:spPr>
                </pic:pic>
              </a:graphicData>
            </a:graphic>
          </wp:inline>
        </w:drawing>
      </w:r>
    </w:p>
    <w:p w14:paraId="5F01E20E" w14:textId="779B6D97" w:rsidR="006F3797" w:rsidRPr="0091417D" w:rsidRDefault="006F3797" w:rsidP="00845964">
      <w:pPr>
        <w:rPr>
          <w:lang w:val="en-GB"/>
        </w:rPr>
      </w:pPr>
      <w:r w:rsidRPr="006F3797">
        <w:rPr>
          <w:lang w:val="en-GB"/>
        </w:rPr>
        <w:t xml:space="preserve">Use the </w:t>
      </w:r>
      <w:proofErr w:type="spellStart"/>
      <w:r w:rsidRPr="00500868">
        <w:rPr>
          <w:lang w:val="en-GB"/>
        </w:rPr>
        <w:t>pwd</w:t>
      </w:r>
      <w:proofErr w:type="spellEnd"/>
      <w:r w:rsidRPr="006F3797">
        <w:rPr>
          <w:lang w:val="en-GB"/>
        </w:rPr>
        <w:t xml:space="preserve"> command to print the working directory (the current directory you are in).</w:t>
      </w:r>
    </w:p>
    <w:p w14:paraId="4202E1D9" w14:textId="7888A669" w:rsidR="006F3797" w:rsidRDefault="006F3797" w:rsidP="00845964">
      <w:pPr>
        <w:rPr>
          <w:b/>
          <w:bCs/>
          <w:lang w:val="en-GB"/>
        </w:rPr>
      </w:pPr>
    </w:p>
    <w:p w14:paraId="451AAB55" w14:textId="77777777" w:rsidR="00F541EB" w:rsidRDefault="003D2FD6" w:rsidP="00845964">
      <w:pPr>
        <w:rPr>
          <w:b/>
          <w:bCs/>
          <w:lang w:val="en-GB"/>
        </w:rPr>
      </w:pPr>
      <w:r>
        <w:rPr>
          <w:b/>
          <w:bCs/>
          <w:lang w:val="en-GB"/>
        </w:rPr>
        <w:t>l</w:t>
      </w:r>
      <w:r w:rsidR="006F3797">
        <w:rPr>
          <w:b/>
          <w:bCs/>
          <w:lang w:val="en-GB"/>
        </w:rPr>
        <w:t>s -la /home</w:t>
      </w:r>
    </w:p>
    <w:p w14:paraId="1A77F09F" w14:textId="29588CB4" w:rsidR="006F3797" w:rsidRPr="00F541EB" w:rsidRDefault="00F541EB" w:rsidP="00845964">
      <w:pPr>
        <w:rPr>
          <w:b/>
          <w:bCs/>
        </w:rPr>
      </w:pPr>
      <w:r>
        <w:rPr>
          <w:noProof/>
        </w:rPr>
        <w:drawing>
          <wp:inline distT="0" distB="0" distL="0" distR="0" wp14:anchorId="09394E11" wp14:editId="376E9BB7">
            <wp:extent cx="4442460" cy="296898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1452" cy="2974995"/>
                    </a:xfrm>
                    <a:prstGeom prst="rect">
                      <a:avLst/>
                    </a:prstGeom>
                  </pic:spPr>
                </pic:pic>
              </a:graphicData>
            </a:graphic>
          </wp:inline>
        </w:drawing>
      </w:r>
    </w:p>
    <w:p w14:paraId="493B2888" w14:textId="189BCADA" w:rsidR="006F3797" w:rsidRDefault="006F3797" w:rsidP="00845964">
      <w:pPr>
        <w:rPr>
          <w:lang w:val="en-GB"/>
        </w:rPr>
      </w:pPr>
      <w:r w:rsidRPr="006F3797">
        <w:rPr>
          <w:lang w:val="en-GB"/>
        </w:rPr>
        <w:t>Lists ALL the files and directories in the /home directory, in the long listing format.</w:t>
      </w:r>
    </w:p>
    <w:p w14:paraId="2BC1D8CD" w14:textId="18ED042C" w:rsidR="006F3797" w:rsidRPr="00646AE8" w:rsidRDefault="003D2FD6" w:rsidP="00845964">
      <w:pPr>
        <w:rPr>
          <w:b/>
          <w:bCs/>
          <w:lang w:val="en-GB"/>
        </w:rPr>
      </w:pPr>
      <w:r>
        <w:rPr>
          <w:b/>
          <w:bCs/>
          <w:lang w:val="en-GB"/>
        </w:rPr>
        <w:t>Ls -ash</w:t>
      </w:r>
      <w:r w:rsidR="00F541EB">
        <w:rPr>
          <w:noProof/>
        </w:rPr>
        <w:drawing>
          <wp:inline distT="0" distB="0" distL="0" distR="0" wp14:anchorId="57C5C574" wp14:editId="24D1658E">
            <wp:extent cx="5760720" cy="111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112520"/>
                    </a:xfrm>
                    <a:prstGeom prst="rect">
                      <a:avLst/>
                    </a:prstGeom>
                  </pic:spPr>
                </pic:pic>
              </a:graphicData>
            </a:graphic>
          </wp:inline>
        </w:drawing>
      </w:r>
    </w:p>
    <w:p w14:paraId="44660800" w14:textId="2AD40782" w:rsidR="003D2FD6" w:rsidRDefault="003D2FD6" w:rsidP="00845964">
      <w:pPr>
        <w:rPr>
          <w:lang w:val="en-GB"/>
        </w:rPr>
      </w:pPr>
      <w:r w:rsidRPr="003D2FD6">
        <w:rPr>
          <w:lang w:val="en-GB"/>
        </w:rPr>
        <w:t>Lists ALL the files in the current directory (no directory was specified so it lists the contents of the current directory), and the size of the files/directories, written in 'human readable' format.</w:t>
      </w:r>
    </w:p>
    <w:p w14:paraId="5EDC6EFD" w14:textId="77777777" w:rsidR="00DB7FC5" w:rsidRDefault="00DB7FC5" w:rsidP="00845964">
      <w:pPr>
        <w:rPr>
          <w:lang w:val="en-GB"/>
        </w:rPr>
      </w:pPr>
    </w:p>
    <w:p w14:paraId="541BFB26" w14:textId="77777777" w:rsidR="00DB7FC5" w:rsidRDefault="00DB7FC5" w:rsidP="00845964">
      <w:pPr>
        <w:rPr>
          <w:lang w:val="en-GB"/>
        </w:rPr>
      </w:pPr>
    </w:p>
    <w:p w14:paraId="2924399B" w14:textId="77777777" w:rsidR="00DB7FC5" w:rsidRDefault="00DB7FC5" w:rsidP="00845964">
      <w:pPr>
        <w:rPr>
          <w:lang w:val="en-GB"/>
        </w:rPr>
      </w:pPr>
    </w:p>
    <w:p w14:paraId="62B47F1B" w14:textId="77777777" w:rsidR="00DB7FC5" w:rsidRDefault="00DB7FC5" w:rsidP="00845964">
      <w:pPr>
        <w:rPr>
          <w:lang w:val="en-GB"/>
        </w:rPr>
      </w:pPr>
    </w:p>
    <w:p w14:paraId="794AE5BA" w14:textId="77777777" w:rsidR="00DB7FC5" w:rsidRDefault="00DB7FC5" w:rsidP="00845964">
      <w:pPr>
        <w:rPr>
          <w:lang w:val="en-GB"/>
        </w:rPr>
      </w:pPr>
    </w:p>
    <w:p w14:paraId="6FA5E4F0" w14:textId="417D26EB" w:rsidR="00170890" w:rsidRDefault="00170890" w:rsidP="00845964">
      <w:pPr>
        <w:rPr>
          <w:b/>
          <w:bCs/>
          <w:lang w:val="en-GB"/>
        </w:rPr>
      </w:pPr>
      <w:proofErr w:type="spellStart"/>
      <w:r>
        <w:rPr>
          <w:b/>
          <w:bCs/>
          <w:lang w:val="en-GB"/>
        </w:rPr>
        <w:lastRenderedPageBreak/>
        <w:t>Mv</w:t>
      </w:r>
      <w:proofErr w:type="spellEnd"/>
      <w:r>
        <w:rPr>
          <w:b/>
          <w:bCs/>
          <w:lang w:val="en-GB"/>
        </w:rPr>
        <w:t>:</w:t>
      </w:r>
    </w:p>
    <w:p w14:paraId="66068444" w14:textId="2DF97E4B" w:rsidR="00DC54B7" w:rsidRDefault="00F541EB" w:rsidP="00845964">
      <w:pPr>
        <w:rPr>
          <w:b/>
          <w:bCs/>
          <w:lang w:val="en-GB"/>
        </w:rPr>
      </w:pPr>
      <w:r>
        <w:rPr>
          <w:noProof/>
        </w:rPr>
        <w:drawing>
          <wp:inline distT="0" distB="0" distL="0" distR="0" wp14:anchorId="576ED464" wp14:editId="59A910DB">
            <wp:extent cx="5760720" cy="1304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304925"/>
                    </a:xfrm>
                    <a:prstGeom prst="rect">
                      <a:avLst/>
                    </a:prstGeom>
                  </pic:spPr>
                </pic:pic>
              </a:graphicData>
            </a:graphic>
          </wp:inline>
        </w:drawing>
      </w:r>
    </w:p>
    <w:p w14:paraId="6C23E2ED" w14:textId="679542C9" w:rsidR="00170890" w:rsidRPr="00A26EA7" w:rsidRDefault="00170890" w:rsidP="00845964">
      <w:pPr>
        <w:rPr>
          <w:lang w:val="en-GB"/>
        </w:rPr>
      </w:pPr>
      <w:r w:rsidRPr="00170890">
        <w:rPr>
          <w:lang w:val="en-GB"/>
        </w:rPr>
        <w:t>The mv</w:t>
      </w:r>
      <w:r w:rsidR="00500868">
        <w:rPr>
          <w:lang w:val="en-GB"/>
        </w:rPr>
        <w:t>(move)</w:t>
      </w:r>
      <w:r w:rsidRPr="00170890">
        <w:rPr>
          <w:lang w:val="en-GB"/>
        </w:rPr>
        <w:t xml:space="preserve"> comman</w:t>
      </w:r>
      <w:r w:rsidR="00500868">
        <w:rPr>
          <w:lang w:val="en-GB"/>
        </w:rPr>
        <w:t>d</w:t>
      </w:r>
      <w:r w:rsidRPr="00170890">
        <w:rPr>
          <w:lang w:val="en-GB"/>
        </w:rPr>
        <w:t xml:space="preserve"> allows a user to move a file to another folder or directory. </w:t>
      </w:r>
    </w:p>
    <w:p w14:paraId="045A6440" w14:textId="1AC4992F" w:rsidR="00DC54B7" w:rsidRPr="00A26EA7" w:rsidRDefault="00DC54B7" w:rsidP="00845964">
      <w:pPr>
        <w:rPr>
          <w:lang w:val="en-GB"/>
        </w:rPr>
      </w:pPr>
    </w:p>
    <w:p w14:paraId="033560D1" w14:textId="48CD9AE5" w:rsidR="00DC54B7" w:rsidRDefault="00DC54B7" w:rsidP="00845964">
      <w:pPr>
        <w:rPr>
          <w:b/>
          <w:bCs/>
        </w:rPr>
      </w:pPr>
      <w:r>
        <w:rPr>
          <w:b/>
          <w:bCs/>
        </w:rPr>
        <w:t>Man:</w:t>
      </w:r>
    </w:p>
    <w:p w14:paraId="12BC1BE9" w14:textId="643015B3" w:rsidR="00DC54B7" w:rsidRDefault="00DC54B7" w:rsidP="00845964">
      <w:pPr>
        <w:rPr>
          <w:b/>
          <w:bCs/>
          <w:lang w:val="en-GB"/>
        </w:rPr>
      </w:pPr>
      <w:r w:rsidRPr="00DC54B7">
        <w:rPr>
          <w:b/>
          <w:bCs/>
          <w:lang w:val="en-GB"/>
        </w:rPr>
        <w:t>Man l</w:t>
      </w:r>
      <w:r>
        <w:rPr>
          <w:b/>
          <w:bCs/>
          <w:lang w:val="en-GB"/>
        </w:rPr>
        <w:t>s</w:t>
      </w:r>
      <w:r w:rsidR="00500868">
        <w:rPr>
          <w:b/>
          <w:bCs/>
          <w:lang w:val="en-GB"/>
        </w:rPr>
        <w:t>:</w:t>
      </w:r>
    </w:p>
    <w:p w14:paraId="00E5A495" w14:textId="3A2A739B" w:rsidR="00DC54B7" w:rsidRDefault="00DC54B7" w:rsidP="00845964">
      <w:pPr>
        <w:rPr>
          <w:b/>
          <w:bCs/>
          <w:lang w:val="en-GB"/>
        </w:rPr>
      </w:pPr>
      <w:r>
        <w:rPr>
          <w:noProof/>
        </w:rPr>
        <w:drawing>
          <wp:inline distT="0" distB="0" distL="0" distR="0" wp14:anchorId="789328A3" wp14:editId="397022FA">
            <wp:extent cx="4472940" cy="287053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4191" cy="2871334"/>
                    </a:xfrm>
                    <a:prstGeom prst="rect">
                      <a:avLst/>
                    </a:prstGeom>
                  </pic:spPr>
                </pic:pic>
              </a:graphicData>
            </a:graphic>
          </wp:inline>
        </w:drawing>
      </w:r>
    </w:p>
    <w:p w14:paraId="09A1C546" w14:textId="2D9521E5" w:rsidR="0049692A" w:rsidRDefault="00500868" w:rsidP="00500868">
      <w:pPr>
        <w:rPr>
          <w:b/>
          <w:bCs/>
          <w:lang w:val="en-GB"/>
        </w:rPr>
      </w:pPr>
      <w:r>
        <w:rPr>
          <w:lang w:val="en-GB"/>
        </w:rPr>
        <w:t>The manual command shows the manual of the inputted command.</w:t>
      </w:r>
      <w:r w:rsidR="0049692A" w:rsidRPr="0049692A">
        <w:rPr>
          <w:lang w:val="en-GB"/>
        </w:rPr>
        <w:t xml:space="preserve"> </w:t>
      </w:r>
    </w:p>
    <w:p w14:paraId="31754978" w14:textId="1411B28E" w:rsidR="00DC54B7" w:rsidRDefault="00DC54B7" w:rsidP="00845964">
      <w:pPr>
        <w:rPr>
          <w:b/>
          <w:bCs/>
          <w:lang w:val="en-GB"/>
        </w:rPr>
      </w:pPr>
      <w:proofErr w:type="spellStart"/>
      <w:r>
        <w:rPr>
          <w:b/>
          <w:bCs/>
          <w:lang w:val="en-GB"/>
        </w:rPr>
        <w:t>Mkdir</w:t>
      </w:r>
      <w:proofErr w:type="spellEnd"/>
      <w:r w:rsidR="0049692A">
        <w:rPr>
          <w:b/>
          <w:bCs/>
          <w:lang w:val="en-GB"/>
        </w:rPr>
        <w:t xml:space="preserve"> &amp; </w:t>
      </w:r>
      <w:proofErr w:type="spellStart"/>
      <w:r w:rsidR="0049692A">
        <w:rPr>
          <w:b/>
          <w:bCs/>
          <w:lang w:val="en-GB"/>
        </w:rPr>
        <w:t>rmdir</w:t>
      </w:r>
      <w:proofErr w:type="spellEnd"/>
      <w:r w:rsidR="0049692A">
        <w:rPr>
          <w:b/>
          <w:bCs/>
          <w:lang w:val="en-GB"/>
        </w:rPr>
        <w:t xml:space="preserve"> &amp; rm</w:t>
      </w:r>
      <w:r>
        <w:rPr>
          <w:b/>
          <w:bCs/>
          <w:lang w:val="en-GB"/>
        </w:rPr>
        <w:t>:</w:t>
      </w:r>
    </w:p>
    <w:p w14:paraId="49964D4C" w14:textId="1BF707D8" w:rsidR="00DC54B7" w:rsidRDefault="00F541EB" w:rsidP="00845964">
      <w:pPr>
        <w:rPr>
          <w:b/>
          <w:bCs/>
          <w:lang w:val="en-GB"/>
        </w:rPr>
      </w:pPr>
      <w:r>
        <w:rPr>
          <w:noProof/>
        </w:rPr>
        <w:drawing>
          <wp:inline distT="0" distB="0" distL="0" distR="0" wp14:anchorId="6EF4AA6E" wp14:editId="533022F6">
            <wp:extent cx="5760720" cy="728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728980"/>
                    </a:xfrm>
                    <a:prstGeom prst="rect">
                      <a:avLst/>
                    </a:prstGeom>
                  </pic:spPr>
                </pic:pic>
              </a:graphicData>
            </a:graphic>
          </wp:inline>
        </w:drawing>
      </w:r>
    </w:p>
    <w:p w14:paraId="3102AB52" w14:textId="23C3EA30" w:rsidR="0049692A" w:rsidRPr="00A26EA7" w:rsidRDefault="0049692A" w:rsidP="00845964">
      <w:pPr>
        <w:rPr>
          <w:lang w:val="en-GB"/>
        </w:rPr>
      </w:pPr>
      <w:r w:rsidRPr="0049692A">
        <w:rPr>
          <w:lang w:val="en-GB"/>
        </w:rPr>
        <w:t xml:space="preserve">The </w:t>
      </w:r>
      <w:proofErr w:type="spellStart"/>
      <w:r w:rsidR="002108F3" w:rsidRPr="0049692A">
        <w:rPr>
          <w:lang w:val="en-GB"/>
        </w:rPr>
        <w:t>mkdir</w:t>
      </w:r>
      <w:proofErr w:type="spellEnd"/>
      <w:r w:rsidR="002108F3">
        <w:rPr>
          <w:lang w:val="en-GB"/>
        </w:rPr>
        <w:t xml:space="preserve"> (</w:t>
      </w:r>
      <w:r w:rsidRPr="0049692A">
        <w:rPr>
          <w:lang w:val="en-GB"/>
        </w:rPr>
        <w:t>make directory</w:t>
      </w:r>
      <w:r w:rsidR="00500868">
        <w:rPr>
          <w:lang w:val="en-GB"/>
        </w:rPr>
        <w:t>)</w:t>
      </w:r>
      <w:r w:rsidRPr="0049692A">
        <w:rPr>
          <w:lang w:val="en-GB"/>
        </w:rPr>
        <w:t xml:space="preserve"> command allows the user to make a new directory. Just like making a new directory within a PC or Mac desktop environment, the </w:t>
      </w:r>
      <w:proofErr w:type="spellStart"/>
      <w:r w:rsidRPr="0049692A">
        <w:rPr>
          <w:lang w:val="en-GB"/>
        </w:rPr>
        <w:t>mkdir</w:t>
      </w:r>
      <w:proofErr w:type="spellEnd"/>
      <w:r w:rsidRPr="0049692A">
        <w:rPr>
          <w:lang w:val="en-GB"/>
        </w:rPr>
        <w:t xml:space="preserve"> command makes new directories in a Linux environment.</w:t>
      </w:r>
    </w:p>
    <w:p w14:paraId="41458880" w14:textId="0D85743C" w:rsidR="0049692A" w:rsidRDefault="00F541EB" w:rsidP="00845964">
      <w:pPr>
        <w:rPr>
          <w:b/>
          <w:bCs/>
          <w:lang w:val="en-GB"/>
        </w:rPr>
      </w:pPr>
      <w:r>
        <w:rPr>
          <w:noProof/>
        </w:rPr>
        <w:drawing>
          <wp:inline distT="0" distB="0" distL="0" distR="0" wp14:anchorId="53C8E2E9" wp14:editId="6732B400">
            <wp:extent cx="576072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725170"/>
                    </a:xfrm>
                    <a:prstGeom prst="rect">
                      <a:avLst/>
                    </a:prstGeom>
                  </pic:spPr>
                </pic:pic>
              </a:graphicData>
            </a:graphic>
          </wp:inline>
        </w:drawing>
      </w:r>
    </w:p>
    <w:p w14:paraId="7E0345AB" w14:textId="358383AF" w:rsidR="0049692A" w:rsidRPr="00F541EB" w:rsidRDefault="0049692A" w:rsidP="00845964">
      <w:pPr>
        <w:rPr>
          <w:lang w:val="en-GB"/>
        </w:rPr>
      </w:pPr>
      <w:r w:rsidRPr="0049692A">
        <w:rPr>
          <w:lang w:val="en-GB"/>
        </w:rPr>
        <w:lastRenderedPageBreak/>
        <w:t xml:space="preserve">The </w:t>
      </w:r>
      <w:proofErr w:type="spellStart"/>
      <w:r w:rsidR="002108F3" w:rsidRPr="0049692A">
        <w:rPr>
          <w:lang w:val="en-GB"/>
        </w:rPr>
        <w:t>rmdir</w:t>
      </w:r>
      <w:proofErr w:type="spellEnd"/>
      <w:r w:rsidR="002108F3">
        <w:rPr>
          <w:lang w:val="en-GB"/>
        </w:rPr>
        <w:t xml:space="preserve"> (</w:t>
      </w:r>
      <w:r w:rsidRPr="0049692A">
        <w:rPr>
          <w:lang w:val="en-GB"/>
        </w:rPr>
        <w:t>remove directory</w:t>
      </w:r>
      <w:r w:rsidR="00500868">
        <w:rPr>
          <w:lang w:val="en-GB"/>
        </w:rPr>
        <w:t>)</w:t>
      </w:r>
      <w:r w:rsidRPr="0049692A">
        <w:rPr>
          <w:lang w:val="en-GB"/>
        </w:rPr>
        <w:t xml:space="preserve"> command allows the user to remove an existing </w:t>
      </w:r>
      <w:r w:rsidR="00500868">
        <w:rPr>
          <w:lang w:val="en-GB"/>
        </w:rPr>
        <w:t>empty directory.</w:t>
      </w:r>
    </w:p>
    <w:p w14:paraId="22C43F4E" w14:textId="64B0B30E" w:rsidR="0049692A" w:rsidRDefault="00F541EB" w:rsidP="00845964">
      <w:r>
        <w:rPr>
          <w:noProof/>
        </w:rPr>
        <w:drawing>
          <wp:inline distT="0" distB="0" distL="0" distR="0" wp14:anchorId="69D20204" wp14:editId="384A900A">
            <wp:extent cx="5760720" cy="78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781050"/>
                    </a:xfrm>
                    <a:prstGeom prst="rect">
                      <a:avLst/>
                    </a:prstGeom>
                  </pic:spPr>
                </pic:pic>
              </a:graphicData>
            </a:graphic>
          </wp:inline>
        </w:drawing>
      </w:r>
    </w:p>
    <w:p w14:paraId="508ED64B" w14:textId="4EE123D4" w:rsidR="0049692A" w:rsidRPr="00500868" w:rsidRDefault="0049692A" w:rsidP="00845964">
      <w:pPr>
        <w:rPr>
          <w:lang w:val="en-GB"/>
        </w:rPr>
      </w:pPr>
      <w:r w:rsidRPr="0049692A">
        <w:rPr>
          <w:lang w:val="en-GB"/>
        </w:rPr>
        <w:t>The rm command will remove directories and files held within, the rm command will delete created files.</w:t>
      </w:r>
    </w:p>
    <w:p w14:paraId="5B1815C3" w14:textId="4607BB06" w:rsidR="0049692A" w:rsidRPr="00500868" w:rsidRDefault="0049692A" w:rsidP="00845964">
      <w:pPr>
        <w:rPr>
          <w:lang w:val="en-GB"/>
        </w:rPr>
      </w:pPr>
    </w:p>
    <w:p w14:paraId="319E9F36" w14:textId="558B8D0A" w:rsidR="0049692A" w:rsidRPr="00500868" w:rsidRDefault="0049692A" w:rsidP="00845964">
      <w:pPr>
        <w:rPr>
          <w:b/>
          <w:bCs/>
          <w:lang w:val="en-GB"/>
        </w:rPr>
      </w:pPr>
      <w:r w:rsidRPr="00500868">
        <w:rPr>
          <w:b/>
          <w:bCs/>
          <w:lang w:val="en-GB"/>
        </w:rPr>
        <w:t>Touch:</w:t>
      </w:r>
    </w:p>
    <w:p w14:paraId="3E8BC70D" w14:textId="550DC361" w:rsidR="0049692A" w:rsidRDefault="00F541EB" w:rsidP="00845964">
      <w:pPr>
        <w:rPr>
          <w:b/>
          <w:bCs/>
          <w:lang w:val="en-GB"/>
        </w:rPr>
      </w:pPr>
      <w:r>
        <w:rPr>
          <w:noProof/>
        </w:rPr>
        <w:drawing>
          <wp:inline distT="0" distB="0" distL="0" distR="0" wp14:anchorId="0C0D4B50" wp14:editId="6A8323C3">
            <wp:extent cx="5760720" cy="753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753745"/>
                    </a:xfrm>
                    <a:prstGeom prst="rect">
                      <a:avLst/>
                    </a:prstGeom>
                  </pic:spPr>
                </pic:pic>
              </a:graphicData>
            </a:graphic>
          </wp:inline>
        </w:drawing>
      </w:r>
    </w:p>
    <w:p w14:paraId="38CF5AF3" w14:textId="24E1FB90" w:rsidR="00B3223B" w:rsidRDefault="00B3223B" w:rsidP="00845964">
      <w:pPr>
        <w:rPr>
          <w:b/>
          <w:bCs/>
          <w:lang w:val="en-GB"/>
        </w:rPr>
      </w:pPr>
      <w:r w:rsidRPr="00B3223B">
        <w:rPr>
          <w:lang w:val="en-GB"/>
        </w:rPr>
        <w:t xml:space="preserve">The touch command allows users to make files </w:t>
      </w:r>
      <w:r w:rsidR="00500868">
        <w:rPr>
          <w:lang w:val="en-GB"/>
        </w:rPr>
        <w:t xml:space="preserve">and to change the last used time to the </w:t>
      </w:r>
      <w:r w:rsidR="002108F3">
        <w:rPr>
          <w:lang w:val="en-GB"/>
        </w:rPr>
        <w:t>user’s</w:t>
      </w:r>
      <w:r w:rsidR="00500868">
        <w:rPr>
          <w:lang w:val="en-GB"/>
        </w:rPr>
        <w:t xml:space="preserve"> current time.</w:t>
      </w:r>
    </w:p>
    <w:p w14:paraId="07C4BD57" w14:textId="48D014D4" w:rsidR="00D215A0" w:rsidRDefault="00D215A0" w:rsidP="00845964">
      <w:pPr>
        <w:rPr>
          <w:b/>
          <w:bCs/>
          <w:lang w:val="en-GB"/>
        </w:rPr>
      </w:pPr>
      <w:r>
        <w:rPr>
          <w:b/>
          <w:bCs/>
          <w:lang w:val="en-GB"/>
        </w:rPr>
        <w:t>Locate:</w:t>
      </w:r>
    </w:p>
    <w:p w14:paraId="71BBDB6F" w14:textId="3FEF87F3" w:rsidR="00D215A0" w:rsidRDefault="00F541EB" w:rsidP="00845964">
      <w:pPr>
        <w:rPr>
          <w:b/>
          <w:bCs/>
          <w:lang w:val="en-GB"/>
        </w:rPr>
      </w:pPr>
      <w:r>
        <w:rPr>
          <w:noProof/>
        </w:rPr>
        <w:drawing>
          <wp:inline distT="0" distB="0" distL="0" distR="0" wp14:anchorId="633F5077" wp14:editId="0EFEC13F">
            <wp:extent cx="5038725" cy="1666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725" cy="1666875"/>
                    </a:xfrm>
                    <a:prstGeom prst="rect">
                      <a:avLst/>
                    </a:prstGeom>
                  </pic:spPr>
                </pic:pic>
              </a:graphicData>
            </a:graphic>
          </wp:inline>
        </w:drawing>
      </w:r>
    </w:p>
    <w:p w14:paraId="55632741" w14:textId="6C637C02" w:rsidR="00B3223B" w:rsidRDefault="00B3223B" w:rsidP="00845964">
      <w:pPr>
        <w:rPr>
          <w:lang w:val="en-GB"/>
        </w:rPr>
      </w:pPr>
      <w:r w:rsidRPr="00B3223B">
        <w:rPr>
          <w:lang w:val="en-GB"/>
        </w:rPr>
        <w:t>The locate command is meant to find a file</w:t>
      </w:r>
      <w:r w:rsidR="00500868">
        <w:rPr>
          <w:lang w:val="en-GB"/>
        </w:rPr>
        <w:t>,</w:t>
      </w:r>
      <w:r w:rsidRPr="00B3223B">
        <w:rPr>
          <w:lang w:val="en-GB"/>
        </w:rPr>
        <w:t xml:space="preserve"> </w:t>
      </w:r>
      <w:r w:rsidR="00500868">
        <w:rPr>
          <w:lang w:val="en-GB"/>
        </w:rPr>
        <w:t>i</w:t>
      </w:r>
      <w:r w:rsidRPr="00B3223B">
        <w:rPr>
          <w:lang w:val="en-GB"/>
        </w:rPr>
        <w:t>f you don't know the name of a certain file or you aren't sure where the file is saved and stored</w:t>
      </w:r>
    </w:p>
    <w:p w14:paraId="67BD8C9C" w14:textId="2CF8C5C3" w:rsidR="00EB4774" w:rsidRPr="00893443" w:rsidRDefault="00EB4774" w:rsidP="00EB4774">
      <w:pPr>
        <w:rPr>
          <w:b/>
          <w:bCs/>
          <w:lang w:val="en-GB"/>
        </w:rPr>
      </w:pPr>
    </w:p>
    <w:p w14:paraId="69A0A8D5" w14:textId="77777777" w:rsidR="00DB7FC5" w:rsidRDefault="00DB7FC5">
      <w:pPr>
        <w:rPr>
          <w:b/>
          <w:bCs/>
          <w:lang w:val="en-GB"/>
        </w:rPr>
      </w:pPr>
      <w:r>
        <w:rPr>
          <w:b/>
          <w:bCs/>
          <w:lang w:val="en-GB"/>
        </w:rPr>
        <w:br w:type="page"/>
      </w:r>
    </w:p>
    <w:p w14:paraId="5EC78721" w14:textId="495C010A" w:rsidR="00EB4774" w:rsidRPr="00EB4774" w:rsidRDefault="00EB4774" w:rsidP="00EB4774">
      <w:pPr>
        <w:rPr>
          <w:b/>
          <w:bCs/>
          <w:lang w:val="en-GB"/>
        </w:rPr>
      </w:pPr>
      <w:proofErr w:type="spellStart"/>
      <w:r w:rsidRPr="00EB4774">
        <w:rPr>
          <w:b/>
          <w:bCs/>
          <w:lang w:val="en-GB"/>
        </w:rPr>
        <w:lastRenderedPageBreak/>
        <w:t>Overthewire</w:t>
      </w:r>
      <w:proofErr w:type="spellEnd"/>
      <w:r w:rsidRPr="00EB4774">
        <w:rPr>
          <w:b/>
          <w:bCs/>
          <w:lang w:val="en-GB"/>
        </w:rPr>
        <w:t xml:space="preserve"> challenge</w:t>
      </w:r>
      <w:r>
        <w:rPr>
          <w:b/>
          <w:bCs/>
          <w:lang w:val="en-GB"/>
        </w:rPr>
        <w:t>:</w:t>
      </w:r>
    </w:p>
    <w:p w14:paraId="3F9956D5" w14:textId="17387794" w:rsidR="00EB4774" w:rsidRPr="00EB4774" w:rsidRDefault="008B045C" w:rsidP="00845964">
      <w:pPr>
        <w:rPr>
          <w:lang w:val="en-GB"/>
        </w:rPr>
      </w:pPr>
      <w:hyperlink r:id="rId115" w:history="1">
        <w:r w:rsidR="00EB4774" w:rsidRPr="00EB4774">
          <w:rPr>
            <w:rStyle w:val="Hyperlink"/>
            <w:lang w:val="en-GB"/>
          </w:rPr>
          <w:t>http://overthewire.org/wargames/bandit/</w:t>
        </w:r>
      </w:hyperlink>
      <w:r w:rsidR="00EB4774" w:rsidRPr="00EB4774">
        <w:rPr>
          <w:lang w:val="en-GB"/>
        </w:rPr>
        <w:t xml:space="preserve"> </w:t>
      </w:r>
    </w:p>
    <w:p w14:paraId="2259DD37" w14:textId="747BE270" w:rsidR="006E2858" w:rsidRDefault="006E2858" w:rsidP="00845964">
      <w:pPr>
        <w:rPr>
          <w:lang w:val="en-GB"/>
        </w:rPr>
      </w:pPr>
      <w:r>
        <w:rPr>
          <w:noProof/>
        </w:rPr>
        <w:drawing>
          <wp:inline distT="0" distB="0" distL="0" distR="0" wp14:anchorId="3B63ABBA" wp14:editId="04842EA5">
            <wp:extent cx="3139440" cy="2316168"/>
            <wp:effectExtent l="0" t="0" r="38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51763" cy="2325259"/>
                    </a:xfrm>
                    <a:prstGeom prst="rect">
                      <a:avLst/>
                    </a:prstGeom>
                  </pic:spPr>
                </pic:pic>
              </a:graphicData>
            </a:graphic>
          </wp:inline>
        </w:drawing>
      </w:r>
    </w:p>
    <w:p w14:paraId="5CC7B51C" w14:textId="5DFE2FC7" w:rsidR="00EB4774" w:rsidRDefault="00EB4774" w:rsidP="00845964">
      <w:pPr>
        <w:rPr>
          <w:lang w:val="en-GB"/>
        </w:rPr>
      </w:pPr>
      <w:r>
        <w:rPr>
          <w:lang w:val="en-GB"/>
        </w:rPr>
        <w:t xml:space="preserve">Every </w:t>
      </w:r>
      <w:r w:rsidR="002108F3">
        <w:rPr>
          <w:lang w:val="en-GB"/>
        </w:rPr>
        <w:t>level</w:t>
      </w:r>
      <w:r>
        <w:rPr>
          <w:lang w:val="en-GB"/>
        </w:rPr>
        <w:t xml:space="preserve"> the game gives a list of useful commands for that </w:t>
      </w:r>
      <w:r w:rsidR="002108F3">
        <w:rPr>
          <w:lang w:val="en-GB"/>
        </w:rPr>
        <w:t>level</w:t>
      </w:r>
      <w:r>
        <w:rPr>
          <w:lang w:val="en-GB"/>
        </w:rPr>
        <w:t xml:space="preserve">. Using the ‘man’ command I can </w:t>
      </w:r>
      <w:r w:rsidR="002108F3">
        <w:rPr>
          <w:lang w:val="en-GB"/>
        </w:rPr>
        <w:t>investigate</w:t>
      </w:r>
      <w:r>
        <w:rPr>
          <w:lang w:val="en-GB"/>
        </w:rPr>
        <w:t xml:space="preserve"> the useful commands to complete the </w:t>
      </w:r>
      <w:r w:rsidR="002108F3">
        <w:rPr>
          <w:lang w:val="en-GB"/>
        </w:rPr>
        <w:t>level</w:t>
      </w:r>
      <w:r>
        <w:rPr>
          <w:lang w:val="en-GB"/>
        </w:rPr>
        <w:t xml:space="preserve">. When I use a quote in this part it means I couldn’t find the info I needed </w:t>
      </w:r>
      <w:r w:rsidR="00E93F69">
        <w:rPr>
          <w:lang w:val="en-GB"/>
        </w:rPr>
        <w:t xml:space="preserve">using </w:t>
      </w:r>
      <w:r w:rsidR="002108F3">
        <w:rPr>
          <w:lang w:val="en-GB"/>
        </w:rPr>
        <w:t>man,</w:t>
      </w:r>
      <w:r w:rsidR="00E93F69">
        <w:rPr>
          <w:lang w:val="en-GB"/>
        </w:rPr>
        <w:t xml:space="preserve"> so I had to search on the internet for possible commands to use</w:t>
      </w:r>
      <w:r>
        <w:rPr>
          <w:lang w:val="en-GB"/>
        </w:rPr>
        <w:t>.</w:t>
      </w:r>
    </w:p>
    <w:p w14:paraId="3F7CAD62" w14:textId="6C5039D6" w:rsidR="000A5414" w:rsidRPr="000A5414" w:rsidRDefault="000A5414" w:rsidP="00845964">
      <w:pPr>
        <w:rPr>
          <w:b/>
          <w:bCs/>
          <w:lang w:val="en-GB"/>
        </w:rPr>
      </w:pPr>
      <w:r>
        <w:rPr>
          <w:b/>
          <w:bCs/>
          <w:lang w:val="en-GB"/>
        </w:rPr>
        <w:t>0 --&gt; 1</w:t>
      </w:r>
    </w:p>
    <w:p w14:paraId="555E7722" w14:textId="60A73F16" w:rsidR="000A5414" w:rsidRDefault="000A5414" w:rsidP="00845964">
      <w:pPr>
        <w:rPr>
          <w:lang w:val="en-GB"/>
        </w:rPr>
      </w:pPr>
      <w:r>
        <w:rPr>
          <w:noProof/>
        </w:rPr>
        <w:drawing>
          <wp:inline distT="0" distB="0" distL="0" distR="0" wp14:anchorId="6E27520B" wp14:editId="2D85E74C">
            <wp:extent cx="4861560" cy="12223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0270" cy="1227061"/>
                    </a:xfrm>
                    <a:prstGeom prst="rect">
                      <a:avLst/>
                    </a:prstGeom>
                  </pic:spPr>
                </pic:pic>
              </a:graphicData>
            </a:graphic>
          </wp:inline>
        </w:drawing>
      </w:r>
    </w:p>
    <w:p w14:paraId="0B2C0D2E" w14:textId="2D4E1908" w:rsidR="000A5414" w:rsidRDefault="000A5414" w:rsidP="00845964">
      <w:pPr>
        <w:rPr>
          <w:b/>
          <w:bCs/>
          <w:lang w:val="en-GB"/>
        </w:rPr>
      </w:pPr>
      <w:r>
        <w:rPr>
          <w:b/>
          <w:bCs/>
          <w:lang w:val="en-GB"/>
        </w:rPr>
        <w:t>1 --&gt; 2</w:t>
      </w:r>
    </w:p>
    <w:p w14:paraId="28231502" w14:textId="4D00BDC6" w:rsidR="000A5414" w:rsidRDefault="000A5414" w:rsidP="00845964">
      <w:pPr>
        <w:rPr>
          <w:b/>
          <w:bCs/>
          <w:lang w:val="en-GB"/>
        </w:rPr>
      </w:pPr>
      <w:r>
        <w:rPr>
          <w:noProof/>
        </w:rPr>
        <w:drawing>
          <wp:inline distT="0" distB="0" distL="0" distR="0" wp14:anchorId="2D9AF3EF" wp14:editId="19A38807">
            <wp:extent cx="4930140" cy="1520561"/>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52310" cy="1527399"/>
                    </a:xfrm>
                    <a:prstGeom prst="rect">
                      <a:avLst/>
                    </a:prstGeom>
                  </pic:spPr>
                </pic:pic>
              </a:graphicData>
            </a:graphic>
          </wp:inline>
        </w:drawing>
      </w:r>
    </w:p>
    <w:p w14:paraId="307D2F4B" w14:textId="4F056FC1" w:rsidR="000A5414" w:rsidRDefault="008B045C" w:rsidP="00845964">
      <w:pPr>
        <w:rPr>
          <w:b/>
          <w:bCs/>
          <w:lang w:val="en-GB"/>
        </w:rPr>
      </w:pPr>
      <w:sdt>
        <w:sdtPr>
          <w:rPr>
            <w:b/>
            <w:bCs/>
            <w:lang w:val="en-GB"/>
          </w:rPr>
          <w:id w:val="-313415803"/>
          <w:citation/>
        </w:sdtPr>
        <w:sdtContent>
          <w:r w:rsidR="000A5414">
            <w:rPr>
              <w:b/>
              <w:bCs/>
              <w:lang w:val="en-GB"/>
            </w:rPr>
            <w:fldChar w:fldCharType="begin"/>
          </w:r>
          <w:r w:rsidR="000A5414">
            <w:rPr>
              <w:b/>
              <w:bCs/>
              <w:lang w:val="en-GB"/>
            </w:rPr>
            <w:instrText xml:space="preserve"> CITATION cam11 \l 2057 </w:instrText>
          </w:r>
          <w:r w:rsidR="000A5414">
            <w:rPr>
              <w:b/>
              <w:bCs/>
              <w:lang w:val="en-GB"/>
            </w:rPr>
            <w:fldChar w:fldCharType="separate"/>
          </w:r>
          <w:r w:rsidR="009F73D4">
            <w:rPr>
              <w:noProof/>
              <w:lang w:val="en-GB"/>
            </w:rPr>
            <w:t>(camh, 2011)</w:t>
          </w:r>
          <w:r w:rsidR="000A5414">
            <w:rPr>
              <w:b/>
              <w:bCs/>
              <w:lang w:val="en-GB"/>
            </w:rPr>
            <w:fldChar w:fldCharType="end"/>
          </w:r>
        </w:sdtContent>
      </w:sdt>
    </w:p>
    <w:p w14:paraId="52876961" w14:textId="77777777" w:rsidR="00DB7FC5" w:rsidRDefault="00DB7FC5" w:rsidP="00845964">
      <w:pPr>
        <w:rPr>
          <w:b/>
          <w:bCs/>
          <w:lang w:val="en-GB"/>
        </w:rPr>
      </w:pPr>
    </w:p>
    <w:p w14:paraId="20B37721" w14:textId="77777777" w:rsidR="00DB7FC5" w:rsidRDefault="00DB7FC5" w:rsidP="00845964">
      <w:pPr>
        <w:rPr>
          <w:b/>
          <w:bCs/>
          <w:lang w:val="en-GB"/>
        </w:rPr>
      </w:pPr>
    </w:p>
    <w:p w14:paraId="0691E6D5" w14:textId="77777777" w:rsidR="00DB7FC5" w:rsidRDefault="00DB7FC5" w:rsidP="00845964">
      <w:pPr>
        <w:rPr>
          <w:b/>
          <w:bCs/>
          <w:lang w:val="en-GB"/>
        </w:rPr>
      </w:pPr>
    </w:p>
    <w:p w14:paraId="15324837" w14:textId="77777777" w:rsidR="00DB7FC5" w:rsidRDefault="00DB7FC5" w:rsidP="00845964">
      <w:pPr>
        <w:rPr>
          <w:b/>
          <w:bCs/>
          <w:lang w:val="en-GB"/>
        </w:rPr>
      </w:pPr>
    </w:p>
    <w:p w14:paraId="3D1859B1" w14:textId="26513A32" w:rsidR="000A5414" w:rsidRDefault="000A5414" w:rsidP="00845964">
      <w:pPr>
        <w:rPr>
          <w:b/>
          <w:bCs/>
          <w:lang w:val="en-GB"/>
        </w:rPr>
      </w:pPr>
      <w:r>
        <w:rPr>
          <w:b/>
          <w:bCs/>
          <w:lang w:val="en-GB"/>
        </w:rPr>
        <w:lastRenderedPageBreak/>
        <w:t>2 --&gt; 3</w:t>
      </w:r>
    </w:p>
    <w:p w14:paraId="21117D0D" w14:textId="77807678" w:rsidR="000A5414" w:rsidRDefault="000A5414" w:rsidP="00845964">
      <w:pPr>
        <w:rPr>
          <w:b/>
          <w:bCs/>
          <w:lang w:val="en-GB"/>
        </w:rPr>
      </w:pPr>
      <w:r>
        <w:rPr>
          <w:noProof/>
        </w:rPr>
        <w:drawing>
          <wp:inline distT="0" distB="0" distL="0" distR="0" wp14:anchorId="6EA44586" wp14:editId="59A748C4">
            <wp:extent cx="5760720" cy="1471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471930"/>
                    </a:xfrm>
                    <a:prstGeom prst="rect">
                      <a:avLst/>
                    </a:prstGeom>
                  </pic:spPr>
                </pic:pic>
              </a:graphicData>
            </a:graphic>
          </wp:inline>
        </w:drawing>
      </w:r>
    </w:p>
    <w:p w14:paraId="0C8DB4AF" w14:textId="614FA775" w:rsidR="00A3169F" w:rsidRDefault="008B045C" w:rsidP="00845964">
      <w:pPr>
        <w:rPr>
          <w:b/>
          <w:bCs/>
          <w:lang w:val="en-GB"/>
        </w:rPr>
      </w:pPr>
      <w:sdt>
        <w:sdtPr>
          <w:rPr>
            <w:b/>
            <w:bCs/>
            <w:lang w:val="en-GB"/>
          </w:rPr>
          <w:id w:val="1289246832"/>
          <w:citation/>
        </w:sdtPr>
        <w:sdtContent>
          <w:r w:rsidR="00A3169F">
            <w:rPr>
              <w:b/>
              <w:bCs/>
              <w:lang w:val="en-GB"/>
            </w:rPr>
            <w:fldChar w:fldCharType="begin"/>
          </w:r>
          <w:r w:rsidR="00A3169F">
            <w:rPr>
              <w:b/>
              <w:bCs/>
              <w:lang w:val="en-GB"/>
            </w:rPr>
            <w:instrText xml:space="preserve"> CITATION sca13 \l 2057 </w:instrText>
          </w:r>
          <w:r w:rsidR="00A3169F">
            <w:rPr>
              <w:b/>
              <w:bCs/>
              <w:lang w:val="en-GB"/>
            </w:rPr>
            <w:fldChar w:fldCharType="separate"/>
          </w:r>
          <w:r w:rsidR="009F73D4">
            <w:rPr>
              <w:noProof/>
              <w:lang w:val="en-GB"/>
            </w:rPr>
            <w:t>(scarecrow, 2013)</w:t>
          </w:r>
          <w:r w:rsidR="00A3169F">
            <w:rPr>
              <w:b/>
              <w:bCs/>
              <w:lang w:val="en-GB"/>
            </w:rPr>
            <w:fldChar w:fldCharType="end"/>
          </w:r>
        </w:sdtContent>
      </w:sdt>
    </w:p>
    <w:p w14:paraId="2928F35F" w14:textId="29C47049" w:rsidR="00A3169F" w:rsidRDefault="00A3169F" w:rsidP="00845964">
      <w:pPr>
        <w:rPr>
          <w:b/>
          <w:bCs/>
          <w:lang w:val="en-GB"/>
        </w:rPr>
      </w:pPr>
      <w:r>
        <w:rPr>
          <w:b/>
          <w:bCs/>
          <w:lang w:val="en-GB"/>
        </w:rPr>
        <w:t>3 --&gt; 4</w:t>
      </w:r>
    </w:p>
    <w:p w14:paraId="673A4B80" w14:textId="5AE0682B" w:rsidR="00006990" w:rsidRDefault="00A3169F" w:rsidP="00845964">
      <w:pPr>
        <w:rPr>
          <w:b/>
          <w:bCs/>
          <w:lang w:val="en-GB"/>
        </w:rPr>
      </w:pPr>
      <w:r>
        <w:rPr>
          <w:noProof/>
        </w:rPr>
        <w:drawing>
          <wp:inline distT="0" distB="0" distL="0" distR="0" wp14:anchorId="14D53CEC" wp14:editId="586A1BAA">
            <wp:extent cx="576072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414780"/>
                    </a:xfrm>
                    <a:prstGeom prst="rect">
                      <a:avLst/>
                    </a:prstGeom>
                  </pic:spPr>
                </pic:pic>
              </a:graphicData>
            </a:graphic>
          </wp:inline>
        </w:drawing>
      </w:r>
    </w:p>
    <w:p w14:paraId="45E1FA4E" w14:textId="5186EC13" w:rsidR="00006990" w:rsidRDefault="00006990" w:rsidP="00845964">
      <w:pPr>
        <w:rPr>
          <w:b/>
          <w:bCs/>
          <w:lang w:val="en-GB"/>
        </w:rPr>
      </w:pPr>
      <w:r>
        <w:rPr>
          <w:b/>
          <w:bCs/>
          <w:lang w:val="en-GB"/>
        </w:rPr>
        <w:t>4 --&gt; 5</w:t>
      </w:r>
    </w:p>
    <w:p w14:paraId="27140CD7" w14:textId="07C38243" w:rsidR="00006990" w:rsidRDefault="00006990" w:rsidP="00E93F69">
      <w:pPr>
        <w:rPr>
          <w:lang w:val="en-GB"/>
        </w:rPr>
      </w:pPr>
      <w:r>
        <w:rPr>
          <w:noProof/>
        </w:rPr>
        <w:drawing>
          <wp:inline distT="0" distB="0" distL="0" distR="0" wp14:anchorId="0ACB5066" wp14:editId="34D8063D">
            <wp:extent cx="4305300"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5300" cy="3124200"/>
                    </a:xfrm>
                    <a:prstGeom prst="rect">
                      <a:avLst/>
                    </a:prstGeom>
                  </pic:spPr>
                </pic:pic>
              </a:graphicData>
            </a:graphic>
          </wp:inline>
        </w:drawing>
      </w:r>
    </w:p>
    <w:p w14:paraId="1C7DA225" w14:textId="085EF7F9" w:rsidR="00006990" w:rsidRDefault="00006990" w:rsidP="00845964">
      <w:pPr>
        <w:rPr>
          <w:lang w:val="en-GB"/>
        </w:rPr>
      </w:pPr>
    </w:p>
    <w:p w14:paraId="3E5BCA2C" w14:textId="6267D518" w:rsidR="00DB7FC5" w:rsidRDefault="00DB7FC5" w:rsidP="00845964">
      <w:pPr>
        <w:rPr>
          <w:lang w:val="en-GB"/>
        </w:rPr>
      </w:pPr>
    </w:p>
    <w:p w14:paraId="4466F520" w14:textId="3CD6ACAF" w:rsidR="00DB7FC5" w:rsidRDefault="00DB7FC5" w:rsidP="00845964">
      <w:pPr>
        <w:rPr>
          <w:lang w:val="en-GB"/>
        </w:rPr>
      </w:pPr>
    </w:p>
    <w:p w14:paraId="12AB8A2C" w14:textId="59E0703B" w:rsidR="00DB7FC5" w:rsidRDefault="00DB7FC5" w:rsidP="00845964">
      <w:pPr>
        <w:rPr>
          <w:lang w:val="en-GB"/>
        </w:rPr>
      </w:pPr>
    </w:p>
    <w:p w14:paraId="123E74C2" w14:textId="77777777" w:rsidR="00DB7FC5" w:rsidRDefault="00DB7FC5" w:rsidP="00845964">
      <w:pPr>
        <w:rPr>
          <w:lang w:val="en-GB"/>
        </w:rPr>
      </w:pPr>
    </w:p>
    <w:p w14:paraId="26DD7788" w14:textId="3A6A3C61" w:rsidR="00006990" w:rsidRDefault="00006990" w:rsidP="00845964">
      <w:pPr>
        <w:rPr>
          <w:b/>
          <w:bCs/>
          <w:lang w:val="en-GB"/>
        </w:rPr>
      </w:pPr>
      <w:r>
        <w:rPr>
          <w:b/>
          <w:bCs/>
          <w:lang w:val="en-GB"/>
        </w:rPr>
        <w:lastRenderedPageBreak/>
        <w:t>5 --&gt; 6</w:t>
      </w:r>
    </w:p>
    <w:p w14:paraId="56AAC566" w14:textId="3A4F1A6E" w:rsidR="00314666" w:rsidRDefault="00314666" w:rsidP="00E93F69">
      <w:pPr>
        <w:rPr>
          <w:lang w:val="en-GB"/>
        </w:rPr>
      </w:pPr>
      <w:r>
        <w:rPr>
          <w:lang w:val="en-GB"/>
        </w:rPr>
        <w:t>“</w:t>
      </w:r>
      <w:r w:rsidR="00006990">
        <w:rPr>
          <w:lang w:val="en-GB"/>
        </w:rPr>
        <w:t>Find -readable</w:t>
      </w:r>
      <w:r>
        <w:rPr>
          <w:lang w:val="en-GB"/>
        </w:rPr>
        <w:t>”</w:t>
      </w:r>
      <w:r w:rsidR="00006990">
        <w:rPr>
          <w:lang w:val="en-GB"/>
        </w:rPr>
        <w:t xml:space="preserve"> </w:t>
      </w:r>
      <w:r>
        <w:rPr>
          <w:lang w:val="en-GB"/>
        </w:rPr>
        <w:t xml:space="preserve">gave to many results to use. </w:t>
      </w:r>
    </w:p>
    <w:p w14:paraId="402DD7F6" w14:textId="72690500" w:rsidR="00314666" w:rsidRDefault="00314666" w:rsidP="00845964">
      <w:pPr>
        <w:rPr>
          <w:lang w:val="en-GB"/>
        </w:rPr>
      </w:pPr>
      <w:r>
        <w:rPr>
          <w:noProof/>
        </w:rPr>
        <w:drawing>
          <wp:inline distT="0" distB="0" distL="0" distR="0" wp14:anchorId="3A423FBD" wp14:editId="5F72BD2E">
            <wp:extent cx="5214630" cy="22860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26000" cy="2290984"/>
                    </a:xfrm>
                    <a:prstGeom prst="rect">
                      <a:avLst/>
                    </a:prstGeom>
                  </pic:spPr>
                </pic:pic>
              </a:graphicData>
            </a:graphic>
          </wp:inline>
        </w:drawing>
      </w:r>
    </w:p>
    <w:p w14:paraId="41F1C7D6" w14:textId="3AD41B37" w:rsidR="00E93F69" w:rsidRDefault="008B045C" w:rsidP="00845964">
      <w:pPr>
        <w:rPr>
          <w:lang w:val="en-GB"/>
        </w:rPr>
      </w:pPr>
      <w:sdt>
        <w:sdtPr>
          <w:rPr>
            <w:lang w:val="en-GB"/>
          </w:rPr>
          <w:id w:val="-1042366385"/>
          <w:citation/>
        </w:sdtPr>
        <w:sdtContent>
          <w:r w:rsidR="00E93F69">
            <w:rPr>
              <w:lang w:val="en-GB"/>
            </w:rPr>
            <w:fldChar w:fldCharType="begin"/>
          </w:r>
          <w:r w:rsidR="00E93F69">
            <w:rPr>
              <w:lang w:val="en-GB"/>
            </w:rPr>
            <w:instrText xml:space="preserve"> CITATION Mar08 \l 2057 </w:instrText>
          </w:r>
          <w:r w:rsidR="00E93F69">
            <w:rPr>
              <w:lang w:val="en-GB"/>
            </w:rPr>
            <w:fldChar w:fldCharType="separate"/>
          </w:r>
          <w:r w:rsidR="009F73D4">
            <w:rPr>
              <w:noProof/>
              <w:lang w:val="en-GB"/>
            </w:rPr>
            <w:t>(Ducea, 2008)</w:t>
          </w:r>
          <w:r w:rsidR="00E93F69">
            <w:rPr>
              <w:lang w:val="en-GB"/>
            </w:rPr>
            <w:fldChar w:fldCharType="end"/>
          </w:r>
        </w:sdtContent>
      </w:sdt>
    </w:p>
    <w:p w14:paraId="7FBAA36E" w14:textId="36288468" w:rsidR="00314666" w:rsidRPr="00006990" w:rsidRDefault="00314666" w:rsidP="00845964">
      <w:pPr>
        <w:rPr>
          <w:lang w:val="en-GB"/>
        </w:rPr>
      </w:pPr>
      <w:r>
        <w:rPr>
          <w:noProof/>
        </w:rPr>
        <w:drawing>
          <wp:inline distT="0" distB="0" distL="0" distR="0" wp14:anchorId="4B6C6AAA" wp14:editId="0A14D2A3">
            <wp:extent cx="4960430" cy="3215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72741" cy="3223621"/>
                    </a:xfrm>
                    <a:prstGeom prst="rect">
                      <a:avLst/>
                    </a:prstGeom>
                  </pic:spPr>
                </pic:pic>
              </a:graphicData>
            </a:graphic>
          </wp:inline>
        </w:drawing>
      </w:r>
    </w:p>
    <w:p w14:paraId="4E032E12" w14:textId="6D01B463" w:rsidR="00A3169F" w:rsidRDefault="00A3169F" w:rsidP="00845964">
      <w:pPr>
        <w:rPr>
          <w:b/>
          <w:bCs/>
          <w:lang w:val="en-GB"/>
        </w:rPr>
      </w:pPr>
    </w:p>
    <w:p w14:paraId="0A7A4E61" w14:textId="77777777" w:rsidR="00DB7FC5" w:rsidRDefault="00DB7FC5" w:rsidP="00845964">
      <w:pPr>
        <w:rPr>
          <w:b/>
          <w:bCs/>
          <w:lang w:val="en-GB"/>
        </w:rPr>
      </w:pPr>
    </w:p>
    <w:p w14:paraId="372201B0" w14:textId="77777777" w:rsidR="00DB7FC5" w:rsidRDefault="00DB7FC5">
      <w:pPr>
        <w:rPr>
          <w:b/>
          <w:bCs/>
          <w:lang w:val="en-GB"/>
        </w:rPr>
      </w:pPr>
      <w:r>
        <w:rPr>
          <w:b/>
          <w:bCs/>
          <w:lang w:val="en-GB"/>
        </w:rPr>
        <w:br w:type="page"/>
      </w:r>
    </w:p>
    <w:p w14:paraId="449B993F" w14:textId="111D9677" w:rsidR="002C4DA3" w:rsidRDefault="002C4DA3" w:rsidP="00845964">
      <w:pPr>
        <w:rPr>
          <w:b/>
          <w:bCs/>
          <w:lang w:val="en-GB"/>
        </w:rPr>
      </w:pPr>
      <w:r>
        <w:rPr>
          <w:b/>
          <w:bCs/>
          <w:lang w:val="en-GB"/>
        </w:rPr>
        <w:lastRenderedPageBreak/>
        <w:t>6 --&gt; 7</w:t>
      </w:r>
    </w:p>
    <w:p w14:paraId="10E323B0" w14:textId="25E60DA6" w:rsidR="002C4DA3" w:rsidRDefault="002C4DA3" w:rsidP="00845964">
      <w:pPr>
        <w:rPr>
          <w:b/>
          <w:bCs/>
          <w:lang w:val="en-GB"/>
        </w:rPr>
      </w:pPr>
      <w:r>
        <w:rPr>
          <w:noProof/>
        </w:rPr>
        <w:drawing>
          <wp:inline distT="0" distB="0" distL="0" distR="0" wp14:anchorId="20590E38" wp14:editId="529B2F3F">
            <wp:extent cx="2811780" cy="3826822"/>
            <wp:effectExtent l="0" t="0" r="7620" b="254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21367" cy="3839870"/>
                    </a:xfrm>
                    <a:prstGeom prst="rect">
                      <a:avLst/>
                    </a:prstGeom>
                  </pic:spPr>
                </pic:pic>
              </a:graphicData>
            </a:graphic>
          </wp:inline>
        </w:drawing>
      </w:r>
    </w:p>
    <w:p w14:paraId="4E44AC29" w14:textId="77777777" w:rsidR="00EB4774" w:rsidRDefault="002C4DA3" w:rsidP="00845964">
      <w:pPr>
        <w:rPr>
          <w:b/>
          <w:bCs/>
          <w:lang w:val="en-GB"/>
        </w:rPr>
      </w:pPr>
      <w:r>
        <w:rPr>
          <w:noProof/>
        </w:rPr>
        <w:drawing>
          <wp:inline distT="0" distB="0" distL="0" distR="0" wp14:anchorId="4C1C44D3" wp14:editId="73893149">
            <wp:extent cx="4210050" cy="36195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0050" cy="361950"/>
                    </a:xfrm>
                    <a:prstGeom prst="rect">
                      <a:avLst/>
                    </a:prstGeom>
                  </pic:spPr>
                </pic:pic>
              </a:graphicData>
            </a:graphic>
          </wp:inline>
        </w:drawing>
      </w:r>
    </w:p>
    <w:p w14:paraId="05A66FDA" w14:textId="57F55A38" w:rsidR="002C4DA3" w:rsidRDefault="008B045C" w:rsidP="00845964">
      <w:pPr>
        <w:rPr>
          <w:b/>
          <w:bCs/>
          <w:lang w:val="en-GB"/>
        </w:rPr>
      </w:pPr>
      <w:sdt>
        <w:sdtPr>
          <w:rPr>
            <w:b/>
            <w:bCs/>
            <w:lang w:val="en-GB"/>
          </w:rPr>
          <w:id w:val="493305125"/>
          <w:citation/>
        </w:sdtPr>
        <w:sdtContent>
          <w:r w:rsidR="00017F26">
            <w:rPr>
              <w:b/>
              <w:bCs/>
              <w:lang w:val="en-GB"/>
            </w:rPr>
            <w:fldChar w:fldCharType="begin"/>
          </w:r>
          <w:r w:rsidR="00017F26">
            <w:rPr>
              <w:b/>
              <w:bCs/>
              <w:lang w:val="en-GB"/>
            </w:rPr>
            <w:instrText xml:space="preserve"> CITATION how18 \l 2057 </w:instrText>
          </w:r>
          <w:r w:rsidR="00017F26">
            <w:rPr>
              <w:b/>
              <w:bCs/>
              <w:lang w:val="en-GB"/>
            </w:rPr>
            <w:fldChar w:fldCharType="separate"/>
          </w:r>
          <w:r w:rsidR="009F73D4">
            <w:rPr>
              <w:noProof/>
              <w:lang w:val="en-GB"/>
            </w:rPr>
            <w:t>(how do i find all the files owned by a particular user or group, 2018)</w:t>
          </w:r>
          <w:r w:rsidR="00017F26">
            <w:rPr>
              <w:b/>
              <w:bCs/>
              <w:lang w:val="en-GB"/>
            </w:rPr>
            <w:fldChar w:fldCharType="end"/>
          </w:r>
        </w:sdtContent>
      </w:sdt>
    </w:p>
    <w:p w14:paraId="1642FA70" w14:textId="738B1F14" w:rsidR="002C4DA3" w:rsidRPr="002C4DA3" w:rsidRDefault="002C4DA3" w:rsidP="00845964">
      <w:pPr>
        <w:rPr>
          <w:lang w:val="en-GB"/>
        </w:rPr>
      </w:pPr>
      <w:r>
        <w:rPr>
          <w:lang w:val="en-GB"/>
        </w:rPr>
        <w:t xml:space="preserve">I couldn’t really figure this out on my </w:t>
      </w:r>
      <w:r w:rsidR="00017F26">
        <w:rPr>
          <w:lang w:val="en-GB"/>
        </w:rPr>
        <w:t>own,</w:t>
      </w:r>
      <w:r>
        <w:rPr>
          <w:lang w:val="en-GB"/>
        </w:rPr>
        <w:t xml:space="preserve"> so I had to use </w:t>
      </w:r>
      <w:r w:rsidR="00017F26">
        <w:rPr>
          <w:lang w:val="en-GB"/>
        </w:rPr>
        <w:t>google to look for possible options for me to use.</w:t>
      </w:r>
    </w:p>
    <w:p w14:paraId="71444E00" w14:textId="24510DDF" w:rsidR="002C4DA3" w:rsidRDefault="00017F26" w:rsidP="00845964">
      <w:pPr>
        <w:rPr>
          <w:b/>
          <w:bCs/>
          <w:lang w:val="en-GB"/>
        </w:rPr>
      </w:pPr>
      <w:r>
        <w:rPr>
          <w:b/>
          <w:bCs/>
          <w:lang w:val="en-GB"/>
        </w:rPr>
        <w:t>7 --&gt; 8</w:t>
      </w:r>
    </w:p>
    <w:p w14:paraId="548DF109" w14:textId="3CE70AC6" w:rsidR="00017F26" w:rsidRDefault="00017F26" w:rsidP="00845964">
      <w:pPr>
        <w:rPr>
          <w:b/>
          <w:bCs/>
          <w:lang w:val="en-GB"/>
        </w:rPr>
      </w:pPr>
      <w:r>
        <w:rPr>
          <w:noProof/>
        </w:rPr>
        <w:drawing>
          <wp:inline distT="0" distB="0" distL="0" distR="0" wp14:anchorId="388D24DC" wp14:editId="19CBDCEC">
            <wp:extent cx="3676650" cy="371475"/>
            <wp:effectExtent l="0" t="0" r="0" b="9525"/>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76650" cy="371475"/>
                    </a:xfrm>
                    <a:prstGeom prst="rect">
                      <a:avLst/>
                    </a:prstGeom>
                  </pic:spPr>
                </pic:pic>
              </a:graphicData>
            </a:graphic>
          </wp:inline>
        </w:drawing>
      </w:r>
    </w:p>
    <w:p w14:paraId="06951AE3" w14:textId="492D0BC6" w:rsidR="00017F26" w:rsidRPr="0001522E" w:rsidRDefault="0001522E" w:rsidP="00845964">
      <w:pPr>
        <w:rPr>
          <w:lang w:val="en-GB"/>
        </w:rPr>
      </w:pPr>
      <w:r>
        <w:rPr>
          <w:lang w:val="en-GB"/>
        </w:rPr>
        <w:t xml:space="preserve">Using man grep first helped me figure this </w:t>
      </w:r>
      <w:r w:rsidR="002108F3">
        <w:rPr>
          <w:lang w:val="en-GB"/>
        </w:rPr>
        <w:t>level</w:t>
      </w:r>
      <w:r>
        <w:rPr>
          <w:lang w:val="en-GB"/>
        </w:rPr>
        <w:t xml:space="preserve"> out </w:t>
      </w:r>
      <w:r w:rsidR="002108F3">
        <w:rPr>
          <w:lang w:val="en-GB"/>
        </w:rPr>
        <w:t>fast</w:t>
      </w:r>
      <w:r>
        <w:rPr>
          <w:lang w:val="en-GB"/>
        </w:rPr>
        <w:t xml:space="preserve"> but</w:t>
      </w:r>
      <w:r w:rsidR="002108F3">
        <w:rPr>
          <w:lang w:val="en-GB"/>
        </w:rPr>
        <w:t xml:space="preserve"> </w:t>
      </w:r>
      <w:r>
        <w:rPr>
          <w:lang w:val="en-GB"/>
        </w:rPr>
        <w:t>a</w:t>
      </w:r>
      <w:r w:rsidR="00017F26" w:rsidRPr="0001522E">
        <w:rPr>
          <w:lang w:val="en-GB"/>
        </w:rPr>
        <w:t xml:space="preserve">fter a lot of tries I found out I was spelling millionth wrong…. </w:t>
      </w:r>
      <w:r w:rsidRPr="0001522E">
        <w:rPr>
          <w:lang w:val="en-GB"/>
        </w:rPr>
        <w:t>(I spelled it as milionth)</w:t>
      </w:r>
    </w:p>
    <w:p w14:paraId="689516C6" w14:textId="3F960F54" w:rsidR="002C4DA3" w:rsidRDefault="0001522E" w:rsidP="00845964">
      <w:pPr>
        <w:rPr>
          <w:b/>
          <w:bCs/>
          <w:lang w:val="en-GB"/>
        </w:rPr>
      </w:pPr>
      <w:r>
        <w:rPr>
          <w:b/>
          <w:bCs/>
          <w:lang w:val="en-GB"/>
        </w:rPr>
        <w:t>8 --&gt; 9</w:t>
      </w:r>
    </w:p>
    <w:p w14:paraId="3869F098" w14:textId="77777777" w:rsidR="00EB4774" w:rsidRDefault="00826DF6" w:rsidP="00845964">
      <w:pPr>
        <w:rPr>
          <w:lang w:val="en-GB"/>
        </w:rPr>
      </w:pPr>
      <w:r>
        <w:rPr>
          <w:noProof/>
        </w:rPr>
        <w:drawing>
          <wp:inline distT="0" distB="0" distL="0" distR="0" wp14:anchorId="2366730B" wp14:editId="2C58396D">
            <wp:extent cx="2733675" cy="333375"/>
            <wp:effectExtent l="0" t="0" r="9525" b="952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3675" cy="333375"/>
                    </a:xfrm>
                    <a:prstGeom prst="rect">
                      <a:avLst/>
                    </a:prstGeom>
                  </pic:spPr>
                </pic:pic>
              </a:graphicData>
            </a:graphic>
          </wp:inline>
        </w:drawing>
      </w:r>
    </w:p>
    <w:p w14:paraId="06D31372" w14:textId="3E380B62" w:rsidR="00826DF6" w:rsidRDefault="008B045C" w:rsidP="00845964">
      <w:pPr>
        <w:rPr>
          <w:lang w:val="en-GB"/>
        </w:rPr>
      </w:pPr>
      <w:sdt>
        <w:sdtPr>
          <w:rPr>
            <w:lang w:val="en-GB"/>
          </w:rPr>
          <w:id w:val="1501242049"/>
          <w:citation/>
        </w:sdtPr>
        <w:sdtContent>
          <w:r w:rsidR="00EB4774">
            <w:rPr>
              <w:lang w:val="en-GB"/>
            </w:rPr>
            <w:fldChar w:fldCharType="begin"/>
          </w:r>
          <w:r w:rsidR="00EB4774">
            <w:rPr>
              <w:lang w:val="en-GB"/>
            </w:rPr>
            <w:instrText xml:space="preserve"> CITATION pip \l 2057 </w:instrText>
          </w:r>
          <w:r w:rsidR="00EB4774">
            <w:rPr>
              <w:lang w:val="en-GB"/>
            </w:rPr>
            <w:fldChar w:fldCharType="separate"/>
          </w:r>
          <w:r w:rsidR="009F73D4">
            <w:rPr>
              <w:noProof/>
              <w:lang w:val="en-GB"/>
            </w:rPr>
            <w:t>(pipes, n.d.)</w:t>
          </w:r>
          <w:r w:rsidR="00EB4774">
            <w:rPr>
              <w:lang w:val="en-GB"/>
            </w:rPr>
            <w:fldChar w:fldCharType="end"/>
          </w:r>
        </w:sdtContent>
      </w:sdt>
    </w:p>
    <w:p w14:paraId="4743B97C" w14:textId="2EA78818" w:rsidR="00826DF6" w:rsidRDefault="00826DF6" w:rsidP="00845964">
      <w:pPr>
        <w:rPr>
          <w:lang w:val="en-GB"/>
        </w:rPr>
      </w:pPr>
    </w:p>
    <w:p w14:paraId="6C1CBB4F" w14:textId="254AC78D" w:rsidR="00DB7FC5" w:rsidRDefault="00DB7FC5" w:rsidP="00845964">
      <w:pPr>
        <w:rPr>
          <w:lang w:val="en-GB"/>
        </w:rPr>
      </w:pPr>
    </w:p>
    <w:p w14:paraId="40D63DD2" w14:textId="760E73B5" w:rsidR="00DB7FC5" w:rsidRDefault="00DB7FC5" w:rsidP="00845964">
      <w:pPr>
        <w:rPr>
          <w:lang w:val="en-GB"/>
        </w:rPr>
      </w:pPr>
    </w:p>
    <w:p w14:paraId="2379DF77" w14:textId="77777777" w:rsidR="00DB7FC5" w:rsidRDefault="00DB7FC5" w:rsidP="00845964">
      <w:pPr>
        <w:rPr>
          <w:lang w:val="en-GB"/>
        </w:rPr>
      </w:pPr>
    </w:p>
    <w:p w14:paraId="4EC53346" w14:textId="6362205D" w:rsidR="00826DF6" w:rsidRDefault="00826DF6" w:rsidP="00845964">
      <w:pPr>
        <w:rPr>
          <w:b/>
          <w:bCs/>
          <w:lang w:val="en-GB"/>
        </w:rPr>
      </w:pPr>
      <w:r w:rsidRPr="00826DF6">
        <w:rPr>
          <w:b/>
          <w:bCs/>
          <w:lang w:val="en-GB"/>
        </w:rPr>
        <w:lastRenderedPageBreak/>
        <w:t>9 --&gt; 10</w:t>
      </w:r>
    </w:p>
    <w:p w14:paraId="1E3F8595" w14:textId="77777777" w:rsidR="00EB4774" w:rsidRDefault="00826DF6" w:rsidP="00845964">
      <w:pPr>
        <w:rPr>
          <w:b/>
          <w:bCs/>
          <w:lang w:val="en-GB"/>
        </w:rPr>
      </w:pPr>
      <w:r>
        <w:rPr>
          <w:noProof/>
        </w:rPr>
        <w:drawing>
          <wp:inline distT="0" distB="0" distL="0" distR="0" wp14:anchorId="6032A40C" wp14:editId="0F90FC5B">
            <wp:extent cx="3937299" cy="914400"/>
            <wp:effectExtent l="0" t="0" r="635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43235" cy="915779"/>
                    </a:xfrm>
                    <a:prstGeom prst="rect">
                      <a:avLst/>
                    </a:prstGeom>
                  </pic:spPr>
                </pic:pic>
              </a:graphicData>
            </a:graphic>
          </wp:inline>
        </w:drawing>
      </w:r>
    </w:p>
    <w:p w14:paraId="46806D72" w14:textId="15AAD81D" w:rsidR="00826DF6" w:rsidRDefault="008B045C" w:rsidP="00845964">
      <w:pPr>
        <w:rPr>
          <w:b/>
          <w:bCs/>
          <w:lang w:val="en-GB"/>
        </w:rPr>
      </w:pPr>
      <w:sdt>
        <w:sdtPr>
          <w:rPr>
            <w:b/>
            <w:bCs/>
            <w:lang w:val="en-GB"/>
          </w:rPr>
          <w:id w:val="-1693902710"/>
          <w:citation/>
        </w:sdtPr>
        <w:sdtContent>
          <w:r w:rsidR="00EB4774">
            <w:rPr>
              <w:b/>
              <w:bCs/>
              <w:lang w:val="en-GB"/>
            </w:rPr>
            <w:fldChar w:fldCharType="begin"/>
          </w:r>
          <w:r w:rsidR="00EB4774">
            <w:rPr>
              <w:b/>
              <w:bCs/>
              <w:lang w:val="en-GB"/>
            </w:rPr>
            <w:instrText xml:space="preserve"> CITATION pip \l 2057 </w:instrText>
          </w:r>
          <w:r w:rsidR="00EB4774">
            <w:rPr>
              <w:b/>
              <w:bCs/>
              <w:lang w:val="en-GB"/>
            </w:rPr>
            <w:fldChar w:fldCharType="separate"/>
          </w:r>
          <w:r w:rsidR="009F73D4">
            <w:rPr>
              <w:noProof/>
              <w:lang w:val="en-GB"/>
            </w:rPr>
            <w:t>(pipes, n.d.)</w:t>
          </w:r>
          <w:r w:rsidR="00EB4774">
            <w:rPr>
              <w:b/>
              <w:bCs/>
              <w:lang w:val="en-GB"/>
            </w:rPr>
            <w:fldChar w:fldCharType="end"/>
          </w:r>
        </w:sdtContent>
      </w:sdt>
    </w:p>
    <w:p w14:paraId="07FFBB00" w14:textId="5518670C" w:rsidR="00826DF6" w:rsidRDefault="00826DF6" w:rsidP="00845964">
      <w:pPr>
        <w:rPr>
          <w:b/>
          <w:bCs/>
          <w:lang w:val="en-GB"/>
        </w:rPr>
      </w:pPr>
      <w:r>
        <w:rPr>
          <w:b/>
          <w:bCs/>
          <w:lang w:val="en-GB"/>
        </w:rPr>
        <w:t>10 --&gt; 11</w:t>
      </w:r>
    </w:p>
    <w:p w14:paraId="24360BA8" w14:textId="4CE8E73E" w:rsidR="00826DF6" w:rsidRDefault="00826DF6" w:rsidP="00845964">
      <w:pPr>
        <w:rPr>
          <w:b/>
          <w:bCs/>
          <w:lang w:val="en-GB"/>
        </w:rPr>
      </w:pPr>
      <w:r>
        <w:rPr>
          <w:noProof/>
        </w:rPr>
        <w:drawing>
          <wp:inline distT="0" distB="0" distL="0" distR="0" wp14:anchorId="17A2E767" wp14:editId="2FBF309E">
            <wp:extent cx="4917989" cy="45720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2629" cy="457631"/>
                    </a:xfrm>
                    <a:prstGeom prst="rect">
                      <a:avLst/>
                    </a:prstGeom>
                  </pic:spPr>
                </pic:pic>
              </a:graphicData>
            </a:graphic>
          </wp:inline>
        </w:drawing>
      </w:r>
    </w:p>
    <w:p w14:paraId="1DFC204C" w14:textId="3F28744D" w:rsidR="00826DF6" w:rsidRPr="00E714EC" w:rsidRDefault="00826DF6" w:rsidP="00845964">
      <w:pPr>
        <w:rPr>
          <w:lang w:val="en-GB"/>
        </w:rPr>
      </w:pPr>
      <w:r w:rsidRPr="00E714EC">
        <w:rPr>
          <w:lang w:val="en-GB"/>
        </w:rPr>
        <w:t xml:space="preserve">By just using man base64 I got this answer </w:t>
      </w:r>
      <w:r w:rsidR="00E714EC" w:rsidRPr="00E714EC">
        <w:rPr>
          <w:lang w:val="en-GB"/>
        </w:rPr>
        <w:t>quick.</w:t>
      </w:r>
    </w:p>
    <w:p w14:paraId="20E6060F" w14:textId="62F73516" w:rsidR="00FD1B82" w:rsidRDefault="00FD1B82" w:rsidP="00FD1B82">
      <w:pPr>
        <w:pStyle w:val="Heading5"/>
        <w:rPr>
          <w:lang w:val="en-GB"/>
        </w:rPr>
      </w:pPr>
      <w:r>
        <w:rPr>
          <w:lang w:val="en-GB"/>
        </w:rPr>
        <w:t xml:space="preserve">Afterthoughts </w:t>
      </w:r>
      <w:r w:rsidR="002108F3">
        <w:rPr>
          <w:lang w:val="en-GB"/>
        </w:rPr>
        <w:t>Linux</w:t>
      </w:r>
    </w:p>
    <w:p w14:paraId="3383402C" w14:textId="3B6B20EB" w:rsidR="00FD1B82" w:rsidRDefault="00FD1B82" w:rsidP="00FD1B82">
      <w:pPr>
        <w:rPr>
          <w:lang w:val="en-GB"/>
        </w:rPr>
      </w:pPr>
      <w:r>
        <w:rPr>
          <w:lang w:val="en-GB"/>
        </w:rPr>
        <w:t xml:space="preserve">I think I handled Linux as one of the best subjects I have done until now. I started with some basic research and after some time I decided I was ready for the ‘overthewire’ challenge. I really feel like I learned a lot from the challenge. </w:t>
      </w:r>
    </w:p>
    <w:p w14:paraId="5CC41317" w14:textId="0033C0BA" w:rsidR="00845964" w:rsidRDefault="00845964" w:rsidP="00845964">
      <w:pPr>
        <w:rPr>
          <w:lang w:val="en-GB"/>
        </w:rPr>
      </w:pPr>
    </w:p>
    <w:p w14:paraId="365A470B" w14:textId="77777777" w:rsidR="00DB7FC5" w:rsidRDefault="00DB7FC5">
      <w:pPr>
        <w:rPr>
          <w:rFonts w:asciiTheme="majorHAnsi" w:eastAsiaTheme="majorEastAsia" w:hAnsiTheme="majorHAnsi" w:cstheme="majorBidi"/>
          <w:i/>
          <w:iCs/>
          <w:color w:val="2F5496" w:themeColor="accent1" w:themeShade="BF"/>
          <w:lang w:val="en-GB"/>
        </w:rPr>
      </w:pPr>
      <w:r>
        <w:rPr>
          <w:lang w:val="en-GB"/>
        </w:rPr>
        <w:br w:type="page"/>
      </w:r>
    </w:p>
    <w:p w14:paraId="1D755377" w14:textId="157EA3B0" w:rsidR="004153D1" w:rsidRDefault="004730EF" w:rsidP="006C7146">
      <w:pPr>
        <w:pStyle w:val="Heading4"/>
        <w:rPr>
          <w:lang w:val="en-GB"/>
        </w:rPr>
      </w:pPr>
      <w:r>
        <w:rPr>
          <w:lang w:val="en-GB"/>
        </w:rPr>
        <w:lastRenderedPageBreak/>
        <w:t>Wireshark</w:t>
      </w:r>
    </w:p>
    <w:p w14:paraId="17BF174C" w14:textId="68FB1267" w:rsidR="004527C3" w:rsidRPr="004527C3" w:rsidRDefault="004527C3" w:rsidP="004527C3">
      <w:pPr>
        <w:rPr>
          <w:lang w:val="en-GB"/>
        </w:rPr>
      </w:pPr>
      <w:r>
        <w:rPr>
          <w:lang w:val="en-GB"/>
        </w:rPr>
        <w:t>I used Wireshark in multiple subjects but in this section, I’ll place some other filters and things I found.</w:t>
      </w:r>
      <w:r w:rsidRPr="004527C3">
        <w:rPr>
          <w:lang w:val="en-GB"/>
        </w:rPr>
        <w:t xml:space="preserve"> </w:t>
      </w:r>
    </w:p>
    <w:p w14:paraId="5DF663D3" w14:textId="482DD6FF" w:rsidR="003B1952" w:rsidRDefault="007B4E49" w:rsidP="004153D1">
      <w:pPr>
        <w:pStyle w:val="NormalWeb"/>
        <w:rPr>
          <w:rStyle w:val="Strong"/>
          <w:u w:val="single"/>
          <w:lang w:val="en-GB"/>
        </w:rPr>
      </w:pPr>
      <w:r w:rsidRPr="007B4E49">
        <w:rPr>
          <w:noProof/>
        </w:rPr>
        <w:drawing>
          <wp:inline distT="0" distB="0" distL="0" distR="0" wp14:anchorId="7A9DF4CC" wp14:editId="7F06321F">
            <wp:extent cx="5293360" cy="1314450"/>
            <wp:effectExtent l="0" t="0" r="254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56680" b="42255"/>
                    <a:stretch/>
                  </pic:blipFill>
                  <pic:spPr bwMode="auto">
                    <a:xfrm>
                      <a:off x="0" y="0"/>
                      <a:ext cx="5306123" cy="1317619"/>
                    </a:xfrm>
                    <a:prstGeom prst="rect">
                      <a:avLst/>
                    </a:prstGeom>
                    <a:ln>
                      <a:noFill/>
                    </a:ln>
                    <a:extLst>
                      <a:ext uri="{53640926-AAD7-44D8-BBD7-CCE9431645EC}">
                        <a14:shadowObscured xmlns:a14="http://schemas.microsoft.com/office/drawing/2010/main"/>
                      </a:ext>
                    </a:extLst>
                  </pic:spPr>
                </pic:pic>
              </a:graphicData>
            </a:graphic>
          </wp:inline>
        </w:drawing>
      </w:r>
    </w:p>
    <w:p w14:paraId="36B8B309" w14:textId="0D6A4091" w:rsidR="003B1952" w:rsidRPr="003B1952" w:rsidRDefault="003B1952" w:rsidP="004153D1">
      <w:pPr>
        <w:pStyle w:val="NormalWeb"/>
        <w:rPr>
          <w:rStyle w:val="Strong"/>
          <w:rFonts w:asciiTheme="minorHAnsi" w:hAnsiTheme="minorHAnsi" w:cstheme="minorHAnsi"/>
          <w:b w:val="0"/>
          <w:bCs w:val="0"/>
          <w:sz w:val="22"/>
          <w:szCs w:val="22"/>
          <w:lang w:val="en-GB"/>
        </w:rPr>
      </w:pPr>
      <w:r>
        <w:rPr>
          <w:rStyle w:val="Strong"/>
          <w:rFonts w:asciiTheme="minorHAnsi" w:hAnsiTheme="minorHAnsi" w:cstheme="minorHAnsi"/>
          <w:b w:val="0"/>
          <w:bCs w:val="0"/>
          <w:sz w:val="22"/>
          <w:szCs w:val="22"/>
          <w:lang w:val="en-GB"/>
        </w:rPr>
        <w:t>I was able to find the Smartwatch</w:t>
      </w:r>
      <w:r w:rsidR="004527C3">
        <w:rPr>
          <w:rStyle w:val="Strong"/>
          <w:rFonts w:asciiTheme="minorHAnsi" w:hAnsiTheme="minorHAnsi" w:cstheme="minorHAnsi"/>
          <w:b w:val="0"/>
          <w:bCs w:val="0"/>
          <w:sz w:val="22"/>
          <w:szCs w:val="22"/>
          <w:lang w:val="en-GB"/>
        </w:rPr>
        <w:t xml:space="preserve"> (My research object)</w:t>
      </w:r>
      <w:r>
        <w:rPr>
          <w:rStyle w:val="Strong"/>
          <w:rFonts w:asciiTheme="minorHAnsi" w:hAnsiTheme="minorHAnsi" w:cstheme="minorHAnsi"/>
          <w:b w:val="0"/>
          <w:bCs w:val="0"/>
          <w:sz w:val="22"/>
          <w:szCs w:val="22"/>
          <w:lang w:val="en-GB"/>
        </w:rPr>
        <w:t xml:space="preserve"> in </w:t>
      </w:r>
      <w:r w:rsidR="007779B5">
        <w:rPr>
          <w:rStyle w:val="Strong"/>
          <w:rFonts w:asciiTheme="minorHAnsi" w:hAnsiTheme="minorHAnsi" w:cstheme="minorHAnsi"/>
          <w:b w:val="0"/>
          <w:bCs w:val="0"/>
          <w:sz w:val="22"/>
          <w:szCs w:val="22"/>
          <w:lang w:val="en-GB"/>
        </w:rPr>
        <w:t>Wireshark</w:t>
      </w:r>
      <w:r>
        <w:rPr>
          <w:rStyle w:val="Strong"/>
          <w:rFonts w:asciiTheme="minorHAnsi" w:hAnsiTheme="minorHAnsi" w:cstheme="minorHAnsi"/>
          <w:b w:val="0"/>
          <w:bCs w:val="0"/>
          <w:sz w:val="22"/>
          <w:szCs w:val="22"/>
          <w:lang w:val="en-GB"/>
        </w:rPr>
        <w:t xml:space="preserve"> to!</w:t>
      </w:r>
    </w:p>
    <w:p w14:paraId="6D713FF5" w14:textId="403BA576" w:rsidR="007779B5" w:rsidRPr="00CC104F" w:rsidRDefault="003B1952" w:rsidP="004527C3">
      <w:pPr>
        <w:pStyle w:val="NormalWeb"/>
        <w:rPr>
          <w:rFonts w:cstheme="minorHAnsi"/>
        </w:rPr>
      </w:pPr>
      <w:r w:rsidRPr="003B1952">
        <w:rPr>
          <w:noProof/>
        </w:rPr>
        <w:drawing>
          <wp:inline distT="0" distB="0" distL="0" distR="0" wp14:anchorId="5023ED18" wp14:editId="22032B2F">
            <wp:extent cx="4975860" cy="31056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6356" r="46825" b="32325"/>
                    <a:stretch/>
                  </pic:blipFill>
                  <pic:spPr bwMode="auto">
                    <a:xfrm>
                      <a:off x="0" y="0"/>
                      <a:ext cx="4989853" cy="3114382"/>
                    </a:xfrm>
                    <a:prstGeom prst="rect">
                      <a:avLst/>
                    </a:prstGeom>
                    <a:ln>
                      <a:noFill/>
                    </a:ln>
                    <a:extLst>
                      <a:ext uri="{53640926-AAD7-44D8-BBD7-CCE9431645EC}">
                        <a14:shadowObscured xmlns:a14="http://schemas.microsoft.com/office/drawing/2010/main"/>
                      </a:ext>
                    </a:extLst>
                  </pic:spPr>
                </pic:pic>
              </a:graphicData>
            </a:graphic>
          </wp:inline>
        </w:drawing>
      </w:r>
      <w:r w:rsidR="007779B5" w:rsidRPr="00CC104F">
        <w:rPr>
          <w:rFonts w:cstheme="minorHAnsi"/>
        </w:rPr>
        <w:t xml:space="preserve"> </w:t>
      </w:r>
    </w:p>
    <w:p w14:paraId="2CAF7C16" w14:textId="77777777" w:rsidR="007779B5" w:rsidRDefault="007779B5" w:rsidP="007779B5">
      <w:pPr>
        <w:spacing w:before="100" w:beforeAutospacing="1" w:after="100" w:afterAutospacing="1" w:line="240" w:lineRule="auto"/>
        <w:rPr>
          <w:rFonts w:eastAsia="Times New Roman" w:cstheme="minorHAnsi"/>
          <w:lang w:val="en-GB" w:eastAsia="nl-NL"/>
        </w:rPr>
      </w:pPr>
      <w:r>
        <w:rPr>
          <w:noProof/>
        </w:rPr>
        <w:drawing>
          <wp:inline distT="0" distB="0" distL="0" distR="0" wp14:anchorId="633828FD" wp14:editId="16F6C2D8">
            <wp:extent cx="5000313" cy="206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44680" b="59347"/>
                    <a:stretch/>
                  </pic:blipFill>
                  <pic:spPr bwMode="auto">
                    <a:xfrm>
                      <a:off x="0" y="0"/>
                      <a:ext cx="5020443" cy="2075246"/>
                    </a:xfrm>
                    <a:prstGeom prst="rect">
                      <a:avLst/>
                    </a:prstGeom>
                    <a:ln>
                      <a:noFill/>
                    </a:ln>
                    <a:extLst>
                      <a:ext uri="{53640926-AAD7-44D8-BBD7-CCE9431645EC}">
                        <a14:shadowObscured xmlns:a14="http://schemas.microsoft.com/office/drawing/2010/main"/>
                      </a:ext>
                    </a:extLst>
                  </pic:spPr>
                </pic:pic>
              </a:graphicData>
            </a:graphic>
          </wp:inline>
        </w:drawing>
      </w:r>
    </w:p>
    <w:p w14:paraId="40BD3D20" w14:textId="4E15B7B2" w:rsidR="004153D1" w:rsidRDefault="004527C3" w:rsidP="004527C3">
      <w:pPr>
        <w:pStyle w:val="Heading5"/>
        <w:rPr>
          <w:lang w:val="en-GB"/>
        </w:rPr>
      </w:pPr>
      <w:r>
        <w:rPr>
          <w:lang w:val="en-GB"/>
        </w:rPr>
        <w:t>Afterthoughts Wireshark</w:t>
      </w:r>
    </w:p>
    <w:p w14:paraId="10B04AAD" w14:textId="6E9C7C0B" w:rsidR="00634CA7" w:rsidRPr="00DB7FC5" w:rsidRDefault="004527C3" w:rsidP="00DB7FC5">
      <w:pPr>
        <w:rPr>
          <w:lang w:val="en-GB"/>
        </w:rPr>
      </w:pPr>
      <w:r>
        <w:rPr>
          <w:lang w:val="en-GB"/>
        </w:rPr>
        <w:t>I found Wireshark to be a useful tool in multiple subjects. Being able to see passwords, usernames, packages and more with it. It did take me some time before I understood the use of it though.</w:t>
      </w:r>
    </w:p>
    <w:p w14:paraId="546EE245" w14:textId="77777777" w:rsidR="00F5667A" w:rsidRDefault="006C7146" w:rsidP="00F5667A">
      <w:pPr>
        <w:pStyle w:val="Heading4"/>
        <w:rPr>
          <w:rFonts w:eastAsia="Times New Roman"/>
          <w:lang w:val="en-GB" w:eastAsia="nl-NL"/>
        </w:rPr>
      </w:pPr>
      <w:r w:rsidRPr="006C7146">
        <w:rPr>
          <w:rFonts w:eastAsia="Times New Roman"/>
          <w:lang w:val="en-GB" w:eastAsia="nl-NL"/>
        </w:rPr>
        <w:lastRenderedPageBreak/>
        <w:t>VMWare ESX and Seclab</w:t>
      </w:r>
    </w:p>
    <w:p w14:paraId="66804FBA" w14:textId="637F6E5B" w:rsidR="00F5667A" w:rsidRPr="004527C3" w:rsidRDefault="00F5667A" w:rsidP="00F5667A">
      <w:pPr>
        <w:rPr>
          <w:lang w:val="en-GB"/>
        </w:rPr>
      </w:pPr>
      <w:r>
        <w:rPr>
          <w:lang w:val="en-GB"/>
        </w:rPr>
        <w:t xml:space="preserve">Without this I wouldn’t have been able to do almost any of the subjects </w:t>
      </w:r>
      <w:r w:rsidR="006C7146">
        <w:rPr>
          <w:noProof/>
        </w:rPr>
        <w:drawing>
          <wp:inline distT="0" distB="0" distL="0" distR="0" wp14:anchorId="64C12B7A" wp14:editId="03F6EC21">
            <wp:extent cx="4625340" cy="2471743"/>
            <wp:effectExtent l="0" t="0" r="381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4997"/>
                    <a:stretch/>
                  </pic:blipFill>
                  <pic:spPr bwMode="auto">
                    <a:xfrm>
                      <a:off x="0" y="0"/>
                      <a:ext cx="4627311" cy="2472796"/>
                    </a:xfrm>
                    <a:prstGeom prst="rect">
                      <a:avLst/>
                    </a:prstGeom>
                    <a:ln>
                      <a:noFill/>
                    </a:ln>
                    <a:extLst>
                      <a:ext uri="{53640926-AAD7-44D8-BBD7-CCE9431645EC}">
                        <a14:shadowObscured xmlns:a14="http://schemas.microsoft.com/office/drawing/2010/main"/>
                      </a:ext>
                    </a:extLst>
                  </pic:spPr>
                </pic:pic>
              </a:graphicData>
            </a:graphic>
          </wp:inline>
        </w:drawing>
      </w:r>
    </w:p>
    <w:p w14:paraId="659A4103" w14:textId="77777777" w:rsidR="006C7146" w:rsidRDefault="006C7146" w:rsidP="006C7146">
      <w:r>
        <w:rPr>
          <w:noProof/>
        </w:rPr>
        <w:drawing>
          <wp:inline distT="0" distB="0" distL="0" distR="0" wp14:anchorId="65E2E502" wp14:editId="68EEE4CC">
            <wp:extent cx="4533900" cy="24228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4997"/>
                    <a:stretch/>
                  </pic:blipFill>
                  <pic:spPr bwMode="auto">
                    <a:xfrm>
                      <a:off x="0" y="0"/>
                      <a:ext cx="4536707" cy="2424378"/>
                    </a:xfrm>
                    <a:prstGeom prst="rect">
                      <a:avLst/>
                    </a:prstGeom>
                    <a:ln>
                      <a:noFill/>
                    </a:ln>
                    <a:extLst>
                      <a:ext uri="{53640926-AAD7-44D8-BBD7-CCE9431645EC}">
                        <a14:shadowObscured xmlns:a14="http://schemas.microsoft.com/office/drawing/2010/main"/>
                      </a:ext>
                    </a:extLst>
                  </pic:spPr>
                </pic:pic>
              </a:graphicData>
            </a:graphic>
          </wp:inline>
        </w:drawing>
      </w:r>
    </w:p>
    <w:p w14:paraId="69BCFB03" w14:textId="6F375CE7" w:rsidR="006C7146" w:rsidRDefault="006C7146" w:rsidP="006C7146">
      <w:r>
        <w:rPr>
          <w:noProof/>
        </w:rPr>
        <w:drawing>
          <wp:inline distT="0" distB="0" distL="0" distR="0" wp14:anchorId="4195D266" wp14:editId="624E35E1">
            <wp:extent cx="2659380" cy="1407079"/>
            <wp:effectExtent l="0" t="0" r="762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938"/>
                    <a:stretch/>
                  </pic:blipFill>
                  <pic:spPr bwMode="auto">
                    <a:xfrm>
                      <a:off x="0" y="0"/>
                      <a:ext cx="2664893" cy="1409996"/>
                    </a:xfrm>
                    <a:prstGeom prst="rect">
                      <a:avLst/>
                    </a:prstGeom>
                    <a:ln>
                      <a:noFill/>
                    </a:ln>
                    <a:extLst>
                      <a:ext uri="{53640926-AAD7-44D8-BBD7-CCE9431645EC}">
                        <a14:shadowObscured xmlns:a14="http://schemas.microsoft.com/office/drawing/2010/main"/>
                      </a:ext>
                    </a:extLst>
                  </pic:spPr>
                </pic:pic>
              </a:graphicData>
            </a:graphic>
          </wp:inline>
        </w:drawing>
      </w:r>
      <w:r w:rsidR="00DB7FC5">
        <w:rPr>
          <w:noProof/>
        </w:rPr>
        <w:drawing>
          <wp:inline distT="0" distB="0" distL="0" distR="0" wp14:anchorId="39F3FDC2" wp14:editId="09FF4D94">
            <wp:extent cx="2781300" cy="149366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4527"/>
                    <a:stretch/>
                  </pic:blipFill>
                  <pic:spPr bwMode="auto">
                    <a:xfrm>
                      <a:off x="0" y="0"/>
                      <a:ext cx="2788011" cy="1497265"/>
                    </a:xfrm>
                    <a:prstGeom prst="rect">
                      <a:avLst/>
                    </a:prstGeom>
                    <a:ln>
                      <a:noFill/>
                    </a:ln>
                    <a:extLst>
                      <a:ext uri="{53640926-AAD7-44D8-BBD7-CCE9431645EC}">
                        <a14:shadowObscured xmlns:a14="http://schemas.microsoft.com/office/drawing/2010/main"/>
                      </a:ext>
                    </a:extLst>
                  </pic:spPr>
                </pic:pic>
              </a:graphicData>
            </a:graphic>
          </wp:inline>
        </w:drawing>
      </w:r>
    </w:p>
    <w:p w14:paraId="39253DD0" w14:textId="4A9D9E51" w:rsidR="006C7146" w:rsidRDefault="006C7146" w:rsidP="007768D4">
      <w:pPr>
        <w:rPr>
          <w:lang w:val="en-GB"/>
        </w:rPr>
      </w:pPr>
    </w:p>
    <w:p w14:paraId="34010C70" w14:textId="7A6C6FA9" w:rsidR="006C7146" w:rsidRDefault="006C7146" w:rsidP="006C7146">
      <w:pPr>
        <w:pStyle w:val="Heading5"/>
        <w:rPr>
          <w:lang w:val="en-GB"/>
        </w:rPr>
      </w:pPr>
      <w:r>
        <w:rPr>
          <w:lang w:val="en-GB"/>
        </w:rPr>
        <w:t xml:space="preserve">Afterthoughts </w:t>
      </w:r>
      <w:r w:rsidRPr="006C7146">
        <w:rPr>
          <w:lang w:val="en-GB"/>
        </w:rPr>
        <w:t>VMWare ESX and Seclab</w:t>
      </w:r>
    </w:p>
    <w:p w14:paraId="2D0496F0" w14:textId="7C6D0BB3" w:rsidR="006C7146" w:rsidRPr="006C7146" w:rsidRDefault="006C7146" w:rsidP="006C7146">
      <w:pPr>
        <w:rPr>
          <w:lang w:val="en-GB"/>
        </w:rPr>
      </w:pPr>
      <w:r>
        <w:rPr>
          <w:lang w:val="en-GB"/>
        </w:rPr>
        <w:t xml:space="preserve">Following the instruction for this subject it’s was easily set up after a couple of minutes. </w:t>
      </w:r>
      <w:r w:rsidR="00E17C1A">
        <w:rPr>
          <w:lang w:val="en-GB"/>
        </w:rPr>
        <w:t xml:space="preserve">I still don’t like having to use a VPN to </w:t>
      </w:r>
      <w:r w:rsidR="007768D4">
        <w:rPr>
          <w:lang w:val="en-GB"/>
        </w:rPr>
        <w:t>use</w:t>
      </w:r>
      <w:r w:rsidR="00E17C1A">
        <w:rPr>
          <w:lang w:val="en-GB"/>
        </w:rPr>
        <w:t xml:space="preserve"> it so I also used XAMP to setup a local DVWA when I would need it. But I used the VM a lot when learning about the other subjects.</w:t>
      </w:r>
    </w:p>
    <w:p w14:paraId="77264329" w14:textId="77777777" w:rsidR="00DB7FC5" w:rsidRDefault="00DB7FC5" w:rsidP="00F5667A">
      <w:pPr>
        <w:pStyle w:val="Heading4"/>
        <w:rPr>
          <w:rFonts w:eastAsia="Times New Roman"/>
          <w:lang w:val="en-GB" w:eastAsia="nl-NL"/>
        </w:rPr>
      </w:pPr>
    </w:p>
    <w:p w14:paraId="0FEB14F1" w14:textId="77777777" w:rsidR="00DB7FC5" w:rsidRDefault="00DB7FC5">
      <w:pPr>
        <w:rPr>
          <w:rFonts w:asciiTheme="majorHAnsi" w:eastAsia="Times New Roman" w:hAnsiTheme="majorHAnsi" w:cstheme="majorBidi"/>
          <w:i/>
          <w:iCs/>
          <w:color w:val="2F5496" w:themeColor="accent1" w:themeShade="BF"/>
          <w:lang w:val="en-GB" w:eastAsia="nl-NL"/>
        </w:rPr>
      </w:pPr>
      <w:r>
        <w:rPr>
          <w:rFonts w:eastAsia="Times New Roman"/>
          <w:lang w:val="en-GB" w:eastAsia="nl-NL"/>
        </w:rPr>
        <w:br w:type="page"/>
      </w:r>
    </w:p>
    <w:p w14:paraId="26CA2B46" w14:textId="11EB6E17" w:rsidR="006C7146" w:rsidRDefault="00F5667A" w:rsidP="00F5667A">
      <w:pPr>
        <w:pStyle w:val="Heading4"/>
        <w:rPr>
          <w:rFonts w:eastAsia="Times New Roman"/>
          <w:lang w:val="en-GB" w:eastAsia="nl-NL"/>
        </w:rPr>
      </w:pPr>
      <w:r w:rsidRPr="00F5667A">
        <w:rPr>
          <w:rFonts w:eastAsia="Times New Roman"/>
          <w:lang w:val="en-GB" w:eastAsia="nl-NL"/>
        </w:rPr>
        <w:lastRenderedPageBreak/>
        <w:t xml:space="preserve">Web application proxies &amp; </w:t>
      </w:r>
      <w:r w:rsidR="002108F3" w:rsidRPr="00F5667A">
        <w:rPr>
          <w:rFonts w:eastAsia="Times New Roman"/>
          <w:lang w:val="en-GB" w:eastAsia="nl-NL"/>
        </w:rPr>
        <w:t>web browser</w:t>
      </w:r>
      <w:r w:rsidRPr="00F5667A">
        <w:rPr>
          <w:rFonts w:eastAsia="Times New Roman"/>
          <w:lang w:val="en-GB" w:eastAsia="nl-NL"/>
        </w:rPr>
        <w:t xml:space="preserve"> plugins</w:t>
      </w:r>
    </w:p>
    <w:p w14:paraId="5E5CFFE7" w14:textId="2BED253A" w:rsidR="00F5667A" w:rsidRDefault="00F5667A" w:rsidP="00F5667A">
      <w:pPr>
        <w:rPr>
          <w:lang w:val="en-GB" w:eastAsia="nl-NL"/>
        </w:rPr>
      </w:pPr>
      <w:r>
        <w:rPr>
          <w:lang w:val="en-GB" w:eastAsia="nl-NL"/>
        </w:rPr>
        <w:t>This has been used in the subjects: Password cracking and CSRF</w:t>
      </w:r>
    </w:p>
    <w:p w14:paraId="188CE75D" w14:textId="488F17F3" w:rsidR="00552350" w:rsidRDefault="00552350" w:rsidP="00F5667A">
      <w:pPr>
        <w:rPr>
          <w:lang w:val="en-GB" w:eastAsia="nl-NL"/>
        </w:rPr>
      </w:pPr>
      <w:r>
        <w:rPr>
          <w:lang w:val="en-GB" w:eastAsia="nl-NL"/>
        </w:rPr>
        <w:t xml:space="preserve">I will try one more thing for this subject though. I’m going to use Burp in an SQL injection attack on DVWA. At first I follow this </w:t>
      </w:r>
      <w:r w:rsidR="006871F6">
        <w:rPr>
          <w:lang w:val="en-GB" w:eastAsia="nl-NL"/>
        </w:rPr>
        <w:t>YouTube</w:t>
      </w:r>
      <w:r>
        <w:rPr>
          <w:lang w:val="en-GB" w:eastAsia="nl-NL"/>
        </w:rPr>
        <w:t xml:space="preserve"> tutorial </w:t>
      </w:r>
      <w:hyperlink r:id="rId137" w:history="1">
        <w:r w:rsidRPr="00024022">
          <w:rPr>
            <w:rStyle w:val="Hyperlink"/>
            <w:lang w:val="en-GB" w:eastAsia="nl-NL"/>
          </w:rPr>
          <w:t>https://www.youtube.com/watch?v=N5RMx7VprNU</w:t>
        </w:r>
      </w:hyperlink>
      <w:r>
        <w:rPr>
          <w:lang w:val="en-GB" w:eastAsia="nl-NL"/>
        </w:rPr>
        <w:t xml:space="preserve"> this turned out to be a bit useless since it didn’t show everything I needed.</w:t>
      </w:r>
    </w:p>
    <w:p w14:paraId="11139022" w14:textId="5F066200" w:rsidR="00552350" w:rsidRDefault="00552350" w:rsidP="00F5667A">
      <w:pPr>
        <w:rPr>
          <w:lang w:val="en-GB" w:eastAsia="nl-NL"/>
        </w:rPr>
      </w:pPr>
      <w:r>
        <w:rPr>
          <w:lang w:val="en-GB" w:eastAsia="nl-NL"/>
        </w:rPr>
        <w:t>I already knew how to change the proxy settings from when I did the subject: password cracking</w:t>
      </w:r>
      <w:r w:rsidR="009B0571">
        <w:rPr>
          <w:lang w:val="en-GB" w:eastAsia="nl-NL"/>
        </w:rPr>
        <w:t xml:space="preserve"> </w:t>
      </w:r>
      <w:r>
        <w:rPr>
          <w:lang w:val="en-GB" w:eastAsia="nl-NL"/>
        </w:rPr>
        <w:t xml:space="preserve">. </w:t>
      </w:r>
    </w:p>
    <w:p w14:paraId="5BCB61AB" w14:textId="45C9E7C5" w:rsidR="00DC3D6B" w:rsidRDefault="00DC3D6B" w:rsidP="00F5667A">
      <w:pPr>
        <w:rPr>
          <w:lang w:val="en-GB" w:eastAsia="nl-NL"/>
        </w:rPr>
      </w:pPr>
      <w:r>
        <w:rPr>
          <w:noProof/>
        </w:rPr>
        <w:drawing>
          <wp:inline distT="0" distB="0" distL="0" distR="0" wp14:anchorId="0C12F307" wp14:editId="2073881C">
            <wp:extent cx="2609850" cy="2492763"/>
            <wp:effectExtent l="0" t="0" r="0" b="317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8672" cy="2501189"/>
                    </a:xfrm>
                    <a:prstGeom prst="rect">
                      <a:avLst/>
                    </a:prstGeom>
                  </pic:spPr>
                </pic:pic>
              </a:graphicData>
            </a:graphic>
          </wp:inline>
        </w:drawing>
      </w:r>
    </w:p>
    <w:p w14:paraId="6DCD399E" w14:textId="1DE734D1" w:rsidR="006871F6" w:rsidRDefault="006871F6" w:rsidP="00F5667A">
      <w:pPr>
        <w:rPr>
          <w:lang w:val="en-GB" w:eastAsia="nl-NL"/>
        </w:rPr>
      </w:pPr>
      <w:r>
        <w:rPr>
          <w:lang w:val="en-GB" w:eastAsia="nl-NL"/>
        </w:rPr>
        <w:t xml:space="preserve">Since I already used Burp before I had to set the interception off since it was still on from last time and after that I selected the GET method from the SQL page to send it to the repeater </w:t>
      </w:r>
    </w:p>
    <w:p w14:paraId="0EA562D8" w14:textId="60C03F18" w:rsidR="00DC3D6B" w:rsidRDefault="00DC3D6B" w:rsidP="00F5667A">
      <w:pPr>
        <w:rPr>
          <w:lang w:val="en-GB" w:eastAsia="nl-NL"/>
        </w:rPr>
      </w:pPr>
      <w:r>
        <w:rPr>
          <w:noProof/>
        </w:rPr>
        <w:drawing>
          <wp:inline distT="0" distB="0" distL="0" distR="0" wp14:anchorId="7BDF12CA" wp14:editId="26FFC17D">
            <wp:extent cx="5189220" cy="4017447"/>
            <wp:effectExtent l="0" t="0" r="0" b="254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9934" t="6318" b="24774"/>
                    <a:stretch/>
                  </pic:blipFill>
                  <pic:spPr bwMode="auto">
                    <a:xfrm>
                      <a:off x="0" y="0"/>
                      <a:ext cx="5206957" cy="4031178"/>
                    </a:xfrm>
                    <a:prstGeom prst="rect">
                      <a:avLst/>
                    </a:prstGeom>
                    <a:ln>
                      <a:noFill/>
                    </a:ln>
                    <a:extLst>
                      <a:ext uri="{53640926-AAD7-44D8-BBD7-CCE9431645EC}">
                        <a14:shadowObscured xmlns:a14="http://schemas.microsoft.com/office/drawing/2010/main"/>
                      </a:ext>
                    </a:extLst>
                  </pic:spPr>
                </pic:pic>
              </a:graphicData>
            </a:graphic>
          </wp:inline>
        </w:drawing>
      </w:r>
    </w:p>
    <w:p w14:paraId="06C6A90C" w14:textId="77777777" w:rsidR="00DB7FC5" w:rsidRDefault="00DB7FC5" w:rsidP="00F5667A">
      <w:pPr>
        <w:rPr>
          <w:lang w:val="en-GB" w:eastAsia="nl-NL"/>
        </w:rPr>
      </w:pPr>
    </w:p>
    <w:p w14:paraId="2B964ED1" w14:textId="5FE8F332" w:rsidR="006871F6" w:rsidRDefault="006871F6" w:rsidP="00F5667A">
      <w:pPr>
        <w:rPr>
          <w:lang w:val="en-GB" w:eastAsia="nl-NL"/>
        </w:rPr>
      </w:pPr>
      <w:r>
        <w:rPr>
          <w:lang w:val="en-GB" w:eastAsia="nl-NL"/>
        </w:rPr>
        <w:lastRenderedPageBreak/>
        <w:t xml:space="preserve">In the repeater I added the payload positions. </w:t>
      </w:r>
    </w:p>
    <w:p w14:paraId="318BF492" w14:textId="64A258FD" w:rsidR="000A2EFB" w:rsidRDefault="00552350" w:rsidP="00F5667A">
      <w:pPr>
        <w:rPr>
          <w:lang w:val="en-GB" w:eastAsia="nl-NL"/>
        </w:rPr>
      </w:pPr>
      <w:r>
        <w:rPr>
          <w:noProof/>
        </w:rPr>
        <w:drawing>
          <wp:inline distT="0" distB="0" distL="0" distR="0" wp14:anchorId="23E48404" wp14:editId="3744C766">
            <wp:extent cx="4924425" cy="1619250"/>
            <wp:effectExtent l="0" t="0" r="9525"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6593"/>
                    <a:stretch/>
                  </pic:blipFill>
                  <pic:spPr bwMode="auto">
                    <a:xfrm>
                      <a:off x="0" y="0"/>
                      <a:ext cx="4924425" cy="1619250"/>
                    </a:xfrm>
                    <a:prstGeom prst="rect">
                      <a:avLst/>
                    </a:prstGeom>
                    <a:ln>
                      <a:noFill/>
                    </a:ln>
                    <a:extLst>
                      <a:ext uri="{53640926-AAD7-44D8-BBD7-CCE9431645EC}">
                        <a14:shadowObscured xmlns:a14="http://schemas.microsoft.com/office/drawing/2010/main"/>
                      </a:ext>
                    </a:extLst>
                  </pic:spPr>
                </pic:pic>
              </a:graphicData>
            </a:graphic>
          </wp:inline>
        </w:drawing>
      </w:r>
    </w:p>
    <w:p w14:paraId="433CBFF2" w14:textId="61061805" w:rsidR="006871F6" w:rsidRDefault="006871F6" w:rsidP="00F5667A">
      <w:pPr>
        <w:rPr>
          <w:lang w:val="en-GB" w:eastAsia="nl-NL"/>
        </w:rPr>
      </w:pPr>
      <w:r>
        <w:rPr>
          <w:lang w:val="en-GB" w:eastAsia="nl-NL"/>
        </w:rPr>
        <w:t>After that I created a txt file with Query’s. And started the attack with the txt file.</w:t>
      </w:r>
    </w:p>
    <w:p w14:paraId="078813EA" w14:textId="41989EDA" w:rsidR="000A2EFB" w:rsidRDefault="000A2EFB" w:rsidP="00F5667A">
      <w:pPr>
        <w:rPr>
          <w:lang w:val="en-GB" w:eastAsia="nl-NL"/>
        </w:rPr>
      </w:pPr>
      <w:r>
        <w:rPr>
          <w:noProof/>
        </w:rPr>
        <w:drawing>
          <wp:inline distT="0" distB="0" distL="0" distR="0" wp14:anchorId="72152CE8" wp14:editId="3168C50E">
            <wp:extent cx="2466975" cy="1152525"/>
            <wp:effectExtent l="0" t="0" r="9525" b="952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66975" cy="1152525"/>
                    </a:xfrm>
                    <a:prstGeom prst="rect">
                      <a:avLst/>
                    </a:prstGeom>
                  </pic:spPr>
                </pic:pic>
              </a:graphicData>
            </a:graphic>
          </wp:inline>
        </w:drawing>
      </w:r>
      <w:r w:rsidR="00552350">
        <w:rPr>
          <w:noProof/>
        </w:rPr>
        <w:drawing>
          <wp:inline distT="0" distB="0" distL="0" distR="0" wp14:anchorId="2D3291E9" wp14:editId="081453F7">
            <wp:extent cx="5457825" cy="190500"/>
            <wp:effectExtent l="0" t="0" r="9525"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57825" cy="190500"/>
                    </a:xfrm>
                    <a:prstGeom prst="rect">
                      <a:avLst/>
                    </a:prstGeom>
                  </pic:spPr>
                </pic:pic>
              </a:graphicData>
            </a:graphic>
          </wp:inline>
        </w:drawing>
      </w:r>
    </w:p>
    <w:p w14:paraId="4E157E5F" w14:textId="46AB9D41" w:rsidR="00B90255" w:rsidRDefault="00B90255" w:rsidP="00F5667A">
      <w:pPr>
        <w:rPr>
          <w:lang w:val="en-GB" w:eastAsia="nl-NL"/>
        </w:rPr>
      </w:pPr>
      <w:r>
        <w:rPr>
          <w:noProof/>
        </w:rPr>
        <w:drawing>
          <wp:inline distT="0" distB="0" distL="0" distR="0" wp14:anchorId="7BBD4765" wp14:editId="36326724">
            <wp:extent cx="5760720" cy="3319145"/>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319145"/>
                    </a:xfrm>
                    <a:prstGeom prst="rect">
                      <a:avLst/>
                    </a:prstGeom>
                  </pic:spPr>
                </pic:pic>
              </a:graphicData>
            </a:graphic>
          </wp:inline>
        </w:drawing>
      </w:r>
    </w:p>
    <w:p w14:paraId="40BCA3E6" w14:textId="300D7D35" w:rsidR="00B90255" w:rsidRDefault="00B90255" w:rsidP="00F5667A">
      <w:pPr>
        <w:rPr>
          <w:lang w:val="en-GB" w:eastAsia="nl-NL"/>
        </w:rPr>
      </w:pPr>
      <w:r>
        <w:rPr>
          <w:lang w:val="en-GB" w:eastAsia="nl-NL"/>
        </w:rPr>
        <w:t>I couldn’t get this to work but when I would manually do it, it did work for me.</w:t>
      </w:r>
    </w:p>
    <w:p w14:paraId="37C1CD00" w14:textId="4E4D70D2" w:rsidR="000A2EFB" w:rsidRDefault="000A2EFB" w:rsidP="00F5667A">
      <w:pPr>
        <w:rPr>
          <w:lang w:val="en-GB" w:eastAsia="nl-NL"/>
        </w:rPr>
      </w:pPr>
      <w:r>
        <w:rPr>
          <w:noProof/>
        </w:rPr>
        <w:lastRenderedPageBreak/>
        <w:drawing>
          <wp:inline distT="0" distB="0" distL="0" distR="0" wp14:anchorId="77D80601" wp14:editId="5F55AAEA">
            <wp:extent cx="5760720" cy="2739390"/>
            <wp:effectExtent l="0" t="0" r="0" b="381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739390"/>
                    </a:xfrm>
                    <a:prstGeom prst="rect">
                      <a:avLst/>
                    </a:prstGeom>
                  </pic:spPr>
                </pic:pic>
              </a:graphicData>
            </a:graphic>
          </wp:inline>
        </w:drawing>
      </w:r>
    </w:p>
    <w:p w14:paraId="0BEE1683" w14:textId="390C2BE5" w:rsidR="006871F6" w:rsidRDefault="006871F6" w:rsidP="00F5667A">
      <w:pPr>
        <w:rPr>
          <w:lang w:val="en-GB" w:eastAsia="nl-NL"/>
        </w:rPr>
      </w:pPr>
      <w:r>
        <w:rPr>
          <w:lang w:val="en-GB" w:eastAsia="nl-NL"/>
        </w:rPr>
        <w:t>The video didn’t really show or tell me enough, so I had to try some things on my own from here.</w:t>
      </w:r>
    </w:p>
    <w:p w14:paraId="582788A6" w14:textId="5DEF5C56" w:rsidR="006871F6" w:rsidRDefault="006871F6" w:rsidP="00F5667A">
      <w:pPr>
        <w:rPr>
          <w:lang w:val="en-GB" w:eastAsia="nl-NL"/>
        </w:rPr>
      </w:pPr>
      <w:r>
        <w:rPr>
          <w:lang w:val="en-GB" w:eastAsia="nl-NL"/>
        </w:rPr>
        <w:t>After a lot of trial and error I found the query’s I needed, and It finally worked.</w:t>
      </w:r>
    </w:p>
    <w:p w14:paraId="659758AE" w14:textId="1EB1E058" w:rsidR="00552350" w:rsidRDefault="00552350" w:rsidP="00F5667A">
      <w:pPr>
        <w:rPr>
          <w:lang w:val="en-GB" w:eastAsia="nl-NL"/>
        </w:rPr>
      </w:pPr>
      <w:r>
        <w:rPr>
          <w:noProof/>
        </w:rPr>
        <w:drawing>
          <wp:inline distT="0" distB="0" distL="0" distR="0" wp14:anchorId="5178F5FE" wp14:editId="288202CB">
            <wp:extent cx="4772025" cy="2609850"/>
            <wp:effectExtent l="0" t="0" r="9525"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72025" cy="2609850"/>
                    </a:xfrm>
                    <a:prstGeom prst="rect">
                      <a:avLst/>
                    </a:prstGeom>
                  </pic:spPr>
                </pic:pic>
              </a:graphicData>
            </a:graphic>
          </wp:inline>
        </w:drawing>
      </w:r>
    </w:p>
    <w:p w14:paraId="28F84518" w14:textId="5E37EC14" w:rsidR="00552350" w:rsidRDefault="00552350" w:rsidP="00F5667A">
      <w:pPr>
        <w:rPr>
          <w:lang w:val="en-GB" w:eastAsia="nl-NL"/>
        </w:rPr>
      </w:pPr>
      <w:r>
        <w:rPr>
          <w:noProof/>
        </w:rPr>
        <w:drawing>
          <wp:inline distT="0" distB="0" distL="0" distR="0" wp14:anchorId="7DB379E0" wp14:editId="187867EF">
            <wp:extent cx="5760720" cy="1179195"/>
            <wp:effectExtent l="0" t="0" r="0" b="190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179195"/>
                    </a:xfrm>
                    <a:prstGeom prst="rect">
                      <a:avLst/>
                    </a:prstGeom>
                  </pic:spPr>
                </pic:pic>
              </a:graphicData>
            </a:graphic>
          </wp:inline>
        </w:drawing>
      </w:r>
    </w:p>
    <w:p w14:paraId="22689435" w14:textId="1A0B6E1D" w:rsidR="00552350" w:rsidRDefault="00552350" w:rsidP="00F5667A">
      <w:pPr>
        <w:rPr>
          <w:lang w:val="en-GB" w:eastAsia="nl-NL"/>
        </w:rPr>
      </w:pPr>
      <w:r>
        <w:rPr>
          <w:lang w:val="en-GB" w:eastAsia="nl-NL"/>
        </w:rPr>
        <w:t>This showed me that there are only 2 columns</w:t>
      </w:r>
      <w:r w:rsidR="006871F6">
        <w:rPr>
          <w:lang w:val="en-GB" w:eastAsia="nl-NL"/>
        </w:rPr>
        <w:t>. Now this can be used for further SQL injection attacks.</w:t>
      </w:r>
    </w:p>
    <w:p w14:paraId="0C4904C3" w14:textId="6BAB7EDC" w:rsidR="006871F6" w:rsidRDefault="006871F6" w:rsidP="006871F6">
      <w:pPr>
        <w:pStyle w:val="Heading5"/>
        <w:rPr>
          <w:lang w:val="en-GB"/>
        </w:rPr>
      </w:pPr>
      <w:r>
        <w:rPr>
          <w:lang w:val="en-GB"/>
        </w:rPr>
        <w:t xml:space="preserve">Afterthoughts </w:t>
      </w:r>
      <w:r w:rsidRPr="006871F6">
        <w:rPr>
          <w:lang w:val="en-GB"/>
        </w:rPr>
        <w:t xml:space="preserve">Web application proxies &amp; </w:t>
      </w:r>
      <w:r w:rsidR="002108F3" w:rsidRPr="006871F6">
        <w:rPr>
          <w:lang w:val="en-GB"/>
        </w:rPr>
        <w:t>web browser</w:t>
      </w:r>
      <w:r w:rsidRPr="006871F6">
        <w:rPr>
          <w:lang w:val="en-GB"/>
        </w:rPr>
        <w:t xml:space="preserve"> plugins</w:t>
      </w:r>
    </w:p>
    <w:p w14:paraId="438C00F6" w14:textId="0E4FE9B5" w:rsidR="006871F6" w:rsidRPr="00F5667A" w:rsidRDefault="006871F6" w:rsidP="00F5667A">
      <w:pPr>
        <w:rPr>
          <w:lang w:val="en-GB"/>
        </w:rPr>
      </w:pPr>
      <w:r>
        <w:rPr>
          <w:lang w:val="en-GB"/>
        </w:rPr>
        <w:t xml:space="preserve">I found this tooling subject to be one of the more interesting and kinder of scary ones. In some cases, it’s easy to setup tools like burp and exploit errors. </w:t>
      </w:r>
      <w:r w:rsidR="005E1601">
        <w:rPr>
          <w:lang w:val="en-GB"/>
        </w:rPr>
        <w:t>Of course,</w:t>
      </w:r>
      <w:r>
        <w:rPr>
          <w:lang w:val="en-GB"/>
        </w:rPr>
        <w:t xml:space="preserve"> I had some bumps along the </w:t>
      </w:r>
      <w:r w:rsidR="002108F3">
        <w:rPr>
          <w:lang w:val="en-GB"/>
        </w:rPr>
        <w:t>way,</w:t>
      </w:r>
      <w:r>
        <w:rPr>
          <w:lang w:val="en-GB"/>
        </w:rPr>
        <w:t xml:space="preserve"> but it still feels very powerful and useful for a pen tester.</w:t>
      </w:r>
    </w:p>
    <w:p w14:paraId="562D992D" w14:textId="77777777" w:rsidR="00634CA7" w:rsidRPr="00F433DB" w:rsidRDefault="00634CA7" w:rsidP="00634CA7">
      <w:pPr>
        <w:pStyle w:val="Heading1"/>
        <w:rPr>
          <w:lang w:val="en-GB"/>
        </w:rPr>
      </w:pPr>
      <w:bookmarkStart w:id="99" w:name="_Toc24710423"/>
      <w:r w:rsidRPr="00F433DB">
        <w:rPr>
          <w:lang w:val="en-GB"/>
        </w:rPr>
        <w:lastRenderedPageBreak/>
        <w:t>Final Conclusion and Reflection from the first ten weeks</w:t>
      </w:r>
      <w:bookmarkEnd w:id="99"/>
    </w:p>
    <w:p w14:paraId="2E5A3462" w14:textId="118B860D" w:rsidR="00634CA7" w:rsidRDefault="00801A2A" w:rsidP="00634CA7">
      <w:pPr>
        <w:spacing w:before="100" w:beforeAutospacing="1" w:after="100" w:afterAutospacing="1" w:line="240" w:lineRule="auto"/>
        <w:rPr>
          <w:rFonts w:eastAsia="Times New Roman" w:cstheme="minorHAnsi"/>
          <w:lang w:val="en-GB" w:eastAsia="nl-NL"/>
        </w:rPr>
      </w:pPr>
      <w:r w:rsidRPr="00801A2A">
        <w:rPr>
          <w:rFonts w:eastAsia="Times New Roman" w:cstheme="minorHAnsi"/>
          <w:lang w:val="en-GB" w:eastAsia="nl-NL"/>
        </w:rPr>
        <w:t xml:space="preserve">In the first 10 weeks </w:t>
      </w:r>
      <w:r>
        <w:rPr>
          <w:rFonts w:eastAsia="Times New Roman" w:cstheme="minorHAnsi"/>
          <w:lang w:val="en-GB" w:eastAsia="nl-NL"/>
        </w:rPr>
        <w:t xml:space="preserve">I learned a lot, I was always present and I tried to do as much as I could. Some subjects where harder to learn than others and I probably took to long with some subjects. I also think I put to much information in this document for some subjects. Linux is one of those subjects that I spend to much time with and it also took 8 pages to cover my progress. </w:t>
      </w:r>
      <w:r w:rsidR="008F6B42">
        <w:rPr>
          <w:rFonts w:eastAsia="Times New Roman" w:cstheme="minorHAnsi"/>
          <w:lang w:val="en-GB" w:eastAsia="nl-NL"/>
        </w:rPr>
        <w:t xml:space="preserve">I tried to hand in this document as much as I could so I could get feedback as fast as possible. This helped </w:t>
      </w:r>
      <w:r w:rsidR="00F433DB">
        <w:rPr>
          <w:rFonts w:eastAsia="Times New Roman" w:cstheme="minorHAnsi"/>
          <w:lang w:val="en-GB" w:eastAsia="nl-NL"/>
        </w:rPr>
        <w:t xml:space="preserve">me with changing the things I did wrong and also with understanding the things I did wrong. </w:t>
      </w:r>
    </w:p>
    <w:p w14:paraId="30A24D02" w14:textId="23E34C5C" w:rsidR="00F433DB" w:rsidRDefault="00F433DB" w:rsidP="00634CA7">
      <w:pPr>
        <w:spacing w:before="100" w:beforeAutospacing="1" w:after="100" w:afterAutospacing="1" w:line="240" w:lineRule="auto"/>
        <w:rPr>
          <w:rFonts w:eastAsia="Times New Roman" w:cstheme="minorHAnsi"/>
          <w:lang w:val="en-GB" w:eastAsia="nl-NL"/>
        </w:rPr>
      </w:pPr>
      <w:r>
        <w:rPr>
          <w:rFonts w:eastAsia="Times New Roman" w:cstheme="minorHAnsi"/>
          <w:lang w:val="en-GB" w:eastAsia="nl-NL"/>
        </w:rPr>
        <w:t xml:space="preserve">I did ask my fellow students more questions then my teachers since we all had the same problems and fixes for those problems at the same time. This way we all helped each other a little bit with creating the basic knowledge assignment. </w:t>
      </w:r>
    </w:p>
    <w:p w14:paraId="7A72464E" w14:textId="53074450" w:rsidR="00F433DB" w:rsidRDefault="00F433DB" w:rsidP="00F433DB">
      <w:pPr>
        <w:spacing w:before="100" w:beforeAutospacing="1" w:after="100" w:afterAutospacing="1" w:line="240" w:lineRule="auto"/>
        <w:rPr>
          <w:rFonts w:ascii="Times New Roman" w:eastAsia="Times New Roman" w:hAnsi="Times New Roman" w:cs="Times New Roman"/>
          <w:sz w:val="24"/>
          <w:szCs w:val="24"/>
          <w:lang w:val="en-GB" w:eastAsia="nl-NL"/>
        </w:rPr>
      </w:pPr>
      <w:r>
        <w:rPr>
          <w:rFonts w:eastAsia="Times New Roman" w:cstheme="minorHAnsi"/>
          <w:lang w:val="en-GB" w:eastAsia="nl-NL"/>
        </w:rPr>
        <w:t>So in the end I think I did a decent job. I never really tried to go beyond the basic level of a subject because it would take to much time, but I think that is fine for now.</w:t>
      </w:r>
    </w:p>
    <w:p w14:paraId="642AA4F5" w14:textId="47BB4228" w:rsidR="00766851" w:rsidRDefault="00F433DB" w:rsidP="00F433DB">
      <w:pPr>
        <w:rPr>
          <w:rFonts w:ascii="Times New Roman" w:eastAsia="Times New Roman" w:hAnsi="Times New Roman" w:cs="Times New Roman"/>
          <w:sz w:val="24"/>
          <w:szCs w:val="24"/>
          <w:lang w:val="en-GB" w:eastAsia="nl-NL"/>
        </w:rPr>
      </w:pPr>
      <w:r>
        <w:rPr>
          <w:rFonts w:ascii="Times New Roman" w:eastAsia="Times New Roman" w:hAnsi="Times New Roman" w:cs="Times New Roman"/>
          <w:sz w:val="24"/>
          <w:szCs w:val="24"/>
          <w:lang w:val="en-GB" w:eastAsia="nl-NL"/>
        </w:rPr>
        <w:br w:type="page"/>
      </w:r>
    </w:p>
    <w:bookmarkStart w:id="100" w:name="_Toc24710424" w:displacedByCustomXml="next"/>
    <w:sdt>
      <w:sdtPr>
        <w:rPr>
          <w:rFonts w:asciiTheme="minorHAnsi" w:eastAsiaTheme="minorHAnsi" w:hAnsiTheme="minorHAnsi" w:cstheme="minorBidi"/>
          <w:b w:val="0"/>
          <w:bCs w:val="0"/>
          <w:kern w:val="0"/>
          <w:sz w:val="22"/>
          <w:szCs w:val="22"/>
          <w:lang w:eastAsia="en-US"/>
        </w:rPr>
        <w:id w:val="2116171674"/>
        <w:docPartObj>
          <w:docPartGallery w:val="Bibliographies"/>
          <w:docPartUnique/>
        </w:docPartObj>
      </w:sdtPr>
      <w:sdtContent>
        <w:p w14:paraId="328EDB21" w14:textId="60A89964" w:rsidR="00766851" w:rsidRPr="00766851" w:rsidRDefault="00766851">
          <w:pPr>
            <w:pStyle w:val="Heading1"/>
            <w:rPr>
              <w:lang w:val="en-GB"/>
            </w:rPr>
          </w:pPr>
          <w:r w:rsidRPr="00766851">
            <w:rPr>
              <w:lang w:val="en-GB"/>
            </w:rPr>
            <w:t>Bibliography</w:t>
          </w:r>
          <w:bookmarkEnd w:id="100"/>
        </w:p>
        <w:sdt>
          <w:sdtPr>
            <w:id w:val="111145805"/>
            <w:bibliography/>
          </w:sdtPr>
          <w:sdtContent>
            <w:p w14:paraId="75437093" w14:textId="77777777" w:rsidR="009F73D4" w:rsidRDefault="00766851" w:rsidP="009F73D4">
              <w:pPr>
                <w:pStyle w:val="Bibliography"/>
                <w:ind w:left="720" w:hanging="720"/>
                <w:rPr>
                  <w:noProof/>
                  <w:sz w:val="24"/>
                  <w:szCs w:val="24"/>
                  <w:lang w:val="en-GB"/>
                </w:rPr>
              </w:pPr>
              <w:r>
                <w:fldChar w:fldCharType="begin"/>
              </w:r>
              <w:r w:rsidRPr="00766851">
                <w:rPr>
                  <w:lang w:val="en-GB"/>
                </w:rPr>
                <w:instrText xml:space="preserve"> BIBLIOGRAPHY </w:instrText>
              </w:r>
              <w:r>
                <w:fldChar w:fldCharType="separate"/>
              </w:r>
              <w:r w:rsidR="009F73D4">
                <w:rPr>
                  <w:i/>
                  <w:iCs/>
                  <w:noProof/>
                  <w:lang w:val="en-GB"/>
                </w:rPr>
                <w:t>BasicNetworking</w:t>
              </w:r>
              <w:r w:rsidR="009F73D4">
                <w:rPr>
                  <w:noProof/>
                  <w:lang w:val="en-GB"/>
                </w:rPr>
                <w:t xml:space="preserve">. (2019, September 12). Retrieved from fhict: https://portal.fhict.nl/Studentenplein/LMC/_layouts/15/WopiFrame.aspx?sourcedoc=/Studentenplein/LMC/1920nj/Cyber%20Security/CSA/000_Network%20Fundamentals/Basic%20network%20summary%20201809.pptx&amp;action=default </w:t>
              </w:r>
            </w:p>
            <w:p w14:paraId="3742B85B" w14:textId="77777777" w:rsidR="009F73D4" w:rsidRDefault="009F73D4" w:rsidP="009F73D4">
              <w:pPr>
                <w:pStyle w:val="Bibliography"/>
                <w:ind w:left="720" w:hanging="720"/>
                <w:rPr>
                  <w:noProof/>
                  <w:lang w:val="en-GB"/>
                </w:rPr>
              </w:pPr>
              <w:r>
                <w:rPr>
                  <w:noProof/>
                  <w:lang w:val="en-GB"/>
                </w:rPr>
                <w:t xml:space="preserve">camh. (2011, July 9). </w:t>
              </w:r>
              <w:r>
                <w:rPr>
                  <w:i/>
                  <w:iCs/>
                  <w:noProof/>
                  <w:lang w:val="en-GB"/>
                </w:rPr>
                <w:t>usage of dash in place of a filename</w:t>
              </w:r>
              <w:r>
                <w:rPr>
                  <w:noProof/>
                  <w:lang w:val="en-GB"/>
                </w:rPr>
                <w:t>. Retrieved from stackexchange: https://unix.stackexchange.com/questions/16357/usage-of-dash-in-place-of-a-filename</w:t>
              </w:r>
            </w:p>
            <w:p w14:paraId="15A745C4" w14:textId="77777777" w:rsidR="009F73D4" w:rsidRDefault="009F73D4" w:rsidP="009F73D4">
              <w:pPr>
                <w:pStyle w:val="Bibliography"/>
                <w:ind w:left="720" w:hanging="720"/>
                <w:rPr>
                  <w:noProof/>
                  <w:lang w:val="en-GB"/>
                </w:rPr>
              </w:pPr>
              <w:r>
                <w:rPr>
                  <w:i/>
                  <w:iCs/>
                  <w:noProof/>
                  <w:lang w:val="en-GB"/>
                </w:rPr>
                <w:t>citrix non disclosure agreement</w:t>
              </w:r>
              <w:r>
                <w:rPr>
                  <w:noProof/>
                  <w:lang w:val="en-GB"/>
                </w:rPr>
                <w:t>. (n.d.). Retrieved from citrix: https://www.citrix.com/about/legal/nda.html</w:t>
              </w:r>
            </w:p>
            <w:p w14:paraId="4D2C275A" w14:textId="77777777" w:rsidR="009F73D4" w:rsidRDefault="009F73D4" w:rsidP="009F73D4">
              <w:pPr>
                <w:pStyle w:val="Bibliography"/>
                <w:ind w:left="720" w:hanging="720"/>
                <w:rPr>
                  <w:noProof/>
                  <w:lang w:val="en-GB"/>
                </w:rPr>
              </w:pPr>
              <w:r>
                <w:rPr>
                  <w:i/>
                  <w:iCs/>
                  <w:noProof/>
                  <w:lang w:val="en-GB"/>
                </w:rPr>
                <w:t>Classless Inter-Domain Routing</w:t>
              </w:r>
              <w:r>
                <w:rPr>
                  <w:noProof/>
                  <w:lang w:val="en-GB"/>
                </w:rPr>
                <w:t>. (n.d.). Retrieved from wikipedia: https://en.wikipedia.org/wiki/Classless_Inter-Domain_Routing#targetText=CIDR%20notation%20is%20a%20compact,bits%20in%20the%20subnet%20mask.</w:t>
              </w:r>
            </w:p>
            <w:p w14:paraId="31EE758C" w14:textId="77777777" w:rsidR="009F73D4" w:rsidRDefault="009F73D4" w:rsidP="009F73D4">
              <w:pPr>
                <w:pStyle w:val="Bibliography"/>
                <w:ind w:left="720" w:hanging="720"/>
                <w:rPr>
                  <w:noProof/>
                  <w:lang w:val="en-GB"/>
                </w:rPr>
              </w:pPr>
              <w:r>
                <w:rPr>
                  <w:i/>
                  <w:iCs/>
                  <w:noProof/>
                  <w:lang w:val="en-GB"/>
                </w:rPr>
                <w:t>cross site scripting</w:t>
              </w:r>
              <w:r>
                <w:rPr>
                  <w:noProof/>
                  <w:lang w:val="en-GB"/>
                </w:rPr>
                <w:t>. (2018, May 6). Retrieved from owasp: https://www.owasp.org/index.php/Cross-site_Scripting_(XSS)</w:t>
              </w:r>
            </w:p>
            <w:p w14:paraId="24204B23" w14:textId="77777777" w:rsidR="009F73D4" w:rsidRDefault="009F73D4" w:rsidP="009F73D4">
              <w:pPr>
                <w:pStyle w:val="Bibliography"/>
                <w:ind w:left="720" w:hanging="720"/>
                <w:rPr>
                  <w:noProof/>
                  <w:lang w:val="en-GB"/>
                </w:rPr>
              </w:pPr>
              <w:r>
                <w:rPr>
                  <w:i/>
                  <w:iCs/>
                  <w:noProof/>
                  <w:lang w:val="en-GB"/>
                </w:rPr>
                <w:t>Cyberethics</w:t>
              </w:r>
              <w:r>
                <w:rPr>
                  <w:noProof/>
                  <w:lang w:val="en-GB"/>
                </w:rPr>
                <w:t>. (2019, September 17). Retrieved from wikipedia: https://en.wikipedia.org/wiki/Cyberethics</w:t>
              </w:r>
            </w:p>
            <w:p w14:paraId="05EF37F0" w14:textId="77777777" w:rsidR="009F73D4" w:rsidRDefault="009F73D4" w:rsidP="009F73D4">
              <w:pPr>
                <w:pStyle w:val="Bibliography"/>
                <w:ind w:left="720" w:hanging="720"/>
                <w:rPr>
                  <w:noProof/>
                  <w:lang w:val="en-GB"/>
                </w:rPr>
              </w:pPr>
              <w:r>
                <w:rPr>
                  <w:noProof/>
                  <w:lang w:val="en-GB"/>
                </w:rPr>
                <w:t xml:space="preserve">Ducea, M. (2008, February 12). </w:t>
              </w:r>
              <w:r>
                <w:rPr>
                  <w:i/>
                  <w:iCs/>
                  <w:noProof/>
                  <w:lang w:val="en-GB"/>
                </w:rPr>
                <w:t>linux tips find all files of a particular size</w:t>
              </w:r>
              <w:r>
                <w:rPr>
                  <w:noProof/>
                  <w:lang w:val="en-GB"/>
                </w:rPr>
                <w:t>. Retrieved from ducea: http://www.ducea.com/2008/02/12/linux-tips-find-all-files-of-a-particular-size/</w:t>
              </w:r>
            </w:p>
            <w:p w14:paraId="4541AAD5" w14:textId="77777777" w:rsidR="009F73D4" w:rsidRDefault="009F73D4" w:rsidP="009F73D4">
              <w:pPr>
                <w:pStyle w:val="Bibliography"/>
                <w:ind w:left="720" w:hanging="720"/>
                <w:rPr>
                  <w:noProof/>
                  <w:lang w:val="en-GB"/>
                </w:rPr>
              </w:pPr>
              <w:r>
                <w:rPr>
                  <w:noProof/>
                  <w:lang w:val="en-GB"/>
                </w:rPr>
                <w:t xml:space="preserve">Edergas, G. (2019, November 7). </w:t>
              </w:r>
              <w:r>
                <w:rPr>
                  <w:i/>
                  <w:iCs/>
                  <w:noProof/>
                  <w:lang w:val="en-GB"/>
                </w:rPr>
                <w:t>pop3 imap smtp protocols explained ports</w:t>
              </w:r>
              <w:r>
                <w:rPr>
                  <w:noProof/>
                  <w:lang w:val="en-GB"/>
                </w:rPr>
                <w:t>. Retrieved from hostinger: https://www.hostinger.com/tutorials/email/pop3-imap-smtp-protocols-explained-ports</w:t>
              </w:r>
            </w:p>
            <w:p w14:paraId="03439383" w14:textId="77777777" w:rsidR="009F73D4" w:rsidRDefault="009F73D4" w:rsidP="009F73D4">
              <w:pPr>
                <w:pStyle w:val="Bibliography"/>
                <w:ind w:left="720" w:hanging="720"/>
                <w:rPr>
                  <w:noProof/>
                  <w:lang w:val="en-GB"/>
                </w:rPr>
              </w:pPr>
              <w:r>
                <w:rPr>
                  <w:i/>
                  <w:iCs/>
                  <w:noProof/>
                  <w:lang w:val="en-GB"/>
                </w:rPr>
                <w:t>footprinting</w:t>
              </w:r>
              <w:r>
                <w:rPr>
                  <w:noProof/>
                  <w:lang w:val="en-GB"/>
                </w:rPr>
                <w:t>. (2019, July 25). Retrieved from wikipedia: https://en.wikipedia.org/wiki/Footprinting</w:t>
              </w:r>
            </w:p>
            <w:p w14:paraId="527EABCE" w14:textId="77777777" w:rsidR="009F73D4" w:rsidRDefault="009F73D4" w:rsidP="009F73D4">
              <w:pPr>
                <w:pStyle w:val="Bibliography"/>
                <w:ind w:left="720" w:hanging="720"/>
                <w:rPr>
                  <w:noProof/>
                  <w:lang w:val="en-GB"/>
                </w:rPr>
              </w:pPr>
              <w:r>
                <w:rPr>
                  <w:i/>
                  <w:iCs/>
                  <w:noProof/>
                  <w:lang w:val="en-GB"/>
                </w:rPr>
                <w:t>footprinting reconnaissance and social engineering</w:t>
              </w:r>
              <w:r>
                <w:rPr>
                  <w:noProof/>
                  <w:lang w:val="en-GB"/>
                </w:rPr>
                <w:t>. (n.d.). Retrieved from fhict: https://fhict.instructure.com/courses/8790/pages/reference-footprinting-reconnaissance-and-social-engineering?module_item_id=394577</w:t>
              </w:r>
            </w:p>
            <w:p w14:paraId="6091E5E9" w14:textId="77777777" w:rsidR="009F73D4" w:rsidRDefault="009F73D4" w:rsidP="009F73D4">
              <w:pPr>
                <w:pStyle w:val="Bibliography"/>
                <w:ind w:left="720" w:hanging="720"/>
                <w:rPr>
                  <w:noProof/>
                  <w:lang w:val="en-GB"/>
                </w:rPr>
              </w:pPr>
              <w:r>
                <w:rPr>
                  <w:i/>
                  <w:iCs/>
                  <w:noProof/>
                  <w:lang w:val="en-GB"/>
                </w:rPr>
                <w:t>ftp for beginners</w:t>
              </w:r>
              <w:r>
                <w:rPr>
                  <w:noProof/>
                  <w:lang w:val="en-GB"/>
                </w:rPr>
                <w:t>. (2010, February 15). Retrieved from wired: https://www.wired.com/2010/02/ftp_for_beginners/</w:t>
              </w:r>
            </w:p>
            <w:p w14:paraId="582E17F3" w14:textId="77777777" w:rsidR="009F73D4" w:rsidRDefault="009F73D4" w:rsidP="009F73D4">
              <w:pPr>
                <w:pStyle w:val="Bibliography"/>
                <w:ind w:left="720" w:hanging="720"/>
                <w:rPr>
                  <w:noProof/>
                  <w:lang w:val="en-GB"/>
                </w:rPr>
              </w:pPr>
              <w:r>
                <w:rPr>
                  <w:i/>
                  <w:iCs/>
                  <w:noProof/>
                  <w:lang w:val="en-GB"/>
                </w:rPr>
                <w:t>Hacker ethic</w:t>
              </w:r>
              <w:r>
                <w:rPr>
                  <w:noProof/>
                  <w:lang w:val="en-GB"/>
                </w:rPr>
                <w:t>. (2019, September 20). Retrieved from wikipedia: https://en.wikipedia.org/wiki/Hacker_ethic</w:t>
              </w:r>
            </w:p>
            <w:p w14:paraId="7B59AC3A" w14:textId="77777777" w:rsidR="009F73D4" w:rsidRDefault="009F73D4" w:rsidP="009F73D4">
              <w:pPr>
                <w:pStyle w:val="Bibliography"/>
                <w:ind w:left="720" w:hanging="720"/>
                <w:rPr>
                  <w:noProof/>
                  <w:lang w:val="en-GB"/>
                </w:rPr>
              </w:pPr>
              <w:r>
                <w:rPr>
                  <w:i/>
                  <w:iCs/>
                  <w:noProof/>
                  <w:lang w:val="en-GB"/>
                </w:rPr>
                <w:t>how do i find all the files owned by a particular user or group</w:t>
              </w:r>
              <w:r>
                <w:rPr>
                  <w:noProof/>
                  <w:lang w:val="en-GB"/>
                </w:rPr>
                <w:t xml:space="preserve">. (2018, September 5). Retrieved from cyberciti: https://www.cyberciti.biz/faq/how-do-i-find-all-the-files-owned-by-a-particular-user-or-group/ </w:t>
              </w:r>
            </w:p>
            <w:p w14:paraId="3A311CF0" w14:textId="77777777" w:rsidR="009F73D4" w:rsidRDefault="009F73D4" w:rsidP="009F73D4">
              <w:pPr>
                <w:pStyle w:val="Bibliography"/>
                <w:ind w:left="720" w:hanging="720"/>
                <w:rPr>
                  <w:noProof/>
                  <w:lang w:val="en-GB"/>
                </w:rPr>
              </w:pPr>
              <w:r>
                <w:rPr>
                  <w:i/>
                  <w:iCs/>
                  <w:noProof/>
                  <w:lang w:val="en-GB"/>
                </w:rPr>
                <w:t>HTTP</w:t>
              </w:r>
              <w:r>
                <w:rPr>
                  <w:noProof/>
                  <w:lang w:val="en-GB"/>
                </w:rPr>
                <w:t>. (2019, November 7). Retrieved from developer.mozilla: https://developer.mozilla.org/en-US/docs/Web/HTTP</w:t>
              </w:r>
            </w:p>
            <w:p w14:paraId="09300460" w14:textId="77777777" w:rsidR="009F73D4" w:rsidRDefault="009F73D4" w:rsidP="009F73D4">
              <w:pPr>
                <w:pStyle w:val="Bibliography"/>
                <w:ind w:left="720" w:hanging="720"/>
                <w:rPr>
                  <w:noProof/>
                  <w:lang w:val="en-GB"/>
                </w:rPr>
              </w:pPr>
              <w:r>
                <w:rPr>
                  <w:i/>
                  <w:iCs/>
                  <w:noProof/>
                  <w:lang w:val="en-GB"/>
                </w:rPr>
                <w:t>IP_address</w:t>
              </w:r>
              <w:r>
                <w:rPr>
                  <w:noProof/>
                  <w:lang w:val="en-GB"/>
                </w:rPr>
                <w:t>. (2019, September 18). Retrieved from Wikipedia: https://en.wikipedia.org/wiki/IP_address</w:t>
              </w:r>
            </w:p>
            <w:p w14:paraId="12247A8B" w14:textId="77777777" w:rsidR="009F73D4" w:rsidRDefault="009F73D4" w:rsidP="009F73D4">
              <w:pPr>
                <w:pStyle w:val="Bibliography"/>
                <w:ind w:left="720" w:hanging="720"/>
                <w:rPr>
                  <w:noProof/>
                  <w:lang w:val="en-GB"/>
                </w:rPr>
              </w:pPr>
              <w:r>
                <w:rPr>
                  <w:i/>
                  <w:iCs/>
                  <w:noProof/>
                  <w:lang w:val="en-GB"/>
                </w:rPr>
                <w:lastRenderedPageBreak/>
                <w:t>know rules cyber ethics</w:t>
              </w:r>
              <w:r>
                <w:rPr>
                  <w:noProof/>
                  <w:lang w:val="en-GB"/>
                </w:rPr>
                <w:t>. (n.d.). Retrieved from security arizona: https://security.arizona.edu/security-tip/know-rules-cyber-ethics</w:t>
              </w:r>
            </w:p>
            <w:p w14:paraId="1C7DEBA8" w14:textId="77777777" w:rsidR="009F73D4" w:rsidRPr="008F6B42" w:rsidRDefault="009F73D4" w:rsidP="009F73D4">
              <w:pPr>
                <w:pStyle w:val="Bibliography"/>
                <w:ind w:left="720" w:hanging="720"/>
                <w:rPr>
                  <w:noProof/>
                </w:rPr>
              </w:pPr>
              <w:r w:rsidRPr="008F6B42">
                <w:rPr>
                  <w:i/>
                  <w:iCs/>
                  <w:noProof/>
                </w:rPr>
                <w:t>meldpunt kwetsbaarheden</w:t>
              </w:r>
              <w:r w:rsidRPr="008F6B42">
                <w:rPr>
                  <w:noProof/>
                </w:rPr>
                <w:t>. (n.d.). Retrieved from ing: https://www.ing.nl/de-ing/veilig-bankieren/fraude-melden/meldpunt-kwetsbaarheden/index.html</w:t>
              </w:r>
            </w:p>
            <w:p w14:paraId="25C6589C" w14:textId="77777777" w:rsidR="009F73D4" w:rsidRDefault="009F73D4" w:rsidP="009F73D4">
              <w:pPr>
                <w:pStyle w:val="Bibliography"/>
                <w:ind w:left="720" w:hanging="720"/>
                <w:rPr>
                  <w:noProof/>
                  <w:lang w:val="en-GB"/>
                </w:rPr>
              </w:pPr>
              <w:r>
                <w:rPr>
                  <w:i/>
                  <w:iCs/>
                  <w:noProof/>
                  <w:lang w:val="en-GB"/>
                </w:rPr>
                <w:t>nat</w:t>
              </w:r>
              <w:r>
                <w:rPr>
                  <w:noProof/>
                  <w:lang w:val="en-GB"/>
                </w:rPr>
                <w:t>. (2019). Retrieved from whatismyipaddress: https://whatismyipaddress.com/nat</w:t>
              </w:r>
            </w:p>
            <w:p w14:paraId="45422493" w14:textId="77777777" w:rsidR="009F73D4" w:rsidRDefault="009F73D4" w:rsidP="009F73D4">
              <w:pPr>
                <w:pStyle w:val="Bibliography"/>
                <w:ind w:left="720" w:hanging="720"/>
                <w:rPr>
                  <w:noProof/>
                  <w:lang w:val="en-GB"/>
                </w:rPr>
              </w:pPr>
              <w:r>
                <w:rPr>
                  <w:i/>
                  <w:iCs/>
                  <w:noProof/>
                  <w:lang w:val="en-GB"/>
                </w:rPr>
                <w:t>network enumeration</w:t>
              </w:r>
              <w:r>
                <w:rPr>
                  <w:noProof/>
                  <w:lang w:val="en-GB"/>
                </w:rPr>
                <w:t>. (n.d.). Retrieved from wikipedia: https://en.wikipedia.org/wiki/Network_enumeration</w:t>
              </w:r>
            </w:p>
            <w:p w14:paraId="1581F552" w14:textId="77777777" w:rsidR="009F73D4" w:rsidRDefault="009F73D4" w:rsidP="009F73D4">
              <w:pPr>
                <w:pStyle w:val="Bibliography"/>
                <w:ind w:left="720" w:hanging="720"/>
                <w:rPr>
                  <w:noProof/>
                  <w:lang w:val="en-GB"/>
                </w:rPr>
              </w:pPr>
              <w:r>
                <w:rPr>
                  <w:i/>
                  <w:iCs/>
                  <w:noProof/>
                  <w:lang w:val="en-GB"/>
                </w:rPr>
                <w:t>NetworkingBasics</w:t>
              </w:r>
              <w:r>
                <w:rPr>
                  <w:noProof/>
                  <w:lang w:val="en-GB"/>
                </w:rPr>
                <w:t>. (n.d.). Retrieved from cisco: https://www.cisco.com/c/en/us/solutions/small-business/resource-center/networking/networking-basics.html</w:t>
              </w:r>
            </w:p>
            <w:p w14:paraId="35ACFD11" w14:textId="77777777" w:rsidR="009F73D4" w:rsidRDefault="009F73D4" w:rsidP="009F73D4">
              <w:pPr>
                <w:pStyle w:val="Bibliography"/>
                <w:ind w:left="720" w:hanging="720"/>
                <w:rPr>
                  <w:noProof/>
                  <w:lang w:val="en-GB"/>
                </w:rPr>
              </w:pPr>
              <w:r>
                <w:rPr>
                  <w:noProof/>
                  <w:lang w:val="en-GB"/>
                </w:rPr>
                <w:t xml:space="preserve">nmap. (n.d.). </w:t>
              </w:r>
              <w:r>
                <w:rPr>
                  <w:i/>
                  <w:iCs/>
                  <w:noProof/>
                  <w:lang w:val="en-GB"/>
                </w:rPr>
                <w:t>port scanning techniques</w:t>
              </w:r>
              <w:r>
                <w:rPr>
                  <w:noProof/>
                  <w:lang w:val="en-GB"/>
                </w:rPr>
                <w:t>. Retrieved from nmap: https://nmap.org/book/man-port-scanning-techniques.html</w:t>
              </w:r>
            </w:p>
            <w:p w14:paraId="48754A72" w14:textId="77777777" w:rsidR="009F73D4" w:rsidRDefault="009F73D4" w:rsidP="009F73D4">
              <w:pPr>
                <w:pStyle w:val="Bibliography"/>
                <w:ind w:left="720" w:hanging="720"/>
                <w:rPr>
                  <w:noProof/>
                  <w:lang w:val="en-GB"/>
                </w:rPr>
              </w:pPr>
              <w:r>
                <w:rPr>
                  <w:i/>
                  <w:iCs/>
                  <w:noProof/>
                  <w:lang w:val="en-GB"/>
                </w:rPr>
                <w:t>pipes</w:t>
              </w:r>
              <w:r>
                <w:rPr>
                  <w:noProof/>
                  <w:lang w:val="en-GB"/>
                </w:rPr>
                <w:t>. (n.d.). Retrieved from westwind: http://www.westwind.com/reference/os-x/commandline/pipes.html</w:t>
              </w:r>
            </w:p>
            <w:p w14:paraId="56B5C603" w14:textId="77777777" w:rsidR="009F73D4" w:rsidRDefault="009F73D4" w:rsidP="009F73D4">
              <w:pPr>
                <w:pStyle w:val="Bibliography"/>
                <w:ind w:left="720" w:hanging="720"/>
                <w:rPr>
                  <w:noProof/>
                  <w:lang w:val="en-GB"/>
                </w:rPr>
              </w:pPr>
              <w:r>
                <w:rPr>
                  <w:noProof/>
                  <w:lang w:val="en-GB"/>
                </w:rPr>
                <w:t xml:space="preserve">Raymond. (2013, July 15). </w:t>
              </w:r>
              <w:r>
                <w:rPr>
                  <w:i/>
                  <w:iCs/>
                  <w:noProof/>
                  <w:lang w:val="en-GB"/>
                </w:rPr>
                <w:t>how can i see traceroute details in nmap</w:t>
              </w:r>
              <w:r>
                <w:rPr>
                  <w:noProof/>
                  <w:lang w:val="en-GB"/>
                </w:rPr>
                <w:t>. Retrieved from stackexchange: https://security.stackexchange.com/questions/38964/how-can-i-see-traceroute-details-in-nmap</w:t>
              </w:r>
            </w:p>
            <w:p w14:paraId="167A4FB0" w14:textId="77777777" w:rsidR="009F73D4" w:rsidRDefault="009F73D4" w:rsidP="009F73D4">
              <w:pPr>
                <w:pStyle w:val="Bibliography"/>
                <w:ind w:left="720" w:hanging="720"/>
                <w:rPr>
                  <w:noProof/>
                  <w:lang w:val="en-GB"/>
                </w:rPr>
              </w:pPr>
              <w:r>
                <w:rPr>
                  <w:i/>
                  <w:iCs/>
                  <w:noProof/>
                  <w:lang w:val="en-GB"/>
                </w:rPr>
                <w:t>reference-network-sniffing-and-spoofing</w:t>
              </w:r>
              <w:r>
                <w:rPr>
                  <w:noProof/>
                  <w:lang w:val="en-GB"/>
                </w:rPr>
                <w:t>. (n.d.). Retrieved from fhict: https://fhict.instructure.com/courses/8790/pages/reference-network-sniffing-and-spoofing?module_item_id=394579</w:t>
              </w:r>
            </w:p>
            <w:p w14:paraId="6D4FCA4F" w14:textId="77777777" w:rsidR="009F73D4" w:rsidRDefault="009F73D4" w:rsidP="009F73D4">
              <w:pPr>
                <w:pStyle w:val="Bibliography"/>
                <w:ind w:left="720" w:hanging="720"/>
                <w:rPr>
                  <w:noProof/>
                  <w:lang w:val="en-GB"/>
                </w:rPr>
              </w:pPr>
              <w:r>
                <w:rPr>
                  <w:i/>
                  <w:iCs/>
                  <w:noProof/>
                  <w:lang w:val="en-GB"/>
                </w:rPr>
                <w:t>responsible disclosure</w:t>
              </w:r>
              <w:r>
                <w:rPr>
                  <w:noProof/>
                  <w:lang w:val="en-GB"/>
                </w:rPr>
                <w:t>. (n.d.). Retrieved from ah: https://www.ah.nl/kwetsbaarheid-melden</w:t>
              </w:r>
            </w:p>
            <w:p w14:paraId="29111B75" w14:textId="77777777" w:rsidR="009F73D4" w:rsidRDefault="009F73D4" w:rsidP="009F73D4">
              <w:pPr>
                <w:pStyle w:val="Bibliography"/>
                <w:ind w:left="720" w:hanging="720"/>
                <w:rPr>
                  <w:noProof/>
                  <w:lang w:val="en-GB"/>
                </w:rPr>
              </w:pPr>
              <w:r>
                <w:rPr>
                  <w:i/>
                  <w:iCs/>
                  <w:noProof/>
                  <w:lang w:val="en-GB"/>
                </w:rPr>
                <w:t>robotstxt</w:t>
              </w:r>
              <w:r>
                <w:rPr>
                  <w:noProof/>
                  <w:lang w:val="en-GB"/>
                </w:rPr>
                <w:t>. (n.d.). Retrieved from robotstxt: https://www.robotstxt.org/robotstxt.html</w:t>
              </w:r>
            </w:p>
            <w:p w14:paraId="10571A91" w14:textId="77777777" w:rsidR="009F73D4" w:rsidRDefault="009F73D4" w:rsidP="009F73D4">
              <w:pPr>
                <w:pStyle w:val="Bibliography"/>
                <w:ind w:left="720" w:hanging="720"/>
                <w:rPr>
                  <w:noProof/>
                  <w:lang w:val="en-GB"/>
                </w:rPr>
              </w:pPr>
              <w:r>
                <w:rPr>
                  <w:noProof/>
                  <w:lang w:val="en-GB"/>
                </w:rPr>
                <w:t xml:space="preserve">S, S. (2018, August 13). </w:t>
              </w:r>
              <w:r>
                <w:rPr>
                  <w:i/>
                  <w:iCs/>
                  <w:noProof/>
                  <w:lang w:val="en-GB"/>
                </w:rPr>
                <w:t>Diffrence between law and ethics</w:t>
              </w:r>
              <w:r>
                <w:rPr>
                  <w:noProof/>
                  <w:lang w:val="en-GB"/>
                </w:rPr>
                <w:t>. Retrieved from keydiffrences: https://keydifferences.com/difference-between-law-and-ethics.html</w:t>
              </w:r>
            </w:p>
            <w:p w14:paraId="78A2F5F4" w14:textId="77777777" w:rsidR="009F73D4" w:rsidRDefault="009F73D4" w:rsidP="009F73D4">
              <w:pPr>
                <w:pStyle w:val="Bibliography"/>
                <w:ind w:left="720" w:hanging="720"/>
                <w:rPr>
                  <w:noProof/>
                  <w:lang w:val="en-GB"/>
                </w:rPr>
              </w:pPr>
              <w:r>
                <w:rPr>
                  <w:noProof/>
                  <w:lang w:val="en-GB"/>
                </w:rPr>
                <w:t xml:space="preserve">scarecrow. (2013, June 12). </w:t>
              </w:r>
              <w:r>
                <w:rPr>
                  <w:i/>
                  <w:iCs/>
                  <w:noProof/>
                  <w:lang w:val="en-GB"/>
                </w:rPr>
                <w:t>cannot cat file wich has space in name in linux</w:t>
              </w:r>
              <w:r>
                <w:rPr>
                  <w:noProof/>
                  <w:lang w:val="en-GB"/>
                </w:rPr>
                <w:t>. Retrieved from superuser: https://superuser.com/questions/606874/cannot-cat-file-which-has-space-in-name-in-linux/606878</w:t>
              </w:r>
            </w:p>
            <w:p w14:paraId="1EC28435" w14:textId="77777777" w:rsidR="009F73D4" w:rsidRDefault="009F73D4" w:rsidP="009F73D4">
              <w:pPr>
                <w:pStyle w:val="Bibliography"/>
                <w:ind w:left="720" w:hanging="720"/>
                <w:rPr>
                  <w:noProof/>
                  <w:lang w:val="en-GB"/>
                </w:rPr>
              </w:pPr>
              <w:r>
                <w:rPr>
                  <w:noProof/>
                  <w:lang w:val="en-GB"/>
                </w:rPr>
                <w:t xml:space="preserve">SecurityTrails team. (n.d.). </w:t>
              </w:r>
              <w:r>
                <w:rPr>
                  <w:i/>
                  <w:iCs/>
                  <w:noProof/>
                  <w:lang w:val="en-GB"/>
                </w:rPr>
                <w:t>domain tools</w:t>
              </w:r>
              <w:r>
                <w:rPr>
                  <w:noProof/>
                  <w:lang w:val="en-GB"/>
                </w:rPr>
                <w:t>. Retrieved from securitytrails: https://securitytrails.com/blog/domain-tools</w:t>
              </w:r>
            </w:p>
            <w:p w14:paraId="2756B4C1" w14:textId="77777777" w:rsidR="009F73D4" w:rsidRDefault="009F73D4" w:rsidP="009F73D4">
              <w:pPr>
                <w:pStyle w:val="Bibliography"/>
                <w:ind w:left="720" w:hanging="720"/>
                <w:rPr>
                  <w:noProof/>
                  <w:lang w:val="en-GB"/>
                </w:rPr>
              </w:pPr>
              <w:r>
                <w:rPr>
                  <w:i/>
                  <w:iCs/>
                  <w:noProof/>
                  <w:lang w:val="en-GB"/>
                </w:rPr>
                <w:t>SniffingSpoofingTeacherSlides</w:t>
              </w:r>
              <w:r>
                <w:rPr>
                  <w:noProof/>
                  <w:lang w:val="en-GB"/>
                </w:rPr>
                <w:t>. (n.d.). Retrieved from portal.fhict: https://portal.fhict.nl/Studentenplein/LMC/_layouts/15/WopiFrame.aspx?sourcedoc=/Studentenplein/LMC/1920nj/Cyber%20Security/CSA/04_Network%20Sniffing%20and%20Spoofing/SniffingSpoofingTeacherSlides.pptx&amp;action=default</w:t>
              </w:r>
            </w:p>
            <w:p w14:paraId="44611F3D" w14:textId="77777777" w:rsidR="009F73D4" w:rsidRDefault="009F73D4" w:rsidP="009F73D4">
              <w:pPr>
                <w:pStyle w:val="Bibliography"/>
                <w:ind w:left="720" w:hanging="720"/>
                <w:rPr>
                  <w:noProof/>
                  <w:lang w:val="en-GB"/>
                </w:rPr>
              </w:pPr>
              <w:r>
                <w:rPr>
                  <w:noProof/>
                  <w:lang w:val="en-GB"/>
                </w:rPr>
                <w:t xml:space="preserve">Spitzner, L. (2019, May 31). </w:t>
              </w:r>
              <w:r>
                <w:rPr>
                  <w:i/>
                  <w:iCs/>
                  <w:noProof/>
                  <w:lang w:val="en-GB"/>
                </w:rPr>
                <w:t>Applying security awareness cyber kill chain</w:t>
              </w:r>
              <w:r>
                <w:rPr>
                  <w:noProof/>
                  <w:lang w:val="en-GB"/>
                </w:rPr>
                <w:t>. Retrieved from sans: https://www.sans.org/security-awareness-training/blog/applying-security-awareness-cyber-kill-chain</w:t>
              </w:r>
            </w:p>
            <w:p w14:paraId="5CF839CE" w14:textId="77777777" w:rsidR="009F73D4" w:rsidRDefault="009F73D4" w:rsidP="009F73D4">
              <w:pPr>
                <w:pStyle w:val="Bibliography"/>
                <w:ind w:left="720" w:hanging="720"/>
                <w:rPr>
                  <w:noProof/>
                  <w:lang w:val="en-GB"/>
                </w:rPr>
              </w:pPr>
              <w:r>
                <w:rPr>
                  <w:i/>
                  <w:iCs/>
                  <w:noProof/>
                  <w:lang w:val="en-GB"/>
                </w:rPr>
                <w:t>sslstrip</w:t>
              </w:r>
              <w:r>
                <w:rPr>
                  <w:noProof/>
                  <w:lang w:val="en-GB"/>
                </w:rPr>
                <w:t>. (n.d.). Retrieved from tools.kali: https://tools.kali.org/information-gathering/sslstrip</w:t>
              </w:r>
            </w:p>
            <w:p w14:paraId="39CE7B16" w14:textId="77777777" w:rsidR="009F73D4" w:rsidRDefault="009F73D4" w:rsidP="009F73D4">
              <w:pPr>
                <w:pStyle w:val="Bibliography"/>
                <w:ind w:left="720" w:hanging="720"/>
                <w:rPr>
                  <w:noProof/>
                  <w:lang w:val="en-GB"/>
                </w:rPr>
              </w:pPr>
              <w:r>
                <w:rPr>
                  <w:i/>
                  <w:iCs/>
                  <w:noProof/>
                  <w:lang w:val="en-GB"/>
                </w:rPr>
                <w:t>tcp 3 way handsake process</w:t>
              </w:r>
              <w:r>
                <w:rPr>
                  <w:noProof/>
                  <w:lang w:val="en-GB"/>
                </w:rPr>
                <w:t>. (n.d.). Retrieved from geeksforgeeks: https://www.geeksforgeeks.org/tcp-3-way-handshake-process/</w:t>
              </w:r>
            </w:p>
            <w:p w14:paraId="4154E05F" w14:textId="77777777" w:rsidR="009F73D4" w:rsidRDefault="009F73D4" w:rsidP="009F73D4">
              <w:pPr>
                <w:pStyle w:val="Bibliography"/>
                <w:ind w:left="720" w:hanging="720"/>
                <w:rPr>
                  <w:noProof/>
                  <w:lang w:val="en-GB"/>
                </w:rPr>
              </w:pPr>
              <w:r>
                <w:rPr>
                  <w:i/>
                  <w:iCs/>
                  <w:noProof/>
                  <w:lang w:val="en-GB"/>
                </w:rPr>
                <w:lastRenderedPageBreak/>
                <w:t>Testing for cross site scripting</w:t>
              </w:r>
              <w:r>
                <w:rPr>
                  <w:noProof/>
                  <w:lang w:val="en-GB"/>
                </w:rPr>
                <w:t>. (2017, August 6). Retrieved from owasp: https://www.owasp.org/index.php/Testing_for_Cross_site_scripting</w:t>
              </w:r>
            </w:p>
            <w:p w14:paraId="70306D22" w14:textId="77777777" w:rsidR="009F73D4" w:rsidRDefault="009F73D4" w:rsidP="009F73D4">
              <w:pPr>
                <w:pStyle w:val="Bibliography"/>
                <w:ind w:left="720" w:hanging="720"/>
                <w:rPr>
                  <w:noProof/>
                  <w:lang w:val="en-GB"/>
                </w:rPr>
              </w:pPr>
              <w:r>
                <w:rPr>
                  <w:i/>
                  <w:iCs/>
                  <w:noProof/>
                  <w:lang w:val="en-GB"/>
                </w:rPr>
                <w:t>three way handsake</w:t>
              </w:r>
              <w:r>
                <w:rPr>
                  <w:noProof/>
                  <w:lang w:val="en-GB"/>
                </w:rPr>
                <w:t>. (n.d.). Retrieved from techopedia: https://www.techopedia.com/definition/10339/three-way-handshake</w:t>
              </w:r>
            </w:p>
            <w:p w14:paraId="0CD79C47" w14:textId="77777777" w:rsidR="009F73D4" w:rsidRDefault="009F73D4" w:rsidP="009F73D4">
              <w:pPr>
                <w:pStyle w:val="Bibliography"/>
                <w:ind w:left="720" w:hanging="720"/>
                <w:rPr>
                  <w:noProof/>
                  <w:lang w:val="en-GB"/>
                </w:rPr>
              </w:pPr>
              <w:r>
                <w:rPr>
                  <w:i/>
                  <w:iCs/>
                  <w:noProof/>
                  <w:lang w:val="en-GB"/>
                </w:rPr>
                <w:t>WEP</w:t>
              </w:r>
              <w:r>
                <w:rPr>
                  <w:noProof/>
                  <w:lang w:val="en-GB"/>
                </w:rPr>
                <w:t>. (n.d.). Retrieved from techterms: https://techterms.com/definition/wep</w:t>
              </w:r>
            </w:p>
            <w:p w14:paraId="46930B10" w14:textId="77777777" w:rsidR="009F73D4" w:rsidRPr="008F6B42" w:rsidRDefault="009F73D4" w:rsidP="009F73D4">
              <w:pPr>
                <w:pStyle w:val="Bibliography"/>
                <w:ind w:left="720" w:hanging="720"/>
                <w:rPr>
                  <w:noProof/>
                </w:rPr>
              </w:pPr>
              <w:r w:rsidRPr="008F6B42">
                <w:rPr>
                  <w:i/>
                  <w:iCs/>
                  <w:noProof/>
                </w:rPr>
                <w:t xml:space="preserve">Wetboek van strafrecht </w:t>
              </w:r>
              <w:r w:rsidRPr="008F6B42">
                <w:rPr>
                  <w:noProof/>
                </w:rPr>
                <w:t>. (n.d.). Retrieved from wetten.overheid: https://wetten.overheid.nl/BWBR0001854/2017-03-01</w:t>
              </w:r>
            </w:p>
            <w:p w14:paraId="121C324B" w14:textId="77777777" w:rsidR="009F73D4" w:rsidRDefault="009F73D4" w:rsidP="009F73D4">
              <w:pPr>
                <w:pStyle w:val="Bibliography"/>
                <w:ind w:left="720" w:hanging="720"/>
                <w:rPr>
                  <w:noProof/>
                  <w:lang w:val="en-GB"/>
                </w:rPr>
              </w:pPr>
              <w:r>
                <w:rPr>
                  <w:i/>
                  <w:iCs/>
                  <w:noProof/>
                  <w:lang w:val="en-GB"/>
                </w:rPr>
                <w:t>what is dns</w:t>
              </w:r>
              <w:r>
                <w:rPr>
                  <w:noProof/>
                  <w:lang w:val="en-GB"/>
                </w:rPr>
                <w:t>. (n.d.). Retrieved from cloudflare: https://www.cloudflare.com/learning/dns/what-is-dns/</w:t>
              </w:r>
            </w:p>
            <w:p w14:paraId="5EC213AD" w14:textId="77777777" w:rsidR="009F73D4" w:rsidRDefault="009F73D4" w:rsidP="009F73D4">
              <w:pPr>
                <w:pStyle w:val="Bibliography"/>
                <w:ind w:left="720" w:hanging="720"/>
                <w:rPr>
                  <w:noProof/>
                  <w:lang w:val="en-GB"/>
                </w:rPr>
              </w:pPr>
              <w:r>
                <w:rPr>
                  <w:i/>
                  <w:iCs/>
                  <w:noProof/>
                  <w:lang w:val="en-GB"/>
                </w:rPr>
                <w:t>Wired Equivalent Privacy</w:t>
              </w:r>
              <w:r>
                <w:rPr>
                  <w:noProof/>
                  <w:lang w:val="en-GB"/>
                </w:rPr>
                <w:t>. (2019, September 19). Retrieved from wikipedia: https://en.wikipedia.org/wiki/Wired_Equivalent_Privacy</w:t>
              </w:r>
            </w:p>
            <w:p w14:paraId="5679C909" w14:textId="77777777" w:rsidR="009F73D4" w:rsidRDefault="009F73D4" w:rsidP="009F73D4">
              <w:pPr>
                <w:pStyle w:val="Bibliography"/>
                <w:ind w:left="720" w:hanging="720"/>
                <w:rPr>
                  <w:noProof/>
                  <w:lang w:val="en-GB"/>
                </w:rPr>
              </w:pPr>
              <w:r>
                <w:rPr>
                  <w:i/>
                  <w:iCs/>
                  <w:noProof/>
                  <w:lang w:val="en-GB"/>
                </w:rPr>
                <w:t>XSS</w:t>
              </w:r>
              <w:r>
                <w:rPr>
                  <w:noProof/>
                  <w:lang w:val="en-GB"/>
                </w:rPr>
                <w:t>. (2019, October 4). Retrieved from fhict: https://portal.fhict.nl/Studentenplein/LMC/_layouts/15/WopiFrame.aspx?sourcedoc=/Studentenplein/LMC/1920nj/Cyber%20Security/CSA/06_XSS/Cross%20Site%20Scripting%20(XSS).pptx&amp;action=default</w:t>
              </w:r>
            </w:p>
            <w:p w14:paraId="2D795FA0" w14:textId="2112BD83" w:rsidR="00766851" w:rsidRPr="00766851" w:rsidRDefault="00766851" w:rsidP="009F73D4">
              <w:pPr>
                <w:rPr>
                  <w:lang w:val="en-GB"/>
                </w:rPr>
              </w:pPr>
              <w:r>
                <w:rPr>
                  <w:b/>
                  <w:bCs/>
                  <w:noProof/>
                </w:rPr>
                <w:fldChar w:fldCharType="end"/>
              </w:r>
            </w:p>
          </w:sdtContent>
        </w:sdt>
      </w:sdtContent>
    </w:sdt>
    <w:p w14:paraId="3AABBB8F" w14:textId="17DEFE0A" w:rsidR="005C6392" w:rsidRPr="007779B5" w:rsidRDefault="005C6392" w:rsidP="005C6392">
      <w:pPr>
        <w:rPr>
          <w:rFonts w:eastAsia="Times New Roman" w:cstheme="minorHAnsi"/>
          <w:lang w:val="en-GB" w:eastAsia="nl-NL"/>
        </w:rPr>
      </w:pPr>
    </w:p>
    <w:p w14:paraId="6E2AD9BE" w14:textId="77777777" w:rsidR="007937A4" w:rsidRPr="005C6392" w:rsidRDefault="007937A4" w:rsidP="00E2361B">
      <w:pPr>
        <w:spacing w:before="100" w:beforeAutospacing="1" w:after="100" w:afterAutospacing="1" w:line="240" w:lineRule="auto"/>
        <w:rPr>
          <w:rFonts w:eastAsia="Times New Roman" w:cstheme="minorHAnsi"/>
          <w:lang w:val="en-GB" w:eastAsia="nl-NL"/>
        </w:rPr>
      </w:pPr>
    </w:p>
    <w:sectPr w:rsidR="007937A4" w:rsidRPr="005C639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26BD0" w14:textId="77777777" w:rsidR="009F3493" w:rsidRDefault="009F3493" w:rsidP="00506DD0">
      <w:pPr>
        <w:spacing w:after="0" w:line="240" w:lineRule="auto"/>
      </w:pPr>
      <w:r>
        <w:separator/>
      </w:r>
    </w:p>
  </w:endnote>
  <w:endnote w:type="continuationSeparator" w:id="0">
    <w:p w14:paraId="05FEBBE5" w14:textId="77777777" w:rsidR="009F3493" w:rsidRDefault="009F3493" w:rsidP="0050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45FF28" w14:textId="77777777" w:rsidR="009F3493" w:rsidRDefault="009F3493" w:rsidP="00506DD0">
      <w:pPr>
        <w:spacing w:after="0" w:line="240" w:lineRule="auto"/>
      </w:pPr>
      <w:r>
        <w:separator/>
      </w:r>
    </w:p>
  </w:footnote>
  <w:footnote w:type="continuationSeparator" w:id="0">
    <w:p w14:paraId="496CF201" w14:textId="77777777" w:rsidR="009F3493" w:rsidRDefault="009F3493" w:rsidP="00506D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D8E"/>
    <w:multiLevelType w:val="multilevel"/>
    <w:tmpl w:val="D35A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3F7"/>
    <w:multiLevelType w:val="multilevel"/>
    <w:tmpl w:val="5804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9545E"/>
    <w:multiLevelType w:val="multilevel"/>
    <w:tmpl w:val="C43EF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23312"/>
    <w:multiLevelType w:val="multilevel"/>
    <w:tmpl w:val="F122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24A36"/>
    <w:multiLevelType w:val="hybridMultilevel"/>
    <w:tmpl w:val="11ECED54"/>
    <w:lvl w:ilvl="0" w:tplc="2C9E0682">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A061198"/>
    <w:multiLevelType w:val="multilevel"/>
    <w:tmpl w:val="453A5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B748C"/>
    <w:multiLevelType w:val="multilevel"/>
    <w:tmpl w:val="D9C0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027A9"/>
    <w:multiLevelType w:val="multilevel"/>
    <w:tmpl w:val="600C1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16375"/>
    <w:multiLevelType w:val="multilevel"/>
    <w:tmpl w:val="A1A0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D1628"/>
    <w:multiLevelType w:val="multilevel"/>
    <w:tmpl w:val="560EE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7035C"/>
    <w:multiLevelType w:val="multilevel"/>
    <w:tmpl w:val="1A6E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B11A9C"/>
    <w:multiLevelType w:val="hybridMultilevel"/>
    <w:tmpl w:val="C97ACBC6"/>
    <w:lvl w:ilvl="0" w:tplc="0A248668">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0337AC0"/>
    <w:multiLevelType w:val="multilevel"/>
    <w:tmpl w:val="E3803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D7DA4"/>
    <w:multiLevelType w:val="multilevel"/>
    <w:tmpl w:val="8FF0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F597B"/>
    <w:multiLevelType w:val="multilevel"/>
    <w:tmpl w:val="2274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3692E"/>
    <w:multiLevelType w:val="multilevel"/>
    <w:tmpl w:val="A1A47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FC0C02"/>
    <w:multiLevelType w:val="multilevel"/>
    <w:tmpl w:val="D0B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7548E2"/>
    <w:multiLevelType w:val="multilevel"/>
    <w:tmpl w:val="9F3A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73764"/>
    <w:multiLevelType w:val="multilevel"/>
    <w:tmpl w:val="4CE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95EB2"/>
    <w:multiLevelType w:val="multilevel"/>
    <w:tmpl w:val="4126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9"/>
  </w:num>
  <w:num w:numId="4">
    <w:abstractNumId w:val="3"/>
  </w:num>
  <w:num w:numId="5">
    <w:abstractNumId w:val="6"/>
  </w:num>
  <w:num w:numId="6">
    <w:abstractNumId w:val="7"/>
  </w:num>
  <w:num w:numId="7">
    <w:abstractNumId w:val="12"/>
  </w:num>
  <w:num w:numId="8">
    <w:abstractNumId w:val="2"/>
  </w:num>
  <w:num w:numId="9">
    <w:abstractNumId w:val="18"/>
  </w:num>
  <w:num w:numId="10">
    <w:abstractNumId w:val="15"/>
  </w:num>
  <w:num w:numId="11">
    <w:abstractNumId w:val="19"/>
  </w:num>
  <w:num w:numId="12">
    <w:abstractNumId w:val="5"/>
  </w:num>
  <w:num w:numId="13">
    <w:abstractNumId w:val="10"/>
  </w:num>
  <w:num w:numId="14">
    <w:abstractNumId w:val="11"/>
  </w:num>
  <w:num w:numId="15">
    <w:abstractNumId w:val="16"/>
  </w:num>
  <w:num w:numId="16">
    <w:abstractNumId w:val="4"/>
  </w:num>
  <w:num w:numId="17">
    <w:abstractNumId w:val="14"/>
  </w:num>
  <w:num w:numId="18">
    <w:abstractNumId w:val="0"/>
  </w:num>
  <w:num w:numId="19">
    <w:abstractNumId w:val="8"/>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rmin,Tim T.">
    <w15:presenceInfo w15:providerId="AD" w15:userId="S::409997@student.fontys.nl::66166d1c-0fa8-4807-9ef6-e29d2d49fe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2E"/>
    <w:rsid w:val="00003326"/>
    <w:rsid w:val="00006990"/>
    <w:rsid w:val="00012209"/>
    <w:rsid w:val="00014177"/>
    <w:rsid w:val="0001522E"/>
    <w:rsid w:val="00017F26"/>
    <w:rsid w:val="00021E0F"/>
    <w:rsid w:val="000253A3"/>
    <w:rsid w:val="00026DC5"/>
    <w:rsid w:val="000455ED"/>
    <w:rsid w:val="00050DB0"/>
    <w:rsid w:val="0005362B"/>
    <w:rsid w:val="00053BAE"/>
    <w:rsid w:val="00061EEC"/>
    <w:rsid w:val="0006416F"/>
    <w:rsid w:val="000654C5"/>
    <w:rsid w:val="00071B81"/>
    <w:rsid w:val="000738A3"/>
    <w:rsid w:val="00075A56"/>
    <w:rsid w:val="000A2959"/>
    <w:rsid w:val="000A2EFB"/>
    <w:rsid w:val="000A5414"/>
    <w:rsid w:val="000B0852"/>
    <w:rsid w:val="000B4F59"/>
    <w:rsid w:val="000C091A"/>
    <w:rsid w:val="000D1167"/>
    <w:rsid w:val="000D18F3"/>
    <w:rsid w:val="000E4740"/>
    <w:rsid w:val="00105C8C"/>
    <w:rsid w:val="00127E05"/>
    <w:rsid w:val="001312EE"/>
    <w:rsid w:val="0013583F"/>
    <w:rsid w:val="00137EB9"/>
    <w:rsid w:val="00143DB1"/>
    <w:rsid w:val="001450A9"/>
    <w:rsid w:val="00150447"/>
    <w:rsid w:val="001531A3"/>
    <w:rsid w:val="00154F5A"/>
    <w:rsid w:val="00155A76"/>
    <w:rsid w:val="00162754"/>
    <w:rsid w:val="00164491"/>
    <w:rsid w:val="00170890"/>
    <w:rsid w:val="00193C61"/>
    <w:rsid w:val="001941D7"/>
    <w:rsid w:val="001A21B4"/>
    <w:rsid w:val="001B3F8F"/>
    <w:rsid w:val="001B5993"/>
    <w:rsid w:val="001D38C5"/>
    <w:rsid w:val="001D50C1"/>
    <w:rsid w:val="001D7E9D"/>
    <w:rsid w:val="001E1FFD"/>
    <w:rsid w:val="001F4F3B"/>
    <w:rsid w:val="00200BD1"/>
    <w:rsid w:val="0020415C"/>
    <w:rsid w:val="002103E4"/>
    <w:rsid w:val="002108F3"/>
    <w:rsid w:val="00210E50"/>
    <w:rsid w:val="002166E0"/>
    <w:rsid w:val="00235B29"/>
    <w:rsid w:val="002455AB"/>
    <w:rsid w:val="00245D1A"/>
    <w:rsid w:val="002545F7"/>
    <w:rsid w:val="002548E3"/>
    <w:rsid w:val="00255211"/>
    <w:rsid w:val="00267E02"/>
    <w:rsid w:val="002742B0"/>
    <w:rsid w:val="0027441D"/>
    <w:rsid w:val="00291DDF"/>
    <w:rsid w:val="002959C0"/>
    <w:rsid w:val="00296B3B"/>
    <w:rsid w:val="002A370F"/>
    <w:rsid w:val="002B3D67"/>
    <w:rsid w:val="002B5780"/>
    <w:rsid w:val="002B77AB"/>
    <w:rsid w:val="002C2924"/>
    <w:rsid w:val="002C45F0"/>
    <w:rsid w:val="002C4DA3"/>
    <w:rsid w:val="003042D7"/>
    <w:rsid w:val="00305471"/>
    <w:rsid w:val="00314666"/>
    <w:rsid w:val="00325AC9"/>
    <w:rsid w:val="00331EF3"/>
    <w:rsid w:val="00331F9E"/>
    <w:rsid w:val="00341E9D"/>
    <w:rsid w:val="00346258"/>
    <w:rsid w:val="0034794A"/>
    <w:rsid w:val="00355BE6"/>
    <w:rsid w:val="003611E7"/>
    <w:rsid w:val="00370A6B"/>
    <w:rsid w:val="0037192E"/>
    <w:rsid w:val="003739AC"/>
    <w:rsid w:val="00396D33"/>
    <w:rsid w:val="003B1952"/>
    <w:rsid w:val="003B2D28"/>
    <w:rsid w:val="003B345A"/>
    <w:rsid w:val="003B3F25"/>
    <w:rsid w:val="003B5F55"/>
    <w:rsid w:val="003C00EA"/>
    <w:rsid w:val="003C03B6"/>
    <w:rsid w:val="003C2ABA"/>
    <w:rsid w:val="003C3C94"/>
    <w:rsid w:val="003D0075"/>
    <w:rsid w:val="003D10D2"/>
    <w:rsid w:val="003D2EAC"/>
    <w:rsid w:val="003D2FD6"/>
    <w:rsid w:val="003E3ADB"/>
    <w:rsid w:val="003F595F"/>
    <w:rsid w:val="003F6413"/>
    <w:rsid w:val="0040162C"/>
    <w:rsid w:val="00412D65"/>
    <w:rsid w:val="00413454"/>
    <w:rsid w:val="004153D1"/>
    <w:rsid w:val="00432BD9"/>
    <w:rsid w:val="00434DFD"/>
    <w:rsid w:val="00440824"/>
    <w:rsid w:val="00444652"/>
    <w:rsid w:val="00447B52"/>
    <w:rsid w:val="004527C3"/>
    <w:rsid w:val="004730EF"/>
    <w:rsid w:val="0049692A"/>
    <w:rsid w:val="004B2E8D"/>
    <w:rsid w:val="004B4822"/>
    <w:rsid w:val="004B7439"/>
    <w:rsid w:val="004D2314"/>
    <w:rsid w:val="004E0814"/>
    <w:rsid w:val="004E1A89"/>
    <w:rsid w:val="004E6DC0"/>
    <w:rsid w:val="00500868"/>
    <w:rsid w:val="00506DD0"/>
    <w:rsid w:val="005306EA"/>
    <w:rsid w:val="00542BA5"/>
    <w:rsid w:val="00552350"/>
    <w:rsid w:val="005624E0"/>
    <w:rsid w:val="00566B73"/>
    <w:rsid w:val="00570CFE"/>
    <w:rsid w:val="0058189A"/>
    <w:rsid w:val="00586A0B"/>
    <w:rsid w:val="00590D4D"/>
    <w:rsid w:val="005912F5"/>
    <w:rsid w:val="00594655"/>
    <w:rsid w:val="00597970"/>
    <w:rsid w:val="005B134A"/>
    <w:rsid w:val="005B34F1"/>
    <w:rsid w:val="005B5322"/>
    <w:rsid w:val="005C4983"/>
    <w:rsid w:val="005C6392"/>
    <w:rsid w:val="005D1E05"/>
    <w:rsid w:val="005E1601"/>
    <w:rsid w:val="005E75DE"/>
    <w:rsid w:val="005F061D"/>
    <w:rsid w:val="005F59F1"/>
    <w:rsid w:val="005F6BE8"/>
    <w:rsid w:val="006020BD"/>
    <w:rsid w:val="0060392E"/>
    <w:rsid w:val="00634CA7"/>
    <w:rsid w:val="006366EA"/>
    <w:rsid w:val="00646AE8"/>
    <w:rsid w:val="006610A1"/>
    <w:rsid w:val="00670F09"/>
    <w:rsid w:val="00672BAC"/>
    <w:rsid w:val="006871F6"/>
    <w:rsid w:val="006907C9"/>
    <w:rsid w:val="006A6F37"/>
    <w:rsid w:val="006B1476"/>
    <w:rsid w:val="006B1DDC"/>
    <w:rsid w:val="006B2C12"/>
    <w:rsid w:val="006C010C"/>
    <w:rsid w:val="006C7146"/>
    <w:rsid w:val="006D199C"/>
    <w:rsid w:val="006D5C60"/>
    <w:rsid w:val="006E0B47"/>
    <w:rsid w:val="006E2858"/>
    <w:rsid w:val="006E4290"/>
    <w:rsid w:val="006E76EA"/>
    <w:rsid w:val="006E7CA9"/>
    <w:rsid w:val="006F3797"/>
    <w:rsid w:val="007022DE"/>
    <w:rsid w:val="007046C2"/>
    <w:rsid w:val="007132BD"/>
    <w:rsid w:val="00714B7F"/>
    <w:rsid w:val="007178FF"/>
    <w:rsid w:val="00727168"/>
    <w:rsid w:val="007309B1"/>
    <w:rsid w:val="007362C8"/>
    <w:rsid w:val="007401AA"/>
    <w:rsid w:val="00747D1A"/>
    <w:rsid w:val="00750EEB"/>
    <w:rsid w:val="00760F7E"/>
    <w:rsid w:val="00766851"/>
    <w:rsid w:val="0077001A"/>
    <w:rsid w:val="007768D4"/>
    <w:rsid w:val="007779B5"/>
    <w:rsid w:val="00787B4C"/>
    <w:rsid w:val="007937A4"/>
    <w:rsid w:val="0079642F"/>
    <w:rsid w:val="007A7153"/>
    <w:rsid w:val="007B392B"/>
    <w:rsid w:val="007B4E49"/>
    <w:rsid w:val="007D15C8"/>
    <w:rsid w:val="007D278B"/>
    <w:rsid w:val="007F60FC"/>
    <w:rsid w:val="00801A2A"/>
    <w:rsid w:val="00805E38"/>
    <w:rsid w:val="00806FD0"/>
    <w:rsid w:val="008169E4"/>
    <w:rsid w:val="00820CEB"/>
    <w:rsid w:val="00826DF6"/>
    <w:rsid w:val="008308EE"/>
    <w:rsid w:val="00830FBD"/>
    <w:rsid w:val="008336D8"/>
    <w:rsid w:val="008358E6"/>
    <w:rsid w:val="00845964"/>
    <w:rsid w:val="00845D7D"/>
    <w:rsid w:val="0084641A"/>
    <w:rsid w:val="008478B7"/>
    <w:rsid w:val="0085506C"/>
    <w:rsid w:val="00856420"/>
    <w:rsid w:val="00871548"/>
    <w:rsid w:val="0089027A"/>
    <w:rsid w:val="00893443"/>
    <w:rsid w:val="0089386C"/>
    <w:rsid w:val="008957FE"/>
    <w:rsid w:val="00897CE3"/>
    <w:rsid w:val="008A60DA"/>
    <w:rsid w:val="008B045C"/>
    <w:rsid w:val="008B41CF"/>
    <w:rsid w:val="008D3EA4"/>
    <w:rsid w:val="008D484A"/>
    <w:rsid w:val="008E0105"/>
    <w:rsid w:val="008E1334"/>
    <w:rsid w:val="008F27DE"/>
    <w:rsid w:val="008F6B42"/>
    <w:rsid w:val="009007D3"/>
    <w:rsid w:val="0091417D"/>
    <w:rsid w:val="00923C9A"/>
    <w:rsid w:val="009308CA"/>
    <w:rsid w:val="00937C23"/>
    <w:rsid w:val="00946C91"/>
    <w:rsid w:val="00960AFA"/>
    <w:rsid w:val="009748C2"/>
    <w:rsid w:val="00976C95"/>
    <w:rsid w:val="0098252C"/>
    <w:rsid w:val="0099673E"/>
    <w:rsid w:val="00997521"/>
    <w:rsid w:val="009A139B"/>
    <w:rsid w:val="009A1ECC"/>
    <w:rsid w:val="009A3FC2"/>
    <w:rsid w:val="009B0571"/>
    <w:rsid w:val="009B1B81"/>
    <w:rsid w:val="009C0A20"/>
    <w:rsid w:val="009C31B1"/>
    <w:rsid w:val="009C38A6"/>
    <w:rsid w:val="009D0AF8"/>
    <w:rsid w:val="009E0FF0"/>
    <w:rsid w:val="009E1D7E"/>
    <w:rsid w:val="009E3C84"/>
    <w:rsid w:val="009F0530"/>
    <w:rsid w:val="009F3493"/>
    <w:rsid w:val="009F6E56"/>
    <w:rsid w:val="009F73D4"/>
    <w:rsid w:val="009F7F1E"/>
    <w:rsid w:val="00A22DA5"/>
    <w:rsid w:val="00A260B0"/>
    <w:rsid w:val="00A26EA7"/>
    <w:rsid w:val="00A3169F"/>
    <w:rsid w:val="00A31E50"/>
    <w:rsid w:val="00A44272"/>
    <w:rsid w:val="00A4465A"/>
    <w:rsid w:val="00A52F0A"/>
    <w:rsid w:val="00A65E4C"/>
    <w:rsid w:val="00A65F5F"/>
    <w:rsid w:val="00A70DAB"/>
    <w:rsid w:val="00A71367"/>
    <w:rsid w:val="00A717FD"/>
    <w:rsid w:val="00A74B68"/>
    <w:rsid w:val="00A814E2"/>
    <w:rsid w:val="00A8479F"/>
    <w:rsid w:val="00AA5654"/>
    <w:rsid w:val="00AB6C5F"/>
    <w:rsid w:val="00AD007D"/>
    <w:rsid w:val="00AD1C6F"/>
    <w:rsid w:val="00AE4109"/>
    <w:rsid w:val="00AE5EAA"/>
    <w:rsid w:val="00AF0C92"/>
    <w:rsid w:val="00AF750C"/>
    <w:rsid w:val="00B00F19"/>
    <w:rsid w:val="00B050FC"/>
    <w:rsid w:val="00B07C23"/>
    <w:rsid w:val="00B07D3D"/>
    <w:rsid w:val="00B238DB"/>
    <w:rsid w:val="00B25C06"/>
    <w:rsid w:val="00B3223B"/>
    <w:rsid w:val="00B521D7"/>
    <w:rsid w:val="00B66195"/>
    <w:rsid w:val="00B70D92"/>
    <w:rsid w:val="00B8134F"/>
    <w:rsid w:val="00B90255"/>
    <w:rsid w:val="00B91A05"/>
    <w:rsid w:val="00B96635"/>
    <w:rsid w:val="00BA3E5D"/>
    <w:rsid w:val="00BB03DF"/>
    <w:rsid w:val="00BC0169"/>
    <w:rsid w:val="00BC7E51"/>
    <w:rsid w:val="00BE025F"/>
    <w:rsid w:val="00BE0F6B"/>
    <w:rsid w:val="00BE586E"/>
    <w:rsid w:val="00BE65CD"/>
    <w:rsid w:val="00C07947"/>
    <w:rsid w:val="00C11447"/>
    <w:rsid w:val="00C117DF"/>
    <w:rsid w:val="00C20105"/>
    <w:rsid w:val="00C336A2"/>
    <w:rsid w:val="00C44E0C"/>
    <w:rsid w:val="00C5664D"/>
    <w:rsid w:val="00C637AC"/>
    <w:rsid w:val="00C74223"/>
    <w:rsid w:val="00C83A6D"/>
    <w:rsid w:val="00C8433B"/>
    <w:rsid w:val="00C870DC"/>
    <w:rsid w:val="00C909B6"/>
    <w:rsid w:val="00C94983"/>
    <w:rsid w:val="00CA7376"/>
    <w:rsid w:val="00CC104F"/>
    <w:rsid w:val="00CC45DE"/>
    <w:rsid w:val="00CC5A1C"/>
    <w:rsid w:val="00CD077E"/>
    <w:rsid w:val="00CE1598"/>
    <w:rsid w:val="00CE2D5F"/>
    <w:rsid w:val="00CE5A18"/>
    <w:rsid w:val="00D0360D"/>
    <w:rsid w:val="00D20CEF"/>
    <w:rsid w:val="00D215A0"/>
    <w:rsid w:val="00D22309"/>
    <w:rsid w:val="00D31047"/>
    <w:rsid w:val="00D40047"/>
    <w:rsid w:val="00D41533"/>
    <w:rsid w:val="00D55193"/>
    <w:rsid w:val="00D570CE"/>
    <w:rsid w:val="00D755AC"/>
    <w:rsid w:val="00D83257"/>
    <w:rsid w:val="00D8478B"/>
    <w:rsid w:val="00D90875"/>
    <w:rsid w:val="00D90A01"/>
    <w:rsid w:val="00D91499"/>
    <w:rsid w:val="00D936C6"/>
    <w:rsid w:val="00DA006E"/>
    <w:rsid w:val="00DA214D"/>
    <w:rsid w:val="00DA2374"/>
    <w:rsid w:val="00DA5910"/>
    <w:rsid w:val="00DB051A"/>
    <w:rsid w:val="00DB1830"/>
    <w:rsid w:val="00DB7FC5"/>
    <w:rsid w:val="00DC3D6B"/>
    <w:rsid w:val="00DC54B7"/>
    <w:rsid w:val="00DD0361"/>
    <w:rsid w:val="00DD1DDD"/>
    <w:rsid w:val="00DD33D4"/>
    <w:rsid w:val="00DF712D"/>
    <w:rsid w:val="00E015D0"/>
    <w:rsid w:val="00E0694B"/>
    <w:rsid w:val="00E17C1A"/>
    <w:rsid w:val="00E2361B"/>
    <w:rsid w:val="00E24355"/>
    <w:rsid w:val="00E325E0"/>
    <w:rsid w:val="00E36C7B"/>
    <w:rsid w:val="00E418B9"/>
    <w:rsid w:val="00E44284"/>
    <w:rsid w:val="00E45D8C"/>
    <w:rsid w:val="00E52216"/>
    <w:rsid w:val="00E54ABB"/>
    <w:rsid w:val="00E65BFE"/>
    <w:rsid w:val="00E714EC"/>
    <w:rsid w:val="00E738A6"/>
    <w:rsid w:val="00E7422C"/>
    <w:rsid w:val="00E821B7"/>
    <w:rsid w:val="00E83705"/>
    <w:rsid w:val="00E93F69"/>
    <w:rsid w:val="00E96515"/>
    <w:rsid w:val="00E97164"/>
    <w:rsid w:val="00E97EBF"/>
    <w:rsid w:val="00EA34E0"/>
    <w:rsid w:val="00EA5929"/>
    <w:rsid w:val="00EB4774"/>
    <w:rsid w:val="00EB6ECA"/>
    <w:rsid w:val="00EC0ACE"/>
    <w:rsid w:val="00EC622D"/>
    <w:rsid w:val="00EC632F"/>
    <w:rsid w:val="00ED1909"/>
    <w:rsid w:val="00F15B22"/>
    <w:rsid w:val="00F36C48"/>
    <w:rsid w:val="00F433DB"/>
    <w:rsid w:val="00F43E0A"/>
    <w:rsid w:val="00F440E7"/>
    <w:rsid w:val="00F44361"/>
    <w:rsid w:val="00F46601"/>
    <w:rsid w:val="00F47054"/>
    <w:rsid w:val="00F541EB"/>
    <w:rsid w:val="00F54EE0"/>
    <w:rsid w:val="00F5667A"/>
    <w:rsid w:val="00F65B02"/>
    <w:rsid w:val="00F81BED"/>
    <w:rsid w:val="00F86A01"/>
    <w:rsid w:val="00F91670"/>
    <w:rsid w:val="00FA528D"/>
    <w:rsid w:val="00FB6C23"/>
    <w:rsid w:val="00FB7330"/>
    <w:rsid w:val="00FD10BB"/>
    <w:rsid w:val="00FD1B82"/>
    <w:rsid w:val="00FD20E7"/>
    <w:rsid w:val="00FE594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60B5"/>
  <w15:chartTrackingRefBased/>
  <w15:docId w15:val="{89B2E70D-CCAA-4C36-8843-314C9A640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0392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Heading2">
    <w:name w:val="heading 2"/>
    <w:basedOn w:val="Normal"/>
    <w:next w:val="Normal"/>
    <w:link w:val="Heading2Char"/>
    <w:uiPriority w:val="9"/>
    <w:unhideWhenUsed/>
    <w:qFormat/>
    <w:rsid w:val="00634C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45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1B8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39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92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0392E"/>
    <w:rPr>
      <w:rFonts w:ascii="Times New Roman" w:eastAsia="Times New Roman" w:hAnsi="Times New Roman" w:cs="Times New Roman"/>
      <w:b/>
      <w:bCs/>
      <w:kern w:val="36"/>
      <w:sz w:val="48"/>
      <w:szCs w:val="48"/>
      <w:lang w:eastAsia="nl-NL"/>
    </w:rPr>
  </w:style>
  <w:style w:type="paragraph" w:styleId="TOCHeading">
    <w:name w:val="TOC Heading"/>
    <w:basedOn w:val="Heading1"/>
    <w:next w:val="Normal"/>
    <w:uiPriority w:val="39"/>
    <w:unhideWhenUsed/>
    <w:qFormat/>
    <w:rsid w:val="0060392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43DB1"/>
    <w:pPr>
      <w:spacing w:after="100"/>
    </w:pPr>
  </w:style>
  <w:style w:type="character" w:styleId="Hyperlink">
    <w:name w:val="Hyperlink"/>
    <w:basedOn w:val="DefaultParagraphFont"/>
    <w:uiPriority w:val="99"/>
    <w:unhideWhenUsed/>
    <w:rsid w:val="00143DB1"/>
    <w:rPr>
      <w:color w:val="0563C1" w:themeColor="hyperlink"/>
      <w:u w:val="single"/>
    </w:rPr>
  </w:style>
  <w:style w:type="character" w:styleId="Strong">
    <w:name w:val="Strong"/>
    <w:basedOn w:val="DefaultParagraphFont"/>
    <w:uiPriority w:val="22"/>
    <w:qFormat/>
    <w:rsid w:val="00634CA7"/>
    <w:rPr>
      <w:b/>
      <w:bCs/>
    </w:rPr>
  </w:style>
  <w:style w:type="character" w:styleId="Emphasis">
    <w:name w:val="Emphasis"/>
    <w:basedOn w:val="DefaultParagraphFont"/>
    <w:uiPriority w:val="20"/>
    <w:qFormat/>
    <w:rsid w:val="00634CA7"/>
    <w:rPr>
      <w:i/>
      <w:iCs/>
    </w:rPr>
  </w:style>
  <w:style w:type="character" w:customStyle="1" w:styleId="Heading2Char">
    <w:name w:val="Heading 2 Char"/>
    <w:basedOn w:val="DefaultParagraphFont"/>
    <w:link w:val="Heading2"/>
    <w:uiPriority w:val="9"/>
    <w:rsid w:val="00634CA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34CA7"/>
    <w:pPr>
      <w:spacing w:after="100"/>
      <w:ind w:left="220"/>
    </w:pPr>
  </w:style>
  <w:style w:type="character" w:customStyle="1" w:styleId="Heading3Char">
    <w:name w:val="Heading 3 Char"/>
    <w:basedOn w:val="DefaultParagraphFont"/>
    <w:link w:val="Heading3"/>
    <w:uiPriority w:val="9"/>
    <w:rsid w:val="002C45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45F0"/>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70F09"/>
    <w:pPr>
      <w:spacing w:after="100"/>
      <w:ind w:left="440"/>
    </w:pPr>
  </w:style>
  <w:style w:type="character" w:styleId="UnresolvedMention">
    <w:name w:val="Unresolved Mention"/>
    <w:basedOn w:val="DefaultParagraphFont"/>
    <w:uiPriority w:val="99"/>
    <w:semiHidden/>
    <w:unhideWhenUsed/>
    <w:rsid w:val="006020BD"/>
    <w:rPr>
      <w:color w:val="605E5C"/>
      <w:shd w:val="clear" w:color="auto" w:fill="E1DFDD"/>
    </w:rPr>
  </w:style>
  <w:style w:type="paragraph" w:styleId="ListParagraph">
    <w:name w:val="List Paragraph"/>
    <w:basedOn w:val="Normal"/>
    <w:uiPriority w:val="34"/>
    <w:qFormat/>
    <w:rsid w:val="00A74B68"/>
    <w:pPr>
      <w:ind w:left="720"/>
      <w:contextualSpacing/>
    </w:pPr>
  </w:style>
  <w:style w:type="paragraph" w:styleId="NormalWeb">
    <w:name w:val="Normal (Web)"/>
    <w:basedOn w:val="Normal"/>
    <w:uiPriority w:val="99"/>
    <w:unhideWhenUsed/>
    <w:rsid w:val="003042D7"/>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Preformatted">
    <w:name w:val="HTML Preformatted"/>
    <w:basedOn w:val="Normal"/>
    <w:link w:val="HTMLPreformattedChar"/>
    <w:uiPriority w:val="99"/>
    <w:semiHidden/>
    <w:unhideWhenUsed/>
    <w:rsid w:val="00914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91417D"/>
    <w:rPr>
      <w:rFonts w:ascii="Courier New" w:eastAsia="Times New Roman" w:hAnsi="Courier New" w:cs="Courier New"/>
      <w:sz w:val="20"/>
      <w:szCs w:val="20"/>
      <w:lang w:eastAsia="nl-NL"/>
    </w:rPr>
  </w:style>
  <w:style w:type="character" w:customStyle="1" w:styleId="pln">
    <w:name w:val="pln"/>
    <w:basedOn w:val="DefaultParagraphFont"/>
    <w:rsid w:val="0091417D"/>
  </w:style>
  <w:style w:type="character" w:customStyle="1" w:styleId="lit">
    <w:name w:val="lit"/>
    <w:basedOn w:val="DefaultParagraphFont"/>
    <w:rsid w:val="0091417D"/>
  </w:style>
  <w:style w:type="character" w:customStyle="1" w:styleId="pun">
    <w:name w:val="pun"/>
    <w:basedOn w:val="DefaultParagraphFont"/>
    <w:rsid w:val="0091417D"/>
  </w:style>
  <w:style w:type="table" w:styleId="TableGrid">
    <w:name w:val="Table Grid"/>
    <w:basedOn w:val="TableNormal"/>
    <w:uiPriority w:val="39"/>
    <w:rsid w:val="0054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66851"/>
  </w:style>
  <w:style w:type="paragraph" w:styleId="Caption">
    <w:name w:val="caption"/>
    <w:basedOn w:val="Normal"/>
    <w:next w:val="Normal"/>
    <w:uiPriority w:val="35"/>
    <w:unhideWhenUsed/>
    <w:qFormat/>
    <w:rsid w:val="00B8134F"/>
    <w:pPr>
      <w:spacing w:after="200" w:line="240" w:lineRule="auto"/>
    </w:pPr>
    <w:rPr>
      <w:i/>
      <w:iCs/>
      <w:color w:val="44546A" w:themeColor="text2"/>
      <w:sz w:val="18"/>
      <w:szCs w:val="18"/>
    </w:rPr>
  </w:style>
  <w:style w:type="character" w:customStyle="1" w:styleId="screenreader-only">
    <w:name w:val="screenreader-only"/>
    <w:basedOn w:val="DefaultParagraphFont"/>
    <w:rsid w:val="004730EF"/>
  </w:style>
  <w:style w:type="character" w:styleId="FollowedHyperlink">
    <w:name w:val="FollowedHyperlink"/>
    <w:basedOn w:val="DefaultParagraphFont"/>
    <w:uiPriority w:val="99"/>
    <w:semiHidden/>
    <w:unhideWhenUsed/>
    <w:rsid w:val="00C74223"/>
    <w:rPr>
      <w:color w:val="954F72" w:themeColor="followedHyperlink"/>
      <w:u w:val="single"/>
    </w:rPr>
  </w:style>
  <w:style w:type="character" w:customStyle="1" w:styleId="Heading5Char">
    <w:name w:val="Heading 5 Char"/>
    <w:basedOn w:val="DefaultParagraphFont"/>
    <w:link w:val="Heading5"/>
    <w:uiPriority w:val="9"/>
    <w:rsid w:val="00FD1B82"/>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7362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2C8"/>
    <w:rPr>
      <w:rFonts w:ascii="Segoe UI" w:hAnsi="Segoe UI" w:cs="Segoe UI"/>
      <w:sz w:val="18"/>
      <w:szCs w:val="18"/>
    </w:rPr>
  </w:style>
  <w:style w:type="character" w:styleId="HTMLCode">
    <w:name w:val="HTML Code"/>
    <w:basedOn w:val="DefaultParagraphFont"/>
    <w:uiPriority w:val="99"/>
    <w:semiHidden/>
    <w:unhideWhenUsed/>
    <w:rsid w:val="00586A0B"/>
    <w:rPr>
      <w:rFonts w:ascii="Courier New" w:eastAsia="Times New Roman" w:hAnsi="Courier New" w:cs="Courier New"/>
      <w:sz w:val="20"/>
      <w:szCs w:val="20"/>
    </w:rPr>
  </w:style>
  <w:style w:type="paragraph" w:styleId="Header">
    <w:name w:val="header"/>
    <w:basedOn w:val="Normal"/>
    <w:link w:val="HeaderChar"/>
    <w:uiPriority w:val="99"/>
    <w:unhideWhenUsed/>
    <w:rsid w:val="0050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6DD0"/>
  </w:style>
  <w:style w:type="paragraph" w:styleId="Footer">
    <w:name w:val="footer"/>
    <w:basedOn w:val="Normal"/>
    <w:link w:val="FooterChar"/>
    <w:uiPriority w:val="99"/>
    <w:unhideWhenUsed/>
    <w:rsid w:val="0050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807">
      <w:bodyDiv w:val="1"/>
      <w:marLeft w:val="0"/>
      <w:marRight w:val="0"/>
      <w:marTop w:val="0"/>
      <w:marBottom w:val="0"/>
      <w:divBdr>
        <w:top w:val="none" w:sz="0" w:space="0" w:color="auto"/>
        <w:left w:val="none" w:sz="0" w:space="0" w:color="auto"/>
        <w:bottom w:val="none" w:sz="0" w:space="0" w:color="auto"/>
        <w:right w:val="none" w:sz="0" w:space="0" w:color="auto"/>
      </w:divBdr>
    </w:div>
    <w:div w:id="6562392">
      <w:bodyDiv w:val="1"/>
      <w:marLeft w:val="0"/>
      <w:marRight w:val="0"/>
      <w:marTop w:val="0"/>
      <w:marBottom w:val="0"/>
      <w:divBdr>
        <w:top w:val="none" w:sz="0" w:space="0" w:color="auto"/>
        <w:left w:val="none" w:sz="0" w:space="0" w:color="auto"/>
        <w:bottom w:val="none" w:sz="0" w:space="0" w:color="auto"/>
        <w:right w:val="none" w:sz="0" w:space="0" w:color="auto"/>
      </w:divBdr>
    </w:div>
    <w:div w:id="6643862">
      <w:bodyDiv w:val="1"/>
      <w:marLeft w:val="0"/>
      <w:marRight w:val="0"/>
      <w:marTop w:val="0"/>
      <w:marBottom w:val="0"/>
      <w:divBdr>
        <w:top w:val="none" w:sz="0" w:space="0" w:color="auto"/>
        <w:left w:val="none" w:sz="0" w:space="0" w:color="auto"/>
        <w:bottom w:val="none" w:sz="0" w:space="0" w:color="auto"/>
        <w:right w:val="none" w:sz="0" w:space="0" w:color="auto"/>
      </w:divBdr>
    </w:div>
    <w:div w:id="9525044">
      <w:bodyDiv w:val="1"/>
      <w:marLeft w:val="0"/>
      <w:marRight w:val="0"/>
      <w:marTop w:val="0"/>
      <w:marBottom w:val="0"/>
      <w:divBdr>
        <w:top w:val="none" w:sz="0" w:space="0" w:color="auto"/>
        <w:left w:val="none" w:sz="0" w:space="0" w:color="auto"/>
        <w:bottom w:val="none" w:sz="0" w:space="0" w:color="auto"/>
        <w:right w:val="none" w:sz="0" w:space="0" w:color="auto"/>
      </w:divBdr>
    </w:div>
    <w:div w:id="12536177">
      <w:bodyDiv w:val="1"/>
      <w:marLeft w:val="0"/>
      <w:marRight w:val="0"/>
      <w:marTop w:val="0"/>
      <w:marBottom w:val="0"/>
      <w:divBdr>
        <w:top w:val="none" w:sz="0" w:space="0" w:color="auto"/>
        <w:left w:val="none" w:sz="0" w:space="0" w:color="auto"/>
        <w:bottom w:val="none" w:sz="0" w:space="0" w:color="auto"/>
        <w:right w:val="none" w:sz="0" w:space="0" w:color="auto"/>
      </w:divBdr>
    </w:div>
    <w:div w:id="14890354">
      <w:bodyDiv w:val="1"/>
      <w:marLeft w:val="0"/>
      <w:marRight w:val="0"/>
      <w:marTop w:val="0"/>
      <w:marBottom w:val="0"/>
      <w:divBdr>
        <w:top w:val="none" w:sz="0" w:space="0" w:color="auto"/>
        <w:left w:val="none" w:sz="0" w:space="0" w:color="auto"/>
        <w:bottom w:val="none" w:sz="0" w:space="0" w:color="auto"/>
        <w:right w:val="none" w:sz="0" w:space="0" w:color="auto"/>
      </w:divBdr>
    </w:div>
    <w:div w:id="15692547">
      <w:bodyDiv w:val="1"/>
      <w:marLeft w:val="0"/>
      <w:marRight w:val="0"/>
      <w:marTop w:val="0"/>
      <w:marBottom w:val="0"/>
      <w:divBdr>
        <w:top w:val="none" w:sz="0" w:space="0" w:color="auto"/>
        <w:left w:val="none" w:sz="0" w:space="0" w:color="auto"/>
        <w:bottom w:val="none" w:sz="0" w:space="0" w:color="auto"/>
        <w:right w:val="none" w:sz="0" w:space="0" w:color="auto"/>
      </w:divBdr>
    </w:div>
    <w:div w:id="28116897">
      <w:bodyDiv w:val="1"/>
      <w:marLeft w:val="0"/>
      <w:marRight w:val="0"/>
      <w:marTop w:val="0"/>
      <w:marBottom w:val="0"/>
      <w:divBdr>
        <w:top w:val="none" w:sz="0" w:space="0" w:color="auto"/>
        <w:left w:val="none" w:sz="0" w:space="0" w:color="auto"/>
        <w:bottom w:val="none" w:sz="0" w:space="0" w:color="auto"/>
        <w:right w:val="none" w:sz="0" w:space="0" w:color="auto"/>
      </w:divBdr>
    </w:div>
    <w:div w:id="29033645">
      <w:bodyDiv w:val="1"/>
      <w:marLeft w:val="0"/>
      <w:marRight w:val="0"/>
      <w:marTop w:val="0"/>
      <w:marBottom w:val="0"/>
      <w:divBdr>
        <w:top w:val="none" w:sz="0" w:space="0" w:color="auto"/>
        <w:left w:val="none" w:sz="0" w:space="0" w:color="auto"/>
        <w:bottom w:val="none" w:sz="0" w:space="0" w:color="auto"/>
        <w:right w:val="none" w:sz="0" w:space="0" w:color="auto"/>
      </w:divBdr>
    </w:div>
    <w:div w:id="36323821">
      <w:bodyDiv w:val="1"/>
      <w:marLeft w:val="0"/>
      <w:marRight w:val="0"/>
      <w:marTop w:val="0"/>
      <w:marBottom w:val="0"/>
      <w:divBdr>
        <w:top w:val="none" w:sz="0" w:space="0" w:color="auto"/>
        <w:left w:val="none" w:sz="0" w:space="0" w:color="auto"/>
        <w:bottom w:val="none" w:sz="0" w:space="0" w:color="auto"/>
        <w:right w:val="none" w:sz="0" w:space="0" w:color="auto"/>
      </w:divBdr>
    </w:div>
    <w:div w:id="39519654">
      <w:bodyDiv w:val="1"/>
      <w:marLeft w:val="0"/>
      <w:marRight w:val="0"/>
      <w:marTop w:val="0"/>
      <w:marBottom w:val="0"/>
      <w:divBdr>
        <w:top w:val="none" w:sz="0" w:space="0" w:color="auto"/>
        <w:left w:val="none" w:sz="0" w:space="0" w:color="auto"/>
        <w:bottom w:val="none" w:sz="0" w:space="0" w:color="auto"/>
        <w:right w:val="none" w:sz="0" w:space="0" w:color="auto"/>
      </w:divBdr>
    </w:div>
    <w:div w:id="42102043">
      <w:bodyDiv w:val="1"/>
      <w:marLeft w:val="0"/>
      <w:marRight w:val="0"/>
      <w:marTop w:val="0"/>
      <w:marBottom w:val="0"/>
      <w:divBdr>
        <w:top w:val="none" w:sz="0" w:space="0" w:color="auto"/>
        <w:left w:val="none" w:sz="0" w:space="0" w:color="auto"/>
        <w:bottom w:val="none" w:sz="0" w:space="0" w:color="auto"/>
        <w:right w:val="none" w:sz="0" w:space="0" w:color="auto"/>
      </w:divBdr>
    </w:div>
    <w:div w:id="43986986">
      <w:bodyDiv w:val="1"/>
      <w:marLeft w:val="0"/>
      <w:marRight w:val="0"/>
      <w:marTop w:val="0"/>
      <w:marBottom w:val="0"/>
      <w:divBdr>
        <w:top w:val="none" w:sz="0" w:space="0" w:color="auto"/>
        <w:left w:val="none" w:sz="0" w:space="0" w:color="auto"/>
        <w:bottom w:val="none" w:sz="0" w:space="0" w:color="auto"/>
        <w:right w:val="none" w:sz="0" w:space="0" w:color="auto"/>
      </w:divBdr>
    </w:div>
    <w:div w:id="46540348">
      <w:bodyDiv w:val="1"/>
      <w:marLeft w:val="0"/>
      <w:marRight w:val="0"/>
      <w:marTop w:val="0"/>
      <w:marBottom w:val="0"/>
      <w:divBdr>
        <w:top w:val="none" w:sz="0" w:space="0" w:color="auto"/>
        <w:left w:val="none" w:sz="0" w:space="0" w:color="auto"/>
        <w:bottom w:val="none" w:sz="0" w:space="0" w:color="auto"/>
        <w:right w:val="none" w:sz="0" w:space="0" w:color="auto"/>
      </w:divBdr>
    </w:div>
    <w:div w:id="47656503">
      <w:bodyDiv w:val="1"/>
      <w:marLeft w:val="0"/>
      <w:marRight w:val="0"/>
      <w:marTop w:val="0"/>
      <w:marBottom w:val="0"/>
      <w:divBdr>
        <w:top w:val="none" w:sz="0" w:space="0" w:color="auto"/>
        <w:left w:val="none" w:sz="0" w:space="0" w:color="auto"/>
        <w:bottom w:val="none" w:sz="0" w:space="0" w:color="auto"/>
        <w:right w:val="none" w:sz="0" w:space="0" w:color="auto"/>
      </w:divBdr>
    </w:div>
    <w:div w:id="48496863">
      <w:bodyDiv w:val="1"/>
      <w:marLeft w:val="0"/>
      <w:marRight w:val="0"/>
      <w:marTop w:val="0"/>
      <w:marBottom w:val="0"/>
      <w:divBdr>
        <w:top w:val="none" w:sz="0" w:space="0" w:color="auto"/>
        <w:left w:val="none" w:sz="0" w:space="0" w:color="auto"/>
        <w:bottom w:val="none" w:sz="0" w:space="0" w:color="auto"/>
        <w:right w:val="none" w:sz="0" w:space="0" w:color="auto"/>
      </w:divBdr>
    </w:div>
    <w:div w:id="55401358">
      <w:bodyDiv w:val="1"/>
      <w:marLeft w:val="0"/>
      <w:marRight w:val="0"/>
      <w:marTop w:val="0"/>
      <w:marBottom w:val="0"/>
      <w:divBdr>
        <w:top w:val="none" w:sz="0" w:space="0" w:color="auto"/>
        <w:left w:val="none" w:sz="0" w:space="0" w:color="auto"/>
        <w:bottom w:val="none" w:sz="0" w:space="0" w:color="auto"/>
        <w:right w:val="none" w:sz="0" w:space="0" w:color="auto"/>
      </w:divBdr>
    </w:div>
    <w:div w:id="55738318">
      <w:bodyDiv w:val="1"/>
      <w:marLeft w:val="0"/>
      <w:marRight w:val="0"/>
      <w:marTop w:val="0"/>
      <w:marBottom w:val="0"/>
      <w:divBdr>
        <w:top w:val="none" w:sz="0" w:space="0" w:color="auto"/>
        <w:left w:val="none" w:sz="0" w:space="0" w:color="auto"/>
        <w:bottom w:val="none" w:sz="0" w:space="0" w:color="auto"/>
        <w:right w:val="none" w:sz="0" w:space="0" w:color="auto"/>
      </w:divBdr>
    </w:div>
    <w:div w:id="58284107">
      <w:bodyDiv w:val="1"/>
      <w:marLeft w:val="0"/>
      <w:marRight w:val="0"/>
      <w:marTop w:val="0"/>
      <w:marBottom w:val="0"/>
      <w:divBdr>
        <w:top w:val="none" w:sz="0" w:space="0" w:color="auto"/>
        <w:left w:val="none" w:sz="0" w:space="0" w:color="auto"/>
        <w:bottom w:val="none" w:sz="0" w:space="0" w:color="auto"/>
        <w:right w:val="none" w:sz="0" w:space="0" w:color="auto"/>
      </w:divBdr>
    </w:div>
    <w:div w:id="59255651">
      <w:bodyDiv w:val="1"/>
      <w:marLeft w:val="0"/>
      <w:marRight w:val="0"/>
      <w:marTop w:val="0"/>
      <w:marBottom w:val="0"/>
      <w:divBdr>
        <w:top w:val="none" w:sz="0" w:space="0" w:color="auto"/>
        <w:left w:val="none" w:sz="0" w:space="0" w:color="auto"/>
        <w:bottom w:val="none" w:sz="0" w:space="0" w:color="auto"/>
        <w:right w:val="none" w:sz="0" w:space="0" w:color="auto"/>
      </w:divBdr>
    </w:div>
    <w:div w:id="66851477">
      <w:bodyDiv w:val="1"/>
      <w:marLeft w:val="0"/>
      <w:marRight w:val="0"/>
      <w:marTop w:val="0"/>
      <w:marBottom w:val="0"/>
      <w:divBdr>
        <w:top w:val="none" w:sz="0" w:space="0" w:color="auto"/>
        <w:left w:val="none" w:sz="0" w:space="0" w:color="auto"/>
        <w:bottom w:val="none" w:sz="0" w:space="0" w:color="auto"/>
        <w:right w:val="none" w:sz="0" w:space="0" w:color="auto"/>
      </w:divBdr>
    </w:div>
    <w:div w:id="67390295">
      <w:bodyDiv w:val="1"/>
      <w:marLeft w:val="0"/>
      <w:marRight w:val="0"/>
      <w:marTop w:val="0"/>
      <w:marBottom w:val="0"/>
      <w:divBdr>
        <w:top w:val="none" w:sz="0" w:space="0" w:color="auto"/>
        <w:left w:val="none" w:sz="0" w:space="0" w:color="auto"/>
        <w:bottom w:val="none" w:sz="0" w:space="0" w:color="auto"/>
        <w:right w:val="none" w:sz="0" w:space="0" w:color="auto"/>
      </w:divBdr>
    </w:div>
    <w:div w:id="73208834">
      <w:bodyDiv w:val="1"/>
      <w:marLeft w:val="0"/>
      <w:marRight w:val="0"/>
      <w:marTop w:val="0"/>
      <w:marBottom w:val="0"/>
      <w:divBdr>
        <w:top w:val="none" w:sz="0" w:space="0" w:color="auto"/>
        <w:left w:val="none" w:sz="0" w:space="0" w:color="auto"/>
        <w:bottom w:val="none" w:sz="0" w:space="0" w:color="auto"/>
        <w:right w:val="none" w:sz="0" w:space="0" w:color="auto"/>
      </w:divBdr>
    </w:div>
    <w:div w:id="77289791">
      <w:bodyDiv w:val="1"/>
      <w:marLeft w:val="0"/>
      <w:marRight w:val="0"/>
      <w:marTop w:val="0"/>
      <w:marBottom w:val="0"/>
      <w:divBdr>
        <w:top w:val="none" w:sz="0" w:space="0" w:color="auto"/>
        <w:left w:val="none" w:sz="0" w:space="0" w:color="auto"/>
        <w:bottom w:val="none" w:sz="0" w:space="0" w:color="auto"/>
        <w:right w:val="none" w:sz="0" w:space="0" w:color="auto"/>
      </w:divBdr>
    </w:div>
    <w:div w:id="79958880">
      <w:bodyDiv w:val="1"/>
      <w:marLeft w:val="0"/>
      <w:marRight w:val="0"/>
      <w:marTop w:val="0"/>
      <w:marBottom w:val="0"/>
      <w:divBdr>
        <w:top w:val="none" w:sz="0" w:space="0" w:color="auto"/>
        <w:left w:val="none" w:sz="0" w:space="0" w:color="auto"/>
        <w:bottom w:val="none" w:sz="0" w:space="0" w:color="auto"/>
        <w:right w:val="none" w:sz="0" w:space="0" w:color="auto"/>
      </w:divBdr>
    </w:div>
    <w:div w:id="81340822">
      <w:bodyDiv w:val="1"/>
      <w:marLeft w:val="0"/>
      <w:marRight w:val="0"/>
      <w:marTop w:val="0"/>
      <w:marBottom w:val="0"/>
      <w:divBdr>
        <w:top w:val="none" w:sz="0" w:space="0" w:color="auto"/>
        <w:left w:val="none" w:sz="0" w:space="0" w:color="auto"/>
        <w:bottom w:val="none" w:sz="0" w:space="0" w:color="auto"/>
        <w:right w:val="none" w:sz="0" w:space="0" w:color="auto"/>
      </w:divBdr>
    </w:div>
    <w:div w:id="84964846">
      <w:bodyDiv w:val="1"/>
      <w:marLeft w:val="0"/>
      <w:marRight w:val="0"/>
      <w:marTop w:val="0"/>
      <w:marBottom w:val="0"/>
      <w:divBdr>
        <w:top w:val="none" w:sz="0" w:space="0" w:color="auto"/>
        <w:left w:val="none" w:sz="0" w:space="0" w:color="auto"/>
        <w:bottom w:val="none" w:sz="0" w:space="0" w:color="auto"/>
        <w:right w:val="none" w:sz="0" w:space="0" w:color="auto"/>
      </w:divBdr>
    </w:div>
    <w:div w:id="102578071">
      <w:bodyDiv w:val="1"/>
      <w:marLeft w:val="0"/>
      <w:marRight w:val="0"/>
      <w:marTop w:val="0"/>
      <w:marBottom w:val="0"/>
      <w:divBdr>
        <w:top w:val="none" w:sz="0" w:space="0" w:color="auto"/>
        <w:left w:val="none" w:sz="0" w:space="0" w:color="auto"/>
        <w:bottom w:val="none" w:sz="0" w:space="0" w:color="auto"/>
        <w:right w:val="none" w:sz="0" w:space="0" w:color="auto"/>
      </w:divBdr>
    </w:div>
    <w:div w:id="105005036">
      <w:bodyDiv w:val="1"/>
      <w:marLeft w:val="0"/>
      <w:marRight w:val="0"/>
      <w:marTop w:val="0"/>
      <w:marBottom w:val="0"/>
      <w:divBdr>
        <w:top w:val="none" w:sz="0" w:space="0" w:color="auto"/>
        <w:left w:val="none" w:sz="0" w:space="0" w:color="auto"/>
        <w:bottom w:val="none" w:sz="0" w:space="0" w:color="auto"/>
        <w:right w:val="none" w:sz="0" w:space="0" w:color="auto"/>
      </w:divBdr>
    </w:div>
    <w:div w:id="110513338">
      <w:bodyDiv w:val="1"/>
      <w:marLeft w:val="0"/>
      <w:marRight w:val="0"/>
      <w:marTop w:val="0"/>
      <w:marBottom w:val="0"/>
      <w:divBdr>
        <w:top w:val="none" w:sz="0" w:space="0" w:color="auto"/>
        <w:left w:val="none" w:sz="0" w:space="0" w:color="auto"/>
        <w:bottom w:val="none" w:sz="0" w:space="0" w:color="auto"/>
        <w:right w:val="none" w:sz="0" w:space="0" w:color="auto"/>
      </w:divBdr>
    </w:div>
    <w:div w:id="116536382">
      <w:bodyDiv w:val="1"/>
      <w:marLeft w:val="0"/>
      <w:marRight w:val="0"/>
      <w:marTop w:val="0"/>
      <w:marBottom w:val="0"/>
      <w:divBdr>
        <w:top w:val="none" w:sz="0" w:space="0" w:color="auto"/>
        <w:left w:val="none" w:sz="0" w:space="0" w:color="auto"/>
        <w:bottom w:val="none" w:sz="0" w:space="0" w:color="auto"/>
        <w:right w:val="none" w:sz="0" w:space="0" w:color="auto"/>
      </w:divBdr>
    </w:div>
    <w:div w:id="118887508">
      <w:bodyDiv w:val="1"/>
      <w:marLeft w:val="0"/>
      <w:marRight w:val="0"/>
      <w:marTop w:val="0"/>
      <w:marBottom w:val="0"/>
      <w:divBdr>
        <w:top w:val="none" w:sz="0" w:space="0" w:color="auto"/>
        <w:left w:val="none" w:sz="0" w:space="0" w:color="auto"/>
        <w:bottom w:val="none" w:sz="0" w:space="0" w:color="auto"/>
        <w:right w:val="none" w:sz="0" w:space="0" w:color="auto"/>
      </w:divBdr>
    </w:div>
    <w:div w:id="125660374">
      <w:bodyDiv w:val="1"/>
      <w:marLeft w:val="0"/>
      <w:marRight w:val="0"/>
      <w:marTop w:val="0"/>
      <w:marBottom w:val="0"/>
      <w:divBdr>
        <w:top w:val="none" w:sz="0" w:space="0" w:color="auto"/>
        <w:left w:val="none" w:sz="0" w:space="0" w:color="auto"/>
        <w:bottom w:val="none" w:sz="0" w:space="0" w:color="auto"/>
        <w:right w:val="none" w:sz="0" w:space="0" w:color="auto"/>
      </w:divBdr>
    </w:div>
    <w:div w:id="129327275">
      <w:bodyDiv w:val="1"/>
      <w:marLeft w:val="0"/>
      <w:marRight w:val="0"/>
      <w:marTop w:val="0"/>
      <w:marBottom w:val="0"/>
      <w:divBdr>
        <w:top w:val="none" w:sz="0" w:space="0" w:color="auto"/>
        <w:left w:val="none" w:sz="0" w:space="0" w:color="auto"/>
        <w:bottom w:val="none" w:sz="0" w:space="0" w:color="auto"/>
        <w:right w:val="none" w:sz="0" w:space="0" w:color="auto"/>
      </w:divBdr>
    </w:div>
    <w:div w:id="130174239">
      <w:bodyDiv w:val="1"/>
      <w:marLeft w:val="0"/>
      <w:marRight w:val="0"/>
      <w:marTop w:val="0"/>
      <w:marBottom w:val="0"/>
      <w:divBdr>
        <w:top w:val="none" w:sz="0" w:space="0" w:color="auto"/>
        <w:left w:val="none" w:sz="0" w:space="0" w:color="auto"/>
        <w:bottom w:val="none" w:sz="0" w:space="0" w:color="auto"/>
        <w:right w:val="none" w:sz="0" w:space="0" w:color="auto"/>
      </w:divBdr>
    </w:div>
    <w:div w:id="140342649">
      <w:bodyDiv w:val="1"/>
      <w:marLeft w:val="0"/>
      <w:marRight w:val="0"/>
      <w:marTop w:val="0"/>
      <w:marBottom w:val="0"/>
      <w:divBdr>
        <w:top w:val="none" w:sz="0" w:space="0" w:color="auto"/>
        <w:left w:val="none" w:sz="0" w:space="0" w:color="auto"/>
        <w:bottom w:val="none" w:sz="0" w:space="0" w:color="auto"/>
        <w:right w:val="none" w:sz="0" w:space="0" w:color="auto"/>
      </w:divBdr>
    </w:div>
    <w:div w:id="141965449">
      <w:bodyDiv w:val="1"/>
      <w:marLeft w:val="0"/>
      <w:marRight w:val="0"/>
      <w:marTop w:val="0"/>
      <w:marBottom w:val="0"/>
      <w:divBdr>
        <w:top w:val="none" w:sz="0" w:space="0" w:color="auto"/>
        <w:left w:val="none" w:sz="0" w:space="0" w:color="auto"/>
        <w:bottom w:val="none" w:sz="0" w:space="0" w:color="auto"/>
        <w:right w:val="none" w:sz="0" w:space="0" w:color="auto"/>
      </w:divBdr>
    </w:div>
    <w:div w:id="151718645">
      <w:bodyDiv w:val="1"/>
      <w:marLeft w:val="0"/>
      <w:marRight w:val="0"/>
      <w:marTop w:val="0"/>
      <w:marBottom w:val="0"/>
      <w:divBdr>
        <w:top w:val="none" w:sz="0" w:space="0" w:color="auto"/>
        <w:left w:val="none" w:sz="0" w:space="0" w:color="auto"/>
        <w:bottom w:val="none" w:sz="0" w:space="0" w:color="auto"/>
        <w:right w:val="none" w:sz="0" w:space="0" w:color="auto"/>
      </w:divBdr>
    </w:div>
    <w:div w:id="155386138">
      <w:bodyDiv w:val="1"/>
      <w:marLeft w:val="0"/>
      <w:marRight w:val="0"/>
      <w:marTop w:val="0"/>
      <w:marBottom w:val="0"/>
      <w:divBdr>
        <w:top w:val="none" w:sz="0" w:space="0" w:color="auto"/>
        <w:left w:val="none" w:sz="0" w:space="0" w:color="auto"/>
        <w:bottom w:val="none" w:sz="0" w:space="0" w:color="auto"/>
        <w:right w:val="none" w:sz="0" w:space="0" w:color="auto"/>
      </w:divBdr>
    </w:div>
    <w:div w:id="158422111">
      <w:bodyDiv w:val="1"/>
      <w:marLeft w:val="0"/>
      <w:marRight w:val="0"/>
      <w:marTop w:val="0"/>
      <w:marBottom w:val="0"/>
      <w:divBdr>
        <w:top w:val="none" w:sz="0" w:space="0" w:color="auto"/>
        <w:left w:val="none" w:sz="0" w:space="0" w:color="auto"/>
        <w:bottom w:val="none" w:sz="0" w:space="0" w:color="auto"/>
        <w:right w:val="none" w:sz="0" w:space="0" w:color="auto"/>
      </w:divBdr>
    </w:div>
    <w:div w:id="160050027">
      <w:bodyDiv w:val="1"/>
      <w:marLeft w:val="0"/>
      <w:marRight w:val="0"/>
      <w:marTop w:val="0"/>
      <w:marBottom w:val="0"/>
      <w:divBdr>
        <w:top w:val="none" w:sz="0" w:space="0" w:color="auto"/>
        <w:left w:val="none" w:sz="0" w:space="0" w:color="auto"/>
        <w:bottom w:val="none" w:sz="0" w:space="0" w:color="auto"/>
        <w:right w:val="none" w:sz="0" w:space="0" w:color="auto"/>
      </w:divBdr>
    </w:div>
    <w:div w:id="166412270">
      <w:bodyDiv w:val="1"/>
      <w:marLeft w:val="0"/>
      <w:marRight w:val="0"/>
      <w:marTop w:val="0"/>
      <w:marBottom w:val="0"/>
      <w:divBdr>
        <w:top w:val="none" w:sz="0" w:space="0" w:color="auto"/>
        <w:left w:val="none" w:sz="0" w:space="0" w:color="auto"/>
        <w:bottom w:val="none" w:sz="0" w:space="0" w:color="auto"/>
        <w:right w:val="none" w:sz="0" w:space="0" w:color="auto"/>
      </w:divBdr>
    </w:div>
    <w:div w:id="167601267">
      <w:bodyDiv w:val="1"/>
      <w:marLeft w:val="0"/>
      <w:marRight w:val="0"/>
      <w:marTop w:val="0"/>
      <w:marBottom w:val="0"/>
      <w:divBdr>
        <w:top w:val="none" w:sz="0" w:space="0" w:color="auto"/>
        <w:left w:val="none" w:sz="0" w:space="0" w:color="auto"/>
        <w:bottom w:val="none" w:sz="0" w:space="0" w:color="auto"/>
        <w:right w:val="none" w:sz="0" w:space="0" w:color="auto"/>
      </w:divBdr>
    </w:div>
    <w:div w:id="169949898">
      <w:bodyDiv w:val="1"/>
      <w:marLeft w:val="0"/>
      <w:marRight w:val="0"/>
      <w:marTop w:val="0"/>
      <w:marBottom w:val="0"/>
      <w:divBdr>
        <w:top w:val="none" w:sz="0" w:space="0" w:color="auto"/>
        <w:left w:val="none" w:sz="0" w:space="0" w:color="auto"/>
        <w:bottom w:val="none" w:sz="0" w:space="0" w:color="auto"/>
        <w:right w:val="none" w:sz="0" w:space="0" w:color="auto"/>
      </w:divBdr>
    </w:div>
    <w:div w:id="170147668">
      <w:bodyDiv w:val="1"/>
      <w:marLeft w:val="0"/>
      <w:marRight w:val="0"/>
      <w:marTop w:val="0"/>
      <w:marBottom w:val="0"/>
      <w:divBdr>
        <w:top w:val="none" w:sz="0" w:space="0" w:color="auto"/>
        <w:left w:val="none" w:sz="0" w:space="0" w:color="auto"/>
        <w:bottom w:val="none" w:sz="0" w:space="0" w:color="auto"/>
        <w:right w:val="none" w:sz="0" w:space="0" w:color="auto"/>
      </w:divBdr>
    </w:div>
    <w:div w:id="174227225">
      <w:bodyDiv w:val="1"/>
      <w:marLeft w:val="0"/>
      <w:marRight w:val="0"/>
      <w:marTop w:val="0"/>
      <w:marBottom w:val="0"/>
      <w:divBdr>
        <w:top w:val="none" w:sz="0" w:space="0" w:color="auto"/>
        <w:left w:val="none" w:sz="0" w:space="0" w:color="auto"/>
        <w:bottom w:val="none" w:sz="0" w:space="0" w:color="auto"/>
        <w:right w:val="none" w:sz="0" w:space="0" w:color="auto"/>
      </w:divBdr>
    </w:div>
    <w:div w:id="179247181">
      <w:bodyDiv w:val="1"/>
      <w:marLeft w:val="0"/>
      <w:marRight w:val="0"/>
      <w:marTop w:val="0"/>
      <w:marBottom w:val="0"/>
      <w:divBdr>
        <w:top w:val="none" w:sz="0" w:space="0" w:color="auto"/>
        <w:left w:val="none" w:sz="0" w:space="0" w:color="auto"/>
        <w:bottom w:val="none" w:sz="0" w:space="0" w:color="auto"/>
        <w:right w:val="none" w:sz="0" w:space="0" w:color="auto"/>
      </w:divBdr>
    </w:div>
    <w:div w:id="179704412">
      <w:bodyDiv w:val="1"/>
      <w:marLeft w:val="0"/>
      <w:marRight w:val="0"/>
      <w:marTop w:val="0"/>
      <w:marBottom w:val="0"/>
      <w:divBdr>
        <w:top w:val="none" w:sz="0" w:space="0" w:color="auto"/>
        <w:left w:val="none" w:sz="0" w:space="0" w:color="auto"/>
        <w:bottom w:val="none" w:sz="0" w:space="0" w:color="auto"/>
        <w:right w:val="none" w:sz="0" w:space="0" w:color="auto"/>
      </w:divBdr>
    </w:div>
    <w:div w:id="187374040">
      <w:bodyDiv w:val="1"/>
      <w:marLeft w:val="0"/>
      <w:marRight w:val="0"/>
      <w:marTop w:val="0"/>
      <w:marBottom w:val="0"/>
      <w:divBdr>
        <w:top w:val="none" w:sz="0" w:space="0" w:color="auto"/>
        <w:left w:val="none" w:sz="0" w:space="0" w:color="auto"/>
        <w:bottom w:val="none" w:sz="0" w:space="0" w:color="auto"/>
        <w:right w:val="none" w:sz="0" w:space="0" w:color="auto"/>
      </w:divBdr>
    </w:div>
    <w:div w:id="191386749">
      <w:bodyDiv w:val="1"/>
      <w:marLeft w:val="0"/>
      <w:marRight w:val="0"/>
      <w:marTop w:val="0"/>
      <w:marBottom w:val="0"/>
      <w:divBdr>
        <w:top w:val="none" w:sz="0" w:space="0" w:color="auto"/>
        <w:left w:val="none" w:sz="0" w:space="0" w:color="auto"/>
        <w:bottom w:val="none" w:sz="0" w:space="0" w:color="auto"/>
        <w:right w:val="none" w:sz="0" w:space="0" w:color="auto"/>
      </w:divBdr>
    </w:div>
    <w:div w:id="196240880">
      <w:bodyDiv w:val="1"/>
      <w:marLeft w:val="0"/>
      <w:marRight w:val="0"/>
      <w:marTop w:val="0"/>
      <w:marBottom w:val="0"/>
      <w:divBdr>
        <w:top w:val="none" w:sz="0" w:space="0" w:color="auto"/>
        <w:left w:val="none" w:sz="0" w:space="0" w:color="auto"/>
        <w:bottom w:val="none" w:sz="0" w:space="0" w:color="auto"/>
        <w:right w:val="none" w:sz="0" w:space="0" w:color="auto"/>
      </w:divBdr>
    </w:div>
    <w:div w:id="198516344">
      <w:bodyDiv w:val="1"/>
      <w:marLeft w:val="0"/>
      <w:marRight w:val="0"/>
      <w:marTop w:val="0"/>
      <w:marBottom w:val="0"/>
      <w:divBdr>
        <w:top w:val="none" w:sz="0" w:space="0" w:color="auto"/>
        <w:left w:val="none" w:sz="0" w:space="0" w:color="auto"/>
        <w:bottom w:val="none" w:sz="0" w:space="0" w:color="auto"/>
        <w:right w:val="none" w:sz="0" w:space="0" w:color="auto"/>
      </w:divBdr>
    </w:div>
    <w:div w:id="207574104">
      <w:bodyDiv w:val="1"/>
      <w:marLeft w:val="0"/>
      <w:marRight w:val="0"/>
      <w:marTop w:val="0"/>
      <w:marBottom w:val="0"/>
      <w:divBdr>
        <w:top w:val="none" w:sz="0" w:space="0" w:color="auto"/>
        <w:left w:val="none" w:sz="0" w:space="0" w:color="auto"/>
        <w:bottom w:val="none" w:sz="0" w:space="0" w:color="auto"/>
        <w:right w:val="none" w:sz="0" w:space="0" w:color="auto"/>
      </w:divBdr>
    </w:div>
    <w:div w:id="210846676">
      <w:bodyDiv w:val="1"/>
      <w:marLeft w:val="0"/>
      <w:marRight w:val="0"/>
      <w:marTop w:val="0"/>
      <w:marBottom w:val="0"/>
      <w:divBdr>
        <w:top w:val="none" w:sz="0" w:space="0" w:color="auto"/>
        <w:left w:val="none" w:sz="0" w:space="0" w:color="auto"/>
        <w:bottom w:val="none" w:sz="0" w:space="0" w:color="auto"/>
        <w:right w:val="none" w:sz="0" w:space="0" w:color="auto"/>
      </w:divBdr>
    </w:div>
    <w:div w:id="212280206">
      <w:bodyDiv w:val="1"/>
      <w:marLeft w:val="0"/>
      <w:marRight w:val="0"/>
      <w:marTop w:val="0"/>
      <w:marBottom w:val="0"/>
      <w:divBdr>
        <w:top w:val="none" w:sz="0" w:space="0" w:color="auto"/>
        <w:left w:val="none" w:sz="0" w:space="0" w:color="auto"/>
        <w:bottom w:val="none" w:sz="0" w:space="0" w:color="auto"/>
        <w:right w:val="none" w:sz="0" w:space="0" w:color="auto"/>
      </w:divBdr>
    </w:div>
    <w:div w:id="213584575">
      <w:bodyDiv w:val="1"/>
      <w:marLeft w:val="0"/>
      <w:marRight w:val="0"/>
      <w:marTop w:val="0"/>
      <w:marBottom w:val="0"/>
      <w:divBdr>
        <w:top w:val="none" w:sz="0" w:space="0" w:color="auto"/>
        <w:left w:val="none" w:sz="0" w:space="0" w:color="auto"/>
        <w:bottom w:val="none" w:sz="0" w:space="0" w:color="auto"/>
        <w:right w:val="none" w:sz="0" w:space="0" w:color="auto"/>
      </w:divBdr>
    </w:div>
    <w:div w:id="214201688">
      <w:bodyDiv w:val="1"/>
      <w:marLeft w:val="0"/>
      <w:marRight w:val="0"/>
      <w:marTop w:val="0"/>
      <w:marBottom w:val="0"/>
      <w:divBdr>
        <w:top w:val="none" w:sz="0" w:space="0" w:color="auto"/>
        <w:left w:val="none" w:sz="0" w:space="0" w:color="auto"/>
        <w:bottom w:val="none" w:sz="0" w:space="0" w:color="auto"/>
        <w:right w:val="none" w:sz="0" w:space="0" w:color="auto"/>
      </w:divBdr>
    </w:div>
    <w:div w:id="215623970">
      <w:bodyDiv w:val="1"/>
      <w:marLeft w:val="0"/>
      <w:marRight w:val="0"/>
      <w:marTop w:val="0"/>
      <w:marBottom w:val="0"/>
      <w:divBdr>
        <w:top w:val="none" w:sz="0" w:space="0" w:color="auto"/>
        <w:left w:val="none" w:sz="0" w:space="0" w:color="auto"/>
        <w:bottom w:val="none" w:sz="0" w:space="0" w:color="auto"/>
        <w:right w:val="none" w:sz="0" w:space="0" w:color="auto"/>
      </w:divBdr>
    </w:div>
    <w:div w:id="217134754">
      <w:bodyDiv w:val="1"/>
      <w:marLeft w:val="0"/>
      <w:marRight w:val="0"/>
      <w:marTop w:val="0"/>
      <w:marBottom w:val="0"/>
      <w:divBdr>
        <w:top w:val="none" w:sz="0" w:space="0" w:color="auto"/>
        <w:left w:val="none" w:sz="0" w:space="0" w:color="auto"/>
        <w:bottom w:val="none" w:sz="0" w:space="0" w:color="auto"/>
        <w:right w:val="none" w:sz="0" w:space="0" w:color="auto"/>
      </w:divBdr>
    </w:div>
    <w:div w:id="218825442">
      <w:bodyDiv w:val="1"/>
      <w:marLeft w:val="0"/>
      <w:marRight w:val="0"/>
      <w:marTop w:val="0"/>
      <w:marBottom w:val="0"/>
      <w:divBdr>
        <w:top w:val="none" w:sz="0" w:space="0" w:color="auto"/>
        <w:left w:val="none" w:sz="0" w:space="0" w:color="auto"/>
        <w:bottom w:val="none" w:sz="0" w:space="0" w:color="auto"/>
        <w:right w:val="none" w:sz="0" w:space="0" w:color="auto"/>
      </w:divBdr>
    </w:div>
    <w:div w:id="233511091">
      <w:bodyDiv w:val="1"/>
      <w:marLeft w:val="0"/>
      <w:marRight w:val="0"/>
      <w:marTop w:val="0"/>
      <w:marBottom w:val="0"/>
      <w:divBdr>
        <w:top w:val="none" w:sz="0" w:space="0" w:color="auto"/>
        <w:left w:val="none" w:sz="0" w:space="0" w:color="auto"/>
        <w:bottom w:val="none" w:sz="0" w:space="0" w:color="auto"/>
        <w:right w:val="none" w:sz="0" w:space="0" w:color="auto"/>
      </w:divBdr>
    </w:div>
    <w:div w:id="235286807">
      <w:bodyDiv w:val="1"/>
      <w:marLeft w:val="0"/>
      <w:marRight w:val="0"/>
      <w:marTop w:val="0"/>
      <w:marBottom w:val="0"/>
      <w:divBdr>
        <w:top w:val="none" w:sz="0" w:space="0" w:color="auto"/>
        <w:left w:val="none" w:sz="0" w:space="0" w:color="auto"/>
        <w:bottom w:val="none" w:sz="0" w:space="0" w:color="auto"/>
        <w:right w:val="none" w:sz="0" w:space="0" w:color="auto"/>
      </w:divBdr>
    </w:div>
    <w:div w:id="237906717">
      <w:bodyDiv w:val="1"/>
      <w:marLeft w:val="0"/>
      <w:marRight w:val="0"/>
      <w:marTop w:val="0"/>
      <w:marBottom w:val="0"/>
      <w:divBdr>
        <w:top w:val="none" w:sz="0" w:space="0" w:color="auto"/>
        <w:left w:val="none" w:sz="0" w:space="0" w:color="auto"/>
        <w:bottom w:val="none" w:sz="0" w:space="0" w:color="auto"/>
        <w:right w:val="none" w:sz="0" w:space="0" w:color="auto"/>
      </w:divBdr>
    </w:div>
    <w:div w:id="238516048">
      <w:bodyDiv w:val="1"/>
      <w:marLeft w:val="0"/>
      <w:marRight w:val="0"/>
      <w:marTop w:val="0"/>
      <w:marBottom w:val="0"/>
      <w:divBdr>
        <w:top w:val="none" w:sz="0" w:space="0" w:color="auto"/>
        <w:left w:val="none" w:sz="0" w:space="0" w:color="auto"/>
        <w:bottom w:val="none" w:sz="0" w:space="0" w:color="auto"/>
        <w:right w:val="none" w:sz="0" w:space="0" w:color="auto"/>
      </w:divBdr>
    </w:div>
    <w:div w:id="239678938">
      <w:bodyDiv w:val="1"/>
      <w:marLeft w:val="0"/>
      <w:marRight w:val="0"/>
      <w:marTop w:val="0"/>
      <w:marBottom w:val="0"/>
      <w:divBdr>
        <w:top w:val="none" w:sz="0" w:space="0" w:color="auto"/>
        <w:left w:val="none" w:sz="0" w:space="0" w:color="auto"/>
        <w:bottom w:val="none" w:sz="0" w:space="0" w:color="auto"/>
        <w:right w:val="none" w:sz="0" w:space="0" w:color="auto"/>
      </w:divBdr>
    </w:div>
    <w:div w:id="240794035">
      <w:bodyDiv w:val="1"/>
      <w:marLeft w:val="0"/>
      <w:marRight w:val="0"/>
      <w:marTop w:val="0"/>
      <w:marBottom w:val="0"/>
      <w:divBdr>
        <w:top w:val="none" w:sz="0" w:space="0" w:color="auto"/>
        <w:left w:val="none" w:sz="0" w:space="0" w:color="auto"/>
        <w:bottom w:val="none" w:sz="0" w:space="0" w:color="auto"/>
        <w:right w:val="none" w:sz="0" w:space="0" w:color="auto"/>
      </w:divBdr>
    </w:div>
    <w:div w:id="245455525">
      <w:bodyDiv w:val="1"/>
      <w:marLeft w:val="0"/>
      <w:marRight w:val="0"/>
      <w:marTop w:val="0"/>
      <w:marBottom w:val="0"/>
      <w:divBdr>
        <w:top w:val="none" w:sz="0" w:space="0" w:color="auto"/>
        <w:left w:val="none" w:sz="0" w:space="0" w:color="auto"/>
        <w:bottom w:val="none" w:sz="0" w:space="0" w:color="auto"/>
        <w:right w:val="none" w:sz="0" w:space="0" w:color="auto"/>
      </w:divBdr>
    </w:div>
    <w:div w:id="253127535">
      <w:bodyDiv w:val="1"/>
      <w:marLeft w:val="0"/>
      <w:marRight w:val="0"/>
      <w:marTop w:val="0"/>
      <w:marBottom w:val="0"/>
      <w:divBdr>
        <w:top w:val="none" w:sz="0" w:space="0" w:color="auto"/>
        <w:left w:val="none" w:sz="0" w:space="0" w:color="auto"/>
        <w:bottom w:val="none" w:sz="0" w:space="0" w:color="auto"/>
        <w:right w:val="none" w:sz="0" w:space="0" w:color="auto"/>
      </w:divBdr>
    </w:div>
    <w:div w:id="256641988">
      <w:bodyDiv w:val="1"/>
      <w:marLeft w:val="0"/>
      <w:marRight w:val="0"/>
      <w:marTop w:val="0"/>
      <w:marBottom w:val="0"/>
      <w:divBdr>
        <w:top w:val="none" w:sz="0" w:space="0" w:color="auto"/>
        <w:left w:val="none" w:sz="0" w:space="0" w:color="auto"/>
        <w:bottom w:val="none" w:sz="0" w:space="0" w:color="auto"/>
        <w:right w:val="none" w:sz="0" w:space="0" w:color="auto"/>
      </w:divBdr>
    </w:div>
    <w:div w:id="259291156">
      <w:bodyDiv w:val="1"/>
      <w:marLeft w:val="0"/>
      <w:marRight w:val="0"/>
      <w:marTop w:val="0"/>
      <w:marBottom w:val="0"/>
      <w:divBdr>
        <w:top w:val="none" w:sz="0" w:space="0" w:color="auto"/>
        <w:left w:val="none" w:sz="0" w:space="0" w:color="auto"/>
        <w:bottom w:val="none" w:sz="0" w:space="0" w:color="auto"/>
        <w:right w:val="none" w:sz="0" w:space="0" w:color="auto"/>
      </w:divBdr>
    </w:div>
    <w:div w:id="266163863">
      <w:bodyDiv w:val="1"/>
      <w:marLeft w:val="0"/>
      <w:marRight w:val="0"/>
      <w:marTop w:val="0"/>
      <w:marBottom w:val="0"/>
      <w:divBdr>
        <w:top w:val="none" w:sz="0" w:space="0" w:color="auto"/>
        <w:left w:val="none" w:sz="0" w:space="0" w:color="auto"/>
        <w:bottom w:val="none" w:sz="0" w:space="0" w:color="auto"/>
        <w:right w:val="none" w:sz="0" w:space="0" w:color="auto"/>
      </w:divBdr>
    </w:div>
    <w:div w:id="270356887">
      <w:bodyDiv w:val="1"/>
      <w:marLeft w:val="0"/>
      <w:marRight w:val="0"/>
      <w:marTop w:val="0"/>
      <w:marBottom w:val="0"/>
      <w:divBdr>
        <w:top w:val="none" w:sz="0" w:space="0" w:color="auto"/>
        <w:left w:val="none" w:sz="0" w:space="0" w:color="auto"/>
        <w:bottom w:val="none" w:sz="0" w:space="0" w:color="auto"/>
        <w:right w:val="none" w:sz="0" w:space="0" w:color="auto"/>
      </w:divBdr>
    </w:div>
    <w:div w:id="271471957">
      <w:bodyDiv w:val="1"/>
      <w:marLeft w:val="0"/>
      <w:marRight w:val="0"/>
      <w:marTop w:val="0"/>
      <w:marBottom w:val="0"/>
      <w:divBdr>
        <w:top w:val="none" w:sz="0" w:space="0" w:color="auto"/>
        <w:left w:val="none" w:sz="0" w:space="0" w:color="auto"/>
        <w:bottom w:val="none" w:sz="0" w:space="0" w:color="auto"/>
        <w:right w:val="none" w:sz="0" w:space="0" w:color="auto"/>
      </w:divBdr>
    </w:div>
    <w:div w:id="277685500">
      <w:bodyDiv w:val="1"/>
      <w:marLeft w:val="0"/>
      <w:marRight w:val="0"/>
      <w:marTop w:val="0"/>
      <w:marBottom w:val="0"/>
      <w:divBdr>
        <w:top w:val="none" w:sz="0" w:space="0" w:color="auto"/>
        <w:left w:val="none" w:sz="0" w:space="0" w:color="auto"/>
        <w:bottom w:val="none" w:sz="0" w:space="0" w:color="auto"/>
        <w:right w:val="none" w:sz="0" w:space="0" w:color="auto"/>
      </w:divBdr>
    </w:div>
    <w:div w:id="280773200">
      <w:bodyDiv w:val="1"/>
      <w:marLeft w:val="0"/>
      <w:marRight w:val="0"/>
      <w:marTop w:val="0"/>
      <w:marBottom w:val="0"/>
      <w:divBdr>
        <w:top w:val="none" w:sz="0" w:space="0" w:color="auto"/>
        <w:left w:val="none" w:sz="0" w:space="0" w:color="auto"/>
        <w:bottom w:val="none" w:sz="0" w:space="0" w:color="auto"/>
        <w:right w:val="none" w:sz="0" w:space="0" w:color="auto"/>
      </w:divBdr>
    </w:div>
    <w:div w:id="289017609">
      <w:bodyDiv w:val="1"/>
      <w:marLeft w:val="0"/>
      <w:marRight w:val="0"/>
      <w:marTop w:val="0"/>
      <w:marBottom w:val="0"/>
      <w:divBdr>
        <w:top w:val="none" w:sz="0" w:space="0" w:color="auto"/>
        <w:left w:val="none" w:sz="0" w:space="0" w:color="auto"/>
        <w:bottom w:val="none" w:sz="0" w:space="0" w:color="auto"/>
        <w:right w:val="none" w:sz="0" w:space="0" w:color="auto"/>
      </w:divBdr>
    </w:div>
    <w:div w:id="290942439">
      <w:bodyDiv w:val="1"/>
      <w:marLeft w:val="0"/>
      <w:marRight w:val="0"/>
      <w:marTop w:val="0"/>
      <w:marBottom w:val="0"/>
      <w:divBdr>
        <w:top w:val="none" w:sz="0" w:space="0" w:color="auto"/>
        <w:left w:val="none" w:sz="0" w:space="0" w:color="auto"/>
        <w:bottom w:val="none" w:sz="0" w:space="0" w:color="auto"/>
        <w:right w:val="none" w:sz="0" w:space="0" w:color="auto"/>
      </w:divBdr>
    </w:div>
    <w:div w:id="312637485">
      <w:bodyDiv w:val="1"/>
      <w:marLeft w:val="0"/>
      <w:marRight w:val="0"/>
      <w:marTop w:val="0"/>
      <w:marBottom w:val="0"/>
      <w:divBdr>
        <w:top w:val="none" w:sz="0" w:space="0" w:color="auto"/>
        <w:left w:val="none" w:sz="0" w:space="0" w:color="auto"/>
        <w:bottom w:val="none" w:sz="0" w:space="0" w:color="auto"/>
        <w:right w:val="none" w:sz="0" w:space="0" w:color="auto"/>
      </w:divBdr>
    </w:div>
    <w:div w:id="315502279">
      <w:bodyDiv w:val="1"/>
      <w:marLeft w:val="0"/>
      <w:marRight w:val="0"/>
      <w:marTop w:val="0"/>
      <w:marBottom w:val="0"/>
      <w:divBdr>
        <w:top w:val="none" w:sz="0" w:space="0" w:color="auto"/>
        <w:left w:val="none" w:sz="0" w:space="0" w:color="auto"/>
        <w:bottom w:val="none" w:sz="0" w:space="0" w:color="auto"/>
        <w:right w:val="none" w:sz="0" w:space="0" w:color="auto"/>
      </w:divBdr>
    </w:div>
    <w:div w:id="316806619">
      <w:bodyDiv w:val="1"/>
      <w:marLeft w:val="0"/>
      <w:marRight w:val="0"/>
      <w:marTop w:val="0"/>
      <w:marBottom w:val="0"/>
      <w:divBdr>
        <w:top w:val="none" w:sz="0" w:space="0" w:color="auto"/>
        <w:left w:val="none" w:sz="0" w:space="0" w:color="auto"/>
        <w:bottom w:val="none" w:sz="0" w:space="0" w:color="auto"/>
        <w:right w:val="none" w:sz="0" w:space="0" w:color="auto"/>
      </w:divBdr>
    </w:div>
    <w:div w:id="317922901">
      <w:bodyDiv w:val="1"/>
      <w:marLeft w:val="0"/>
      <w:marRight w:val="0"/>
      <w:marTop w:val="0"/>
      <w:marBottom w:val="0"/>
      <w:divBdr>
        <w:top w:val="none" w:sz="0" w:space="0" w:color="auto"/>
        <w:left w:val="none" w:sz="0" w:space="0" w:color="auto"/>
        <w:bottom w:val="none" w:sz="0" w:space="0" w:color="auto"/>
        <w:right w:val="none" w:sz="0" w:space="0" w:color="auto"/>
      </w:divBdr>
    </w:div>
    <w:div w:id="319162591">
      <w:bodyDiv w:val="1"/>
      <w:marLeft w:val="0"/>
      <w:marRight w:val="0"/>
      <w:marTop w:val="0"/>
      <w:marBottom w:val="0"/>
      <w:divBdr>
        <w:top w:val="none" w:sz="0" w:space="0" w:color="auto"/>
        <w:left w:val="none" w:sz="0" w:space="0" w:color="auto"/>
        <w:bottom w:val="none" w:sz="0" w:space="0" w:color="auto"/>
        <w:right w:val="none" w:sz="0" w:space="0" w:color="auto"/>
      </w:divBdr>
    </w:div>
    <w:div w:id="325134566">
      <w:bodyDiv w:val="1"/>
      <w:marLeft w:val="0"/>
      <w:marRight w:val="0"/>
      <w:marTop w:val="0"/>
      <w:marBottom w:val="0"/>
      <w:divBdr>
        <w:top w:val="none" w:sz="0" w:space="0" w:color="auto"/>
        <w:left w:val="none" w:sz="0" w:space="0" w:color="auto"/>
        <w:bottom w:val="none" w:sz="0" w:space="0" w:color="auto"/>
        <w:right w:val="none" w:sz="0" w:space="0" w:color="auto"/>
      </w:divBdr>
    </w:div>
    <w:div w:id="332878649">
      <w:bodyDiv w:val="1"/>
      <w:marLeft w:val="0"/>
      <w:marRight w:val="0"/>
      <w:marTop w:val="0"/>
      <w:marBottom w:val="0"/>
      <w:divBdr>
        <w:top w:val="none" w:sz="0" w:space="0" w:color="auto"/>
        <w:left w:val="none" w:sz="0" w:space="0" w:color="auto"/>
        <w:bottom w:val="none" w:sz="0" w:space="0" w:color="auto"/>
        <w:right w:val="none" w:sz="0" w:space="0" w:color="auto"/>
      </w:divBdr>
    </w:div>
    <w:div w:id="334766481">
      <w:bodyDiv w:val="1"/>
      <w:marLeft w:val="0"/>
      <w:marRight w:val="0"/>
      <w:marTop w:val="0"/>
      <w:marBottom w:val="0"/>
      <w:divBdr>
        <w:top w:val="none" w:sz="0" w:space="0" w:color="auto"/>
        <w:left w:val="none" w:sz="0" w:space="0" w:color="auto"/>
        <w:bottom w:val="none" w:sz="0" w:space="0" w:color="auto"/>
        <w:right w:val="none" w:sz="0" w:space="0" w:color="auto"/>
      </w:divBdr>
    </w:div>
    <w:div w:id="344787174">
      <w:bodyDiv w:val="1"/>
      <w:marLeft w:val="0"/>
      <w:marRight w:val="0"/>
      <w:marTop w:val="0"/>
      <w:marBottom w:val="0"/>
      <w:divBdr>
        <w:top w:val="none" w:sz="0" w:space="0" w:color="auto"/>
        <w:left w:val="none" w:sz="0" w:space="0" w:color="auto"/>
        <w:bottom w:val="none" w:sz="0" w:space="0" w:color="auto"/>
        <w:right w:val="none" w:sz="0" w:space="0" w:color="auto"/>
      </w:divBdr>
    </w:div>
    <w:div w:id="345598893">
      <w:bodyDiv w:val="1"/>
      <w:marLeft w:val="0"/>
      <w:marRight w:val="0"/>
      <w:marTop w:val="0"/>
      <w:marBottom w:val="0"/>
      <w:divBdr>
        <w:top w:val="none" w:sz="0" w:space="0" w:color="auto"/>
        <w:left w:val="none" w:sz="0" w:space="0" w:color="auto"/>
        <w:bottom w:val="none" w:sz="0" w:space="0" w:color="auto"/>
        <w:right w:val="none" w:sz="0" w:space="0" w:color="auto"/>
      </w:divBdr>
    </w:div>
    <w:div w:id="348415904">
      <w:bodyDiv w:val="1"/>
      <w:marLeft w:val="0"/>
      <w:marRight w:val="0"/>
      <w:marTop w:val="0"/>
      <w:marBottom w:val="0"/>
      <w:divBdr>
        <w:top w:val="none" w:sz="0" w:space="0" w:color="auto"/>
        <w:left w:val="none" w:sz="0" w:space="0" w:color="auto"/>
        <w:bottom w:val="none" w:sz="0" w:space="0" w:color="auto"/>
        <w:right w:val="none" w:sz="0" w:space="0" w:color="auto"/>
      </w:divBdr>
    </w:div>
    <w:div w:id="352923576">
      <w:bodyDiv w:val="1"/>
      <w:marLeft w:val="0"/>
      <w:marRight w:val="0"/>
      <w:marTop w:val="0"/>
      <w:marBottom w:val="0"/>
      <w:divBdr>
        <w:top w:val="none" w:sz="0" w:space="0" w:color="auto"/>
        <w:left w:val="none" w:sz="0" w:space="0" w:color="auto"/>
        <w:bottom w:val="none" w:sz="0" w:space="0" w:color="auto"/>
        <w:right w:val="none" w:sz="0" w:space="0" w:color="auto"/>
      </w:divBdr>
    </w:div>
    <w:div w:id="354232048">
      <w:bodyDiv w:val="1"/>
      <w:marLeft w:val="0"/>
      <w:marRight w:val="0"/>
      <w:marTop w:val="0"/>
      <w:marBottom w:val="0"/>
      <w:divBdr>
        <w:top w:val="none" w:sz="0" w:space="0" w:color="auto"/>
        <w:left w:val="none" w:sz="0" w:space="0" w:color="auto"/>
        <w:bottom w:val="none" w:sz="0" w:space="0" w:color="auto"/>
        <w:right w:val="none" w:sz="0" w:space="0" w:color="auto"/>
      </w:divBdr>
    </w:div>
    <w:div w:id="355228392">
      <w:bodyDiv w:val="1"/>
      <w:marLeft w:val="0"/>
      <w:marRight w:val="0"/>
      <w:marTop w:val="0"/>
      <w:marBottom w:val="0"/>
      <w:divBdr>
        <w:top w:val="none" w:sz="0" w:space="0" w:color="auto"/>
        <w:left w:val="none" w:sz="0" w:space="0" w:color="auto"/>
        <w:bottom w:val="none" w:sz="0" w:space="0" w:color="auto"/>
        <w:right w:val="none" w:sz="0" w:space="0" w:color="auto"/>
      </w:divBdr>
    </w:div>
    <w:div w:id="355277156">
      <w:bodyDiv w:val="1"/>
      <w:marLeft w:val="0"/>
      <w:marRight w:val="0"/>
      <w:marTop w:val="0"/>
      <w:marBottom w:val="0"/>
      <w:divBdr>
        <w:top w:val="none" w:sz="0" w:space="0" w:color="auto"/>
        <w:left w:val="none" w:sz="0" w:space="0" w:color="auto"/>
        <w:bottom w:val="none" w:sz="0" w:space="0" w:color="auto"/>
        <w:right w:val="none" w:sz="0" w:space="0" w:color="auto"/>
      </w:divBdr>
    </w:div>
    <w:div w:id="372271854">
      <w:bodyDiv w:val="1"/>
      <w:marLeft w:val="0"/>
      <w:marRight w:val="0"/>
      <w:marTop w:val="0"/>
      <w:marBottom w:val="0"/>
      <w:divBdr>
        <w:top w:val="none" w:sz="0" w:space="0" w:color="auto"/>
        <w:left w:val="none" w:sz="0" w:space="0" w:color="auto"/>
        <w:bottom w:val="none" w:sz="0" w:space="0" w:color="auto"/>
        <w:right w:val="none" w:sz="0" w:space="0" w:color="auto"/>
      </w:divBdr>
    </w:div>
    <w:div w:id="375276361">
      <w:bodyDiv w:val="1"/>
      <w:marLeft w:val="0"/>
      <w:marRight w:val="0"/>
      <w:marTop w:val="0"/>
      <w:marBottom w:val="0"/>
      <w:divBdr>
        <w:top w:val="none" w:sz="0" w:space="0" w:color="auto"/>
        <w:left w:val="none" w:sz="0" w:space="0" w:color="auto"/>
        <w:bottom w:val="none" w:sz="0" w:space="0" w:color="auto"/>
        <w:right w:val="none" w:sz="0" w:space="0" w:color="auto"/>
      </w:divBdr>
    </w:div>
    <w:div w:id="375862556">
      <w:bodyDiv w:val="1"/>
      <w:marLeft w:val="0"/>
      <w:marRight w:val="0"/>
      <w:marTop w:val="0"/>
      <w:marBottom w:val="0"/>
      <w:divBdr>
        <w:top w:val="none" w:sz="0" w:space="0" w:color="auto"/>
        <w:left w:val="none" w:sz="0" w:space="0" w:color="auto"/>
        <w:bottom w:val="none" w:sz="0" w:space="0" w:color="auto"/>
        <w:right w:val="none" w:sz="0" w:space="0" w:color="auto"/>
      </w:divBdr>
    </w:div>
    <w:div w:id="377169767">
      <w:bodyDiv w:val="1"/>
      <w:marLeft w:val="0"/>
      <w:marRight w:val="0"/>
      <w:marTop w:val="0"/>
      <w:marBottom w:val="0"/>
      <w:divBdr>
        <w:top w:val="none" w:sz="0" w:space="0" w:color="auto"/>
        <w:left w:val="none" w:sz="0" w:space="0" w:color="auto"/>
        <w:bottom w:val="none" w:sz="0" w:space="0" w:color="auto"/>
        <w:right w:val="none" w:sz="0" w:space="0" w:color="auto"/>
      </w:divBdr>
    </w:div>
    <w:div w:id="378823450">
      <w:bodyDiv w:val="1"/>
      <w:marLeft w:val="0"/>
      <w:marRight w:val="0"/>
      <w:marTop w:val="0"/>
      <w:marBottom w:val="0"/>
      <w:divBdr>
        <w:top w:val="none" w:sz="0" w:space="0" w:color="auto"/>
        <w:left w:val="none" w:sz="0" w:space="0" w:color="auto"/>
        <w:bottom w:val="none" w:sz="0" w:space="0" w:color="auto"/>
        <w:right w:val="none" w:sz="0" w:space="0" w:color="auto"/>
      </w:divBdr>
    </w:div>
    <w:div w:id="378943448">
      <w:bodyDiv w:val="1"/>
      <w:marLeft w:val="0"/>
      <w:marRight w:val="0"/>
      <w:marTop w:val="0"/>
      <w:marBottom w:val="0"/>
      <w:divBdr>
        <w:top w:val="none" w:sz="0" w:space="0" w:color="auto"/>
        <w:left w:val="none" w:sz="0" w:space="0" w:color="auto"/>
        <w:bottom w:val="none" w:sz="0" w:space="0" w:color="auto"/>
        <w:right w:val="none" w:sz="0" w:space="0" w:color="auto"/>
      </w:divBdr>
    </w:div>
    <w:div w:id="379669969">
      <w:bodyDiv w:val="1"/>
      <w:marLeft w:val="0"/>
      <w:marRight w:val="0"/>
      <w:marTop w:val="0"/>
      <w:marBottom w:val="0"/>
      <w:divBdr>
        <w:top w:val="none" w:sz="0" w:space="0" w:color="auto"/>
        <w:left w:val="none" w:sz="0" w:space="0" w:color="auto"/>
        <w:bottom w:val="none" w:sz="0" w:space="0" w:color="auto"/>
        <w:right w:val="none" w:sz="0" w:space="0" w:color="auto"/>
      </w:divBdr>
    </w:div>
    <w:div w:id="381945412">
      <w:bodyDiv w:val="1"/>
      <w:marLeft w:val="0"/>
      <w:marRight w:val="0"/>
      <w:marTop w:val="0"/>
      <w:marBottom w:val="0"/>
      <w:divBdr>
        <w:top w:val="none" w:sz="0" w:space="0" w:color="auto"/>
        <w:left w:val="none" w:sz="0" w:space="0" w:color="auto"/>
        <w:bottom w:val="none" w:sz="0" w:space="0" w:color="auto"/>
        <w:right w:val="none" w:sz="0" w:space="0" w:color="auto"/>
      </w:divBdr>
    </w:div>
    <w:div w:id="385764804">
      <w:bodyDiv w:val="1"/>
      <w:marLeft w:val="0"/>
      <w:marRight w:val="0"/>
      <w:marTop w:val="0"/>
      <w:marBottom w:val="0"/>
      <w:divBdr>
        <w:top w:val="none" w:sz="0" w:space="0" w:color="auto"/>
        <w:left w:val="none" w:sz="0" w:space="0" w:color="auto"/>
        <w:bottom w:val="none" w:sz="0" w:space="0" w:color="auto"/>
        <w:right w:val="none" w:sz="0" w:space="0" w:color="auto"/>
      </w:divBdr>
    </w:div>
    <w:div w:id="387655136">
      <w:bodyDiv w:val="1"/>
      <w:marLeft w:val="0"/>
      <w:marRight w:val="0"/>
      <w:marTop w:val="0"/>
      <w:marBottom w:val="0"/>
      <w:divBdr>
        <w:top w:val="none" w:sz="0" w:space="0" w:color="auto"/>
        <w:left w:val="none" w:sz="0" w:space="0" w:color="auto"/>
        <w:bottom w:val="none" w:sz="0" w:space="0" w:color="auto"/>
        <w:right w:val="none" w:sz="0" w:space="0" w:color="auto"/>
      </w:divBdr>
    </w:div>
    <w:div w:id="392626949">
      <w:bodyDiv w:val="1"/>
      <w:marLeft w:val="0"/>
      <w:marRight w:val="0"/>
      <w:marTop w:val="0"/>
      <w:marBottom w:val="0"/>
      <w:divBdr>
        <w:top w:val="none" w:sz="0" w:space="0" w:color="auto"/>
        <w:left w:val="none" w:sz="0" w:space="0" w:color="auto"/>
        <w:bottom w:val="none" w:sz="0" w:space="0" w:color="auto"/>
        <w:right w:val="none" w:sz="0" w:space="0" w:color="auto"/>
      </w:divBdr>
    </w:div>
    <w:div w:id="393895075">
      <w:bodyDiv w:val="1"/>
      <w:marLeft w:val="0"/>
      <w:marRight w:val="0"/>
      <w:marTop w:val="0"/>
      <w:marBottom w:val="0"/>
      <w:divBdr>
        <w:top w:val="none" w:sz="0" w:space="0" w:color="auto"/>
        <w:left w:val="none" w:sz="0" w:space="0" w:color="auto"/>
        <w:bottom w:val="none" w:sz="0" w:space="0" w:color="auto"/>
        <w:right w:val="none" w:sz="0" w:space="0" w:color="auto"/>
      </w:divBdr>
    </w:div>
    <w:div w:id="394207350">
      <w:bodyDiv w:val="1"/>
      <w:marLeft w:val="0"/>
      <w:marRight w:val="0"/>
      <w:marTop w:val="0"/>
      <w:marBottom w:val="0"/>
      <w:divBdr>
        <w:top w:val="none" w:sz="0" w:space="0" w:color="auto"/>
        <w:left w:val="none" w:sz="0" w:space="0" w:color="auto"/>
        <w:bottom w:val="none" w:sz="0" w:space="0" w:color="auto"/>
        <w:right w:val="none" w:sz="0" w:space="0" w:color="auto"/>
      </w:divBdr>
    </w:div>
    <w:div w:id="397441747">
      <w:bodyDiv w:val="1"/>
      <w:marLeft w:val="0"/>
      <w:marRight w:val="0"/>
      <w:marTop w:val="0"/>
      <w:marBottom w:val="0"/>
      <w:divBdr>
        <w:top w:val="none" w:sz="0" w:space="0" w:color="auto"/>
        <w:left w:val="none" w:sz="0" w:space="0" w:color="auto"/>
        <w:bottom w:val="none" w:sz="0" w:space="0" w:color="auto"/>
        <w:right w:val="none" w:sz="0" w:space="0" w:color="auto"/>
      </w:divBdr>
    </w:div>
    <w:div w:id="399211309">
      <w:bodyDiv w:val="1"/>
      <w:marLeft w:val="0"/>
      <w:marRight w:val="0"/>
      <w:marTop w:val="0"/>
      <w:marBottom w:val="0"/>
      <w:divBdr>
        <w:top w:val="none" w:sz="0" w:space="0" w:color="auto"/>
        <w:left w:val="none" w:sz="0" w:space="0" w:color="auto"/>
        <w:bottom w:val="none" w:sz="0" w:space="0" w:color="auto"/>
        <w:right w:val="none" w:sz="0" w:space="0" w:color="auto"/>
      </w:divBdr>
    </w:div>
    <w:div w:id="400950437">
      <w:bodyDiv w:val="1"/>
      <w:marLeft w:val="0"/>
      <w:marRight w:val="0"/>
      <w:marTop w:val="0"/>
      <w:marBottom w:val="0"/>
      <w:divBdr>
        <w:top w:val="none" w:sz="0" w:space="0" w:color="auto"/>
        <w:left w:val="none" w:sz="0" w:space="0" w:color="auto"/>
        <w:bottom w:val="none" w:sz="0" w:space="0" w:color="auto"/>
        <w:right w:val="none" w:sz="0" w:space="0" w:color="auto"/>
      </w:divBdr>
    </w:div>
    <w:div w:id="402024948">
      <w:bodyDiv w:val="1"/>
      <w:marLeft w:val="0"/>
      <w:marRight w:val="0"/>
      <w:marTop w:val="0"/>
      <w:marBottom w:val="0"/>
      <w:divBdr>
        <w:top w:val="none" w:sz="0" w:space="0" w:color="auto"/>
        <w:left w:val="none" w:sz="0" w:space="0" w:color="auto"/>
        <w:bottom w:val="none" w:sz="0" w:space="0" w:color="auto"/>
        <w:right w:val="none" w:sz="0" w:space="0" w:color="auto"/>
      </w:divBdr>
    </w:div>
    <w:div w:id="410349748">
      <w:bodyDiv w:val="1"/>
      <w:marLeft w:val="0"/>
      <w:marRight w:val="0"/>
      <w:marTop w:val="0"/>
      <w:marBottom w:val="0"/>
      <w:divBdr>
        <w:top w:val="none" w:sz="0" w:space="0" w:color="auto"/>
        <w:left w:val="none" w:sz="0" w:space="0" w:color="auto"/>
        <w:bottom w:val="none" w:sz="0" w:space="0" w:color="auto"/>
        <w:right w:val="none" w:sz="0" w:space="0" w:color="auto"/>
      </w:divBdr>
    </w:div>
    <w:div w:id="417292089">
      <w:bodyDiv w:val="1"/>
      <w:marLeft w:val="0"/>
      <w:marRight w:val="0"/>
      <w:marTop w:val="0"/>
      <w:marBottom w:val="0"/>
      <w:divBdr>
        <w:top w:val="none" w:sz="0" w:space="0" w:color="auto"/>
        <w:left w:val="none" w:sz="0" w:space="0" w:color="auto"/>
        <w:bottom w:val="none" w:sz="0" w:space="0" w:color="auto"/>
        <w:right w:val="none" w:sz="0" w:space="0" w:color="auto"/>
      </w:divBdr>
    </w:div>
    <w:div w:id="417798669">
      <w:bodyDiv w:val="1"/>
      <w:marLeft w:val="0"/>
      <w:marRight w:val="0"/>
      <w:marTop w:val="0"/>
      <w:marBottom w:val="0"/>
      <w:divBdr>
        <w:top w:val="none" w:sz="0" w:space="0" w:color="auto"/>
        <w:left w:val="none" w:sz="0" w:space="0" w:color="auto"/>
        <w:bottom w:val="none" w:sz="0" w:space="0" w:color="auto"/>
        <w:right w:val="none" w:sz="0" w:space="0" w:color="auto"/>
      </w:divBdr>
    </w:div>
    <w:div w:id="430245170">
      <w:bodyDiv w:val="1"/>
      <w:marLeft w:val="0"/>
      <w:marRight w:val="0"/>
      <w:marTop w:val="0"/>
      <w:marBottom w:val="0"/>
      <w:divBdr>
        <w:top w:val="none" w:sz="0" w:space="0" w:color="auto"/>
        <w:left w:val="none" w:sz="0" w:space="0" w:color="auto"/>
        <w:bottom w:val="none" w:sz="0" w:space="0" w:color="auto"/>
        <w:right w:val="none" w:sz="0" w:space="0" w:color="auto"/>
      </w:divBdr>
    </w:div>
    <w:div w:id="432094888">
      <w:bodyDiv w:val="1"/>
      <w:marLeft w:val="0"/>
      <w:marRight w:val="0"/>
      <w:marTop w:val="0"/>
      <w:marBottom w:val="0"/>
      <w:divBdr>
        <w:top w:val="none" w:sz="0" w:space="0" w:color="auto"/>
        <w:left w:val="none" w:sz="0" w:space="0" w:color="auto"/>
        <w:bottom w:val="none" w:sz="0" w:space="0" w:color="auto"/>
        <w:right w:val="none" w:sz="0" w:space="0" w:color="auto"/>
      </w:divBdr>
    </w:div>
    <w:div w:id="436218955">
      <w:bodyDiv w:val="1"/>
      <w:marLeft w:val="0"/>
      <w:marRight w:val="0"/>
      <w:marTop w:val="0"/>
      <w:marBottom w:val="0"/>
      <w:divBdr>
        <w:top w:val="none" w:sz="0" w:space="0" w:color="auto"/>
        <w:left w:val="none" w:sz="0" w:space="0" w:color="auto"/>
        <w:bottom w:val="none" w:sz="0" w:space="0" w:color="auto"/>
        <w:right w:val="none" w:sz="0" w:space="0" w:color="auto"/>
      </w:divBdr>
    </w:div>
    <w:div w:id="445582270">
      <w:bodyDiv w:val="1"/>
      <w:marLeft w:val="0"/>
      <w:marRight w:val="0"/>
      <w:marTop w:val="0"/>
      <w:marBottom w:val="0"/>
      <w:divBdr>
        <w:top w:val="none" w:sz="0" w:space="0" w:color="auto"/>
        <w:left w:val="none" w:sz="0" w:space="0" w:color="auto"/>
        <w:bottom w:val="none" w:sz="0" w:space="0" w:color="auto"/>
        <w:right w:val="none" w:sz="0" w:space="0" w:color="auto"/>
      </w:divBdr>
    </w:div>
    <w:div w:id="451360677">
      <w:bodyDiv w:val="1"/>
      <w:marLeft w:val="0"/>
      <w:marRight w:val="0"/>
      <w:marTop w:val="0"/>
      <w:marBottom w:val="0"/>
      <w:divBdr>
        <w:top w:val="none" w:sz="0" w:space="0" w:color="auto"/>
        <w:left w:val="none" w:sz="0" w:space="0" w:color="auto"/>
        <w:bottom w:val="none" w:sz="0" w:space="0" w:color="auto"/>
        <w:right w:val="none" w:sz="0" w:space="0" w:color="auto"/>
      </w:divBdr>
    </w:div>
    <w:div w:id="452597089">
      <w:bodyDiv w:val="1"/>
      <w:marLeft w:val="0"/>
      <w:marRight w:val="0"/>
      <w:marTop w:val="0"/>
      <w:marBottom w:val="0"/>
      <w:divBdr>
        <w:top w:val="none" w:sz="0" w:space="0" w:color="auto"/>
        <w:left w:val="none" w:sz="0" w:space="0" w:color="auto"/>
        <w:bottom w:val="none" w:sz="0" w:space="0" w:color="auto"/>
        <w:right w:val="none" w:sz="0" w:space="0" w:color="auto"/>
      </w:divBdr>
    </w:div>
    <w:div w:id="459765234">
      <w:bodyDiv w:val="1"/>
      <w:marLeft w:val="0"/>
      <w:marRight w:val="0"/>
      <w:marTop w:val="0"/>
      <w:marBottom w:val="0"/>
      <w:divBdr>
        <w:top w:val="none" w:sz="0" w:space="0" w:color="auto"/>
        <w:left w:val="none" w:sz="0" w:space="0" w:color="auto"/>
        <w:bottom w:val="none" w:sz="0" w:space="0" w:color="auto"/>
        <w:right w:val="none" w:sz="0" w:space="0" w:color="auto"/>
      </w:divBdr>
    </w:div>
    <w:div w:id="460537510">
      <w:bodyDiv w:val="1"/>
      <w:marLeft w:val="0"/>
      <w:marRight w:val="0"/>
      <w:marTop w:val="0"/>
      <w:marBottom w:val="0"/>
      <w:divBdr>
        <w:top w:val="none" w:sz="0" w:space="0" w:color="auto"/>
        <w:left w:val="none" w:sz="0" w:space="0" w:color="auto"/>
        <w:bottom w:val="none" w:sz="0" w:space="0" w:color="auto"/>
        <w:right w:val="none" w:sz="0" w:space="0" w:color="auto"/>
      </w:divBdr>
    </w:div>
    <w:div w:id="460850017">
      <w:bodyDiv w:val="1"/>
      <w:marLeft w:val="0"/>
      <w:marRight w:val="0"/>
      <w:marTop w:val="0"/>
      <w:marBottom w:val="0"/>
      <w:divBdr>
        <w:top w:val="none" w:sz="0" w:space="0" w:color="auto"/>
        <w:left w:val="none" w:sz="0" w:space="0" w:color="auto"/>
        <w:bottom w:val="none" w:sz="0" w:space="0" w:color="auto"/>
        <w:right w:val="none" w:sz="0" w:space="0" w:color="auto"/>
      </w:divBdr>
    </w:div>
    <w:div w:id="465128779">
      <w:bodyDiv w:val="1"/>
      <w:marLeft w:val="0"/>
      <w:marRight w:val="0"/>
      <w:marTop w:val="0"/>
      <w:marBottom w:val="0"/>
      <w:divBdr>
        <w:top w:val="none" w:sz="0" w:space="0" w:color="auto"/>
        <w:left w:val="none" w:sz="0" w:space="0" w:color="auto"/>
        <w:bottom w:val="none" w:sz="0" w:space="0" w:color="auto"/>
        <w:right w:val="none" w:sz="0" w:space="0" w:color="auto"/>
      </w:divBdr>
    </w:div>
    <w:div w:id="467667612">
      <w:bodyDiv w:val="1"/>
      <w:marLeft w:val="0"/>
      <w:marRight w:val="0"/>
      <w:marTop w:val="0"/>
      <w:marBottom w:val="0"/>
      <w:divBdr>
        <w:top w:val="none" w:sz="0" w:space="0" w:color="auto"/>
        <w:left w:val="none" w:sz="0" w:space="0" w:color="auto"/>
        <w:bottom w:val="none" w:sz="0" w:space="0" w:color="auto"/>
        <w:right w:val="none" w:sz="0" w:space="0" w:color="auto"/>
      </w:divBdr>
    </w:div>
    <w:div w:id="468325803">
      <w:bodyDiv w:val="1"/>
      <w:marLeft w:val="0"/>
      <w:marRight w:val="0"/>
      <w:marTop w:val="0"/>
      <w:marBottom w:val="0"/>
      <w:divBdr>
        <w:top w:val="none" w:sz="0" w:space="0" w:color="auto"/>
        <w:left w:val="none" w:sz="0" w:space="0" w:color="auto"/>
        <w:bottom w:val="none" w:sz="0" w:space="0" w:color="auto"/>
        <w:right w:val="none" w:sz="0" w:space="0" w:color="auto"/>
      </w:divBdr>
    </w:div>
    <w:div w:id="469902766">
      <w:bodyDiv w:val="1"/>
      <w:marLeft w:val="0"/>
      <w:marRight w:val="0"/>
      <w:marTop w:val="0"/>
      <w:marBottom w:val="0"/>
      <w:divBdr>
        <w:top w:val="none" w:sz="0" w:space="0" w:color="auto"/>
        <w:left w:val="none" w:sz="0" w:space="0" w:color="auto"/>
        <w:bottom w:val="none" w:sz="0" w:space="0" w:color="auto"/>
        <w:right w:val="none" w:sz="0" w:space="0" w:color="auto"/>
      </w:divBdr>
    </w:div>
    <w:div w:id="471139068">
      <w:bodyDiv w:val="1"/>
      <w:marLeft w:val="0"/>
      <w:marRight w:val="0"/>
      <w:marTop w:val="0"/>
      <w:marBottom w:val="0"/>
      <w:divBdr>
        <w:top w:val="none" w:sz="0" w:space="0" w:color="auto"/>
        <w:left w:val="none" w:sz="0" w:space="0" w:color="auto"/>
        <w:bottom w:val="none" w:sz="0" w:space="0" w:color="auto"/>
        <w:right w:val="none" w:sz="0" w:space="0" w:color="auto"/>
      </w:divBdr>
    </w:div>
    <w:div w:id="471868155">
      <w:bodyDiv w:val="1"/>
      <w:marLeft w:val="0"/>
      <w:marRight w:val="0"/>
      <w:marTop w:val="0"/>
      <w:marBottom w:val="0"/>
      <w:divBdr>
        <w:top w:val="none" w:sz="0" w:space="0" w:color="auto"/>
        <w:left w:val="none" w:sz="0" w:space="0" w:color="auto"/>
        <w:bottom w:val="none" w:sz="0" w:space="0" w:color="auto"/>
        <w:right w:val="none" w:sz="0" w:space="0" w:color="auto"/>
      </w:divBdr>
    </w:div>
    <w:div w:id="473915608">
      <w:bodyDiv w:val="1"/>
      <w:marLeft w:val="0"/>
      <w:marRight w:val="0"/>
      <w:marTop w:val="0"/>
      <w:marBottom w:val="0"/>
      <w:divBdr>
        <w:top w:val="none" w:sz="0" w:space="0" w:color="auto"/>
        <w:left w:val="none" w:sz="0" w:space="0" w:color="auto"/>
        <w:bottom w:val="none" w:sz="0" w:space="0" w:color="auto"/>
        <w:right w:val="none" w:sz="0" w:space="0" w:color="auto"/>
      </w:divBdr>
    </w:div>
    <w:div w:id="480776051">
      <w:bodyDiv w:val="1"/>
      <w:marLeft w:val="0"/>
      <w:marRight w:val="0"/>
      <w:marTop w:val="0"/>
      <w:marBottom w:val="0"/>
      <w:divBdr>
        <w:top w:val="none" w:sz="0" w:space="0" w:color="auto"/>
        <w:left w:val="none" w:sz="0" w:space="0" w:color="auto"/>
        <w:bottom w:val="none" w:sz="0" w:space="0" w:color="auto"/>
        <w:right w:val="none" w:sz="0" w:space="0" w:color="auto"/>
      </w:divBdr>
    </w:div>
    <w:div w:id="481699828">
      <w:bodyDiv w:val="1"/>
      <w:marLeft w:val="0"/>
      <w:marRight w:val="0"/>
      <w:marTop w:val="0"/>
      <w:marBottom w:val="0"/>
      <w:divBdr>
        <w:top w:val="none" w:sz="0" w:space="0" w:color="auto"/>
        <w:left w:val="none" w:sz="0" w:space="0" w:color="auto"/>
        <w:bottom w:val="none" w:sz="0" w:space="0" w:color="auto"/>
        <w:right w:val="none" w:sz="0" w:space="0" w:color="auto"/>
      </w:divBdr>
    </w:div>
    <w:div w:id="482238212">
      <w:bodyDiv w:val="1"/>
      <w:marLeft w:val="0"/>
      <w:marRight w:val="0"/>
      <w:marTop w:val="0"/>
      <w:marBottom w:val="0"/>
      <w:divBdr>
        <w:top w:val="none" w:sz="0" w:space="0" w:color="auto"/>
        <w:left w:val="none" w:sz="0" w:space="0" w:color="auto"/>
        <w:bottom w:val="none" w:sz="0" w:space="0" w:color="auto"/>
        <w:right w:val="none" w:sz="0" w:space="0" w:color="auto"/>
      </w:divBdr>
    </w:div>
    <w:div w:id="482352340">
      <w:bodyDiv w:val="1"/>
      <w:marLeft w:val="0"/>
      <w:marRight w:val="0"/>
      <w:marTop w:val="0"/>
      <w:marBottom w:val="0"/>
      <w:divBdr>
        <w:top w:val="none" w:sz="0" w:space="0" w:color="auto"/>
        <w:left w:val="none" w:sz="0" w:space="0" w:color="auto"/>
        <w:bottom w:val="none" w:sz="0" w:space="0" w:color="auto"/>
        <w:right w:val="none" w:sz="0" w:space="0" w:color="auto"/>
      </w:divBdr>
    </w:div>
    <w:div w:id="495069576">
      <w:bodyDiv w:val="1"/>
      <w:marLeft w:val="0"/>
      <w:marRight w:val="0"/>
      <w:marTop w:val="0"/>
      <w:marBottom w:val="0"/>
      <w:divBdr>
        <w:top w:val="none" w:sz="0" w:space="0" w:color="auto"/>
        <w:left w:val="none" w:sz="0" w:space="0" w:color="auto"/>
        <w:bottom w:val="none" w:sz="0" w:space="0" w:color="auto"/>
        <w:right w:val="none" w:sz="0" w:space="0" w:color="auto"/>
      </w:divBdr>
    </w:div>
    <w:div w:id="495265697">
      <w:bodyDiv w:val="1"/>
      <w:marLeft w:val="0"/>
      <w:marRight w:val="0"/>
      <w:marTop w:val="0"/>
      <w:marBottom w:val="0"/>
      <w:divBdr>
        <w:top w:val="none" w:sz="0" w:space="0" w:color="auto"/>
        <w:left w:val="none" w:sz="0" w:space="0" w:color="auto"/>
        <w:bottom w:val="none" w:sz="0" w:space="0" w:color="auto"/>
        <w:right w:val="none" w:sz="0" w:space="0" w:color="auto"/>
      </w:divBdr>
    </w:div>
    <w:div w:id="496771901">
      <w:bodyDiv w:val="1"/>
      <w:marLeft w:val="0"/>
      <w:marRight w:val="0"/>
      <w:marTop w:val="0"/>
      <w:marBottom w:val="0"/>
      <w:divBdr>
        <w:top w:val="none" w:sz="0" w:space="0" w:color="auto"/>
        <w:left w:val="none" w:sz="0" w:space="0" w:color="auto"/>
        <w:bottom w:val="none" w:sz="0" w:space="0" w:color="auto"/>
        <w:right w:val="none" w:sz="0" w:space="0" w:color="auto"/>
      </w:divBdr>
    </w:div>
    <w:div w:id="498422869">
      <w:bodyDiv w:val="1"/>
      <w:marLeft w:val="0"/>
      <w:marRight w:val="0"/>
      <w:marTop w:val="0"/>
      <w:marBottom w:val="0"/>
      <w:divBdr>
        <w:top w:val="none" w:sz="0" w:space="0" w:color="auto"/>
        <w:left w:val="none" w:sz="0" w:space="0" w:color="auto"/>
        <w:bottom w:val="none" w:sz="0" w:space="0" w:color="auto"/>
        <w:right w:val="none" w:sz="0" w:space="0" w:color="auto"/>
      </w:divBdr>
    </w:div>
    <w:div w:id="504710065">
      <w:bodyDiv w:val="1"/>
      <w:marLeft w:val="0"/>
      <w:marRight w:val="0"/>
      <w:marTop w:val="0"/>
      <w:marBottom w:val="0"/>
      <w:divBdr>
        <w:top w:val="none" w:sz="0" w:space="0" w:color="auto"/>
        <w:left w:val="none" w:sz="0" w:space="0" w:color="auto"/>
        <w:bottom w:val="none" w:sz="0" w:space="0" w:color="auto"/>
        <w:right w:val="none" w:sz="0" w:space="0" w:color="auto"/>
      </w:divBdr>
    </w:div>
    <w:div w:id="507136128">
      <w:bodyDiv w:val="1"/>
      <w:marLeft w:val="0"/>
      <w:marRight w:val="0"/>
      <w:marTop w:val="0"/>
      <w:marBottom w:val="0"/>
      <w:divBdr>
        <w:top w:val="none" w:sz="0" w:space="0" w:color="auto"/>
        <w:left w:val="none" w:sz="0" w:space="0" w:color="auto"/>
        <w:bottom w:val="none" w:sz="0" w:space="0" w:color="auto"/>
        <w:right w:val="none" w:sz="0" w:space="0" w:color="auto"/>
      </w:divBdr>
    </w:div>
    <w:div w:id="508762960">
      <w:bodyDiv w:val="1"/>
      <w:marLeft w:val="0"/>
      <w:marRight w:val="0"/>
      <w:marTop w:val="0"/>
      <w:marBottom w:val="0"/>
      <w:divBdr>
        <w:top w:val="none" w:sz="0" w:space="0" w:color="auto"/>
        <w:left w:val="none" w:sz="0" w:space="0" w:color="auto"/>
        <w:bottom w:val="none" w:sz="0" w:space="0" w:color="auto"/>
        <w:right w:val="none" w:sz="0" w:space="0" w:color="auto"/>
      </w:divBdr>
    </w:div>
    <w:div w:id="511645699">
      <w:bodyDiv w:val="1"/>
      <w:marLeft w:val="0"/>
      <w:marRight w:val="0"/>
      <w:marTop w:val="0"/>
      <w:marBottom w:val="0"/>
      <w:divBdr>
        <w:top w:val="none" w:sz="0" w:space="0" w:color="auto"/>
        <w:left w:val="none" w:sz="0" w:space="0" w:color="auto"/>
        <w:bottom w:val="none" w:sz="0" w:space="0" w:color="auto"/>
        <w:right w:val="none" w:sz="0" w:space="0" w:color="auto"/>
      </w:divBdr>
    </w:div>
    <w:div w:id="512688229">
      <w:bodyDiv w:val="1"/>
      <w:marLeft w:val="0"/>
      <w:marRight w:val="0"/>
      <w:marTop w:val="0"/>
      <w:marBottom w:val="0"/>
      <w:divBdr>
        <w:top w:val="none" w:sz="0" w:space="0" w:color="auto"/>
        <w:left w:val="none" w:sz="0" w:space="0" w:color="auto"/>
        <w:bottom w:val="none" w:sz="0" w:space="0" w:color="auto"/>
        <w:right w:val="none" w:sz="0" w:space="0" w:color="auto"/>
      </w:divBdr>
    </w:div>
    <w:div w:id="515389238">
      <w:bodyDiv w:val="1"/>
      <w:marLeft w:val="0"/>
      <w:marRight w:val="0"/>
      <w:marTop w:val="0"/>
      <w:marBottom w:val="0"/>
      <w:divBdr>
        <w:top w:val="none" w:sz="0" w:space="0" w:color="auto"/>
        <w:left w:val="none" w:sz="0" w:space="0" w:color="auto"/>
        <w:bottom w:val="none" w:sz="0" w:space="0" w:color="auto"/>
        <w:right w:val="none" w:sz="0" w:space="0" w:color="auto"/>
      </w:divBdr>
    </w:div>
    <w:div w:id="517355222">
      <w:bodyDiv w:val="1"/>
      <w:marLeft w:val="0"/>
      <w:marRight w:val="0"/>
      <w:marTop w:val="0"/>
      <w:marBottom w:val="0"/>
      <w:divBdr>
        <w:top w:val="none" w:sz="0" w:space="0" w:color="auto"/>
        <w:left w:val="none" w:sz="0" w:space="0" w:color="auto"/>
        <w:bottom w:val="none" w:sz="0" w:space="0" w:color="auto"/>
        <w:right w:val="none" w:sz="0" w:space="0" w:color="auto"/>
      </w:divBdr>
    </w:div>
    <w:div w:id="520096780">
      <w:bodyDiv w:val="1"/>
      <w:marLeft w:val="0"/>
      <w:marRight w:val="0"/>
      <w:marTop w:val="0"/>
      <w:marBottom w:val="0"/>
      <w:divBdr>
        <w:top w:val="none" w:sz="0" w:space="0" w:color="auto"/>
        <w:left w:val="none" w:sz="0" w:space="0" w:color="auto"/>
        <w:bottom w:val="none" w:sz="0" w:space="0" w:color="auto"/>
        <w:right w:val="none" w:sz="0" w:space="0" w:color="auto"/>
      </w:divBdr>
    </w:div>
    <w:div w:id="523247012">
      <w:bodyDiv w:val="1"/>
      <w:marLeft w:val="0"/>
      <w:marRight w:val="0"/>
      <w:marTop w:val="0"/>
      <w:marBottom w:val="0"/>
      <w:divBdr>
        <w:top w:val="none" w:sz="0" w:space="0" w:color="auto"/>
        <w:left w:val="none" w:sz="0" w:space="0" w:color="auto"/>
        <w:bottom w:val="none" w:sz="0" w:space="0" w:color="auto"/>
        <w:right w:val="none" w:sz="0" w:space="0" w:color="auto"/>
      </w:divBdr>
    </w:div>
    <w:div w:id="525020599">
      <w:bodyDiv w:val="1"/>
      <w:marLeft w:val="0"/>
      <w:marRight w:val="0"/>
      <w:marTop w:val="0"/>
      <w:marBottom w:val="0"/>
      <w:divBdr>
        <w:top w:val="none" w:sz="0" w:space="0" w:color="auto"/>
        <w:left w:val="none" w:sz="0" w:space="0" w:color="auto"/>
        <w:bottom w:val="none" w:sz="0" w:space="0" w:color="auto"/>
        <w:right w:val="none" w:sz="0" w:space="0" w:color="auto"/>
      </w:divBdr>
    </w:div>
    <w:div w:id="528223513">
      <w:bodyDiv w:val="1"/>
      <w:marLeft w:val="0"/>
      <w:marRight w:val="0"/>
      <w:marTop w:val="0"/>
      <w:marBottom w:val="0"/>
      <w:divBdr>
        <w:top w:val="none" w:sz="0" w:space="0" w:color="auto"/>
        <w:left w:val="none" w:sz="0" w:space="0" w:color="auto"/>
        <w:bottom w:val="none" w:sz="0" w:space="0" w:color="auto"/>
        <w:right w:val="none" w:sz="0" w:space="0" w:color="auto"/>
      </w:divBdr>
    </w:div>
    <w:div w:id="533269441">
      <w:bodyDiv w:val="1"/>
      <w:marLeft w:val="0"/>
      <w:marRight w:val="0"/>
      <w:marTop w:val="0"/>
      <w:marBottom w:val="0"/>
      <w:divBdr>
        <w:top w:val="none" w:sz="0" w:space="0" w:color="auto"/>
        <w:left w:val="none" w:sz="0" w:space="0" w:color="auto"/>
        <w:bottom w:val="none" w:sz="0" w:space="0" w:color="auto"/>
        <w:right w:val="none" w:sz="0" w:space="0" w:color="auto"/>
      </w:divBdr>
    </w:div>
    <w:div w:id="533495130">
      <w:bodyDiv w:val="1"/>
      <w:marLeft w:val="0"/>
      <w:marRight w:val="0"/>
      <w:marTop w:val="0"/>
      <w:marBottom w:val="0"/>
      <w:divBdr>
        <w:top w:val="none" w:sz="0" w:space="0" w:color="auto"/>
        <w:left w:val="none" w:sz="0" w:space="0" w:color="auto"/>
        <w:bottom w:val="none" w:sz="0" w:space="0" w:color="auto"/>
        <w:right w:val="none" w:sz="0" w:space="0" w:color="auto"/>
      </w:divBdr>
    </w:div>
    <w:div w:id="535435550">
      <w:bodyDiv w:val="1"/>
      <w:marLeft w:val="0"/>
      <w:marRight w:val="0"/>
      <w:marTop w:val="0"/>
      <w:marBottom w:val="0"/>
      <w:divBdr>
        <w:top w:val="none" w:sz="0" w:space="0" w:color="auto"/>
        <w:left w:val="none" w:sz="0" w:space="0" w:color="auto"/>
        <w:bottom w:val="none" w:sz="0" w:space="0" w:color="auto"/>
        <w:right w:val="none" w:sz="0" w:space="0" w:color="auto"/>
      </w:divBdr>
    </w:div>
    <w:div w:id="536699952">
      <w:bodyDiv w:val="1"/>
      <w:marLeft w:val="0"/>
      <w:marRight w:val="0"/>
      <w:marTop w:val="0"/>
      <w:marBottom w:val="0"/>
      <w:divBdr>
        <w:top w:val="none" w:sz="0" w:space="0" w:color="auto"/>
        <w:left w:val="none" w:sz="0" w:space="0" w:color="auto"/>
        <w:bottom w:val="none" w:sz="0" w:space="0" w:color="auto"/>
        <w:right w:val="none" w:sz="0" w:space="0" w:color="auto"/>
      </w:divBdr>
    </w:div>
    <w:div w:id="537009997">
      <w:bodyDiv w:val="1"/>
      <w:marLeft w:val="0"/>
      <w:marRight w:val="0"/>
      <w:marTop w:val="0"/>
      <w:marBottom w:val="0"/>
      <w:divBdr>
        <w:top w:val="none" w:sz="0" w:space="0" w:color="auto"/>
        <w:left w:val="none" w:sz="0" w:space="0" w:color="auto"/>
        <w:bottom w:val="none" w:sz="0" w:space="0" w:color="auto"/>
        <w:right w:val="none" w:sz="0" w:space="0" w:color="auto"/>
      </w:divBdr>
    </w:div>
    <w:div w:id="541865965">
      <w:bodyDiv w:val="1"/>
      <w:marLeft w:val="0"/>
      <w:marRight w:val="0"/>
      <w:marTop w:val="0"/>
      <w:marBottom w:val="0"/>
      <w:divBdr>
        <w:top w:val="none" w:sz="0" w:space="0" w:color="auto"/>
        <w:left w:val="none" w:sz="0" w:space="0" w:color="auto"/>
        <w:bottom w:val="none" w:sz="0" w:space="0" w:color="auto"/>
        <w:right w:val="none" w:sz="0" w:space="0" w:color="auto"/>
      </w:divBdr>
    </w:div>
    <w:div w:id="544562812">
      <w:bodyDiv w:val="1"/>
      <w:marLeft w:val="0"/>
      <w:marRight w:val="0"/>
      <w:marTop w:val="0"/>
      <w:marBottom w:val="0"/>
      <w:divBdr>
        <w:top w:val="none" w:sz="0" w:space="0" w:color="auto"/>
        <w:left w:val="none" w:sz="0" w:space="0" w:color="auto"/>
        <w:bottom w:val="none" w:sz="0" w:space="0" w:color="auto"/>
        <w:right w:val="none" w:sz="0" w:space="0" w:color="auto"/>
      </w:divBdr>
    </w:div>
    <w:div w:id="544952308">
      <w:bodyDiv w:val="1"/>
      <w:marLeft w:val="0"/>
      <w:marRight w:val="0"/>
      <w:marTop w:val="0"/>
      <w:marBottom w:val="0"/>
      <w:divBdr>
        <w:top w:val="none" w:sz="0" w:space="0" w:color="auto"/>
        <w:left w:val="none" w:sz="0" w:space="0" w:color="auto"/>
        <w:bottom w:val="none" w:sz="0" w:space="0" w:color="auto"/>
        <w:right w:val="none" w:sz="0" w:space="0" w:color="auto"/>
      </w:divBdr>
    </w:div>
    <w:div w:id="545263009">
      <w:bodyDiv w:val="1"/>
      <w:marLeft w:val="0"/>
      <w:marRight w:val="0"/>
      <w:marTop w:val="0"/>
      <w:marBottom w:val="0"/>
      <w:divBdr>
        <w:top w:val="none" w:sz="0" w:space="0" w:color="auto"/>
        <w:left w:val="none" w:sz="0" w:space="0" w:color="auto"/>
        <w:bottom w:val="none" w:sz="0" w:space="0" w:color="auto"/>
        <w:right w:val="none" w:sz="0" w:space="0" w:color="auto"/>
      </w:divBdr>
    </w:div>
    <w:div w:id="547381813">
      <w:bodyDiv w:val="1"/>
      <w:marLeft w:val="0"/>
      <w:marRight w:val="0"/>
      <w:marTop w:val="0"/>
      <w:marBottom w:val="0"/>
      <w:divBdr>
        <w:top w:val="none" w:sz="0" w:space="0" w:color="auto"/>
        <w:left w:val="none" w:sz="0" w:space="0" w:color="auto"/>
        <w:bottom w:val="none" w:sz="0" w:space="0" w:color="auto"/>
        <w:right w:val="none" w:sz="0" w:space="0" w:color="auto"/>
      </w:divBdr>
    </w:div>
    <w:div w:id="547954951">
      <w:bodyDiv w:val="1"/>
      <w:marLeft w:val="0"/>
      <w:marRight w:val="0"/>
      <w:marTop w:val="0"/>
      <w:marBottom w:val="0"/>
      <w:divBdr>
        <w:top w:val="none" w:sz="0" w:space="0" w:color="auto"/>
        <w:left w:val="none" w:sz="0" w:space="0" w:color="auto"/>
        <w:bottom w:val="none" w:sz="0" w:space="0" w:color="auto"/>
        <w:right w:val="none" w:sz="0" w:space="0" w:color="auto"/>
      </w:divBdr>
    </w:div>
    <w:div w:id="552235594">
      <w:bodyDiv w:val="1"/>
      <w:marLeft w:val="0"/>
      <w:marRight w:val="0"/>
      <w:marTop w:val="0"/>
      <w:marBottom w:val="0"/>
      <w:divBdr>
        <w:top w:val="none" w:sz="0" w:space="0" w:color="auto"/>
        <w:left w:val="none" w:sz="0" w:space="0" w:color="auto"/>
        <w:bottom w:val="none" w:sz="0" w:space="0" w:color="auto"/>
        <w:right w:val="none" w:sz="0" w:space="0" w:color="auto"/>
      </w:divBdr>
    </w:div>
    <w:div w:id="553124946">
      <w:bodyDiv w:val="1"/>
      <w:marLeft w:val="0"/>
      <w:marRight w:val="0"/>
      <w:marTop w:val="0"/>
      <w:marBottom w:val="0"/>
      <w:divBdr>
        <w:top w:val="none" w:sz="0" w:space="0" w:color="auto"/>
        <w:left w:val="none" w:sz="0" w:space="0" w:color="auto"/>
        <w:bottom w:val="none" w:sz="0" w:space="0" w:color="auto"/>
        <w:right w:val="none" w:sz="0" w:space="0" w:color="auto"/>
      </w:divBdr>
    </w:div>
    <w:div w:id="565605844">
      <w:bodyDiv w:val="1"/>
      <w:marLeft w:val="0"/>
      <w:marRight w:val="0"/>
      <w:marTop w:val="0"/>
      <w:marBottom w:val="0"/>
      <w:divBdr>
        <w:top w:val="none" w:sz="0" w:space="0" w:color="auto"/>
        <w:left w:val="none" w:sz="0" w:space="0" w:color="auto"/>
        <w:bottom w:val="none" w:sz="0" w:space="0" w:color="auto"/>
        <w:right w:val="none" w:sz="0" w:space="0" w:color="auto"/>
      </w:divBdr>
    </w:div>
    <w:div w:id="573050719">
      <w:bodyDiv w:val="1"/>
      <w:marLeft w:val="0"/>
      <w:marRight w:val="0"/>
      <w:marTop w:val="0"/>
      <w:marBottom w:val="0"/>
      <w:divBdr>
        <w:top w:val="none" w:sz="0" w:space="0" w:color="auto"/>
        <w:left w:val="none" w:sz="0" w:space="0" w:color="auto"/>
        <w:bottom w:val="none" w:sz="0" w:space="0" w:color="auto"/>
        <w:right w:val="none" w:sz="0" w:space="0" w:color="auto"/>
      </w:divBdr>
    </w:div>
    <w:div w:id="574971507">
      <w:bodyDiv w:val="1"/>
      <w:marLeft w:val="0"/>
      <w:marRight w:val="0"/>
      <w:marTop w:val="0"/>
      <w:marBottom w:val="0"/>
      <w:divBdr>
        <w:top w:val="none" w:sz="0" w:space="0" w:color="auto"/>
        <w:left w:val="none" w:sz="0" w:space="0" w:color="auto"/>
        <w:bottom w:val="none" w:sz="0" w:space="0" w:color="auto"/>
        <w:right w:val="none" w:sz="0" w:space="0" w:color="auto"/>
      </w:divBdr>
    </w:div>
    <w:div w:id="578096854">
      <w:bodyDiv w:val="1"/>
      <w:marLeft w:val="0"/>
      <w:marRight w:val="0"/>
      <w:marTop w:val="0"/>
      <w:marBottom w:val="0"/>
      <w:divBdr>
        <w:top w:val="none" w:sz="0" w:space="0" w:color="auto"/>
        <w:left w:val="none" w:sz="0" w:space="0" w:color="auto"/>
        <w:bottom w:val="none" w:sz="0" w:space="0" w:color="auto"/>
        <w:right w:val="none" w:sz="0" w:space="0" w:color="auto"/>
      </w:divBdr>
    </w:div>
    <w:div w:id="579602875">
      <w:bodyDiv w:val="1"/>
      <w:marLeft w:val="0"/>
      <w:marRight w:val="0"/>
      <w:marTop w:val="0"/>
      <w:marBottom w:val="0"/>
      <w:divBdr>
        <w:top w:val="none" w:sz="0" w:space="0" w:color="auto"/>
        <w:left w:val="none" w:sz="0" w:space="0" w:color="auto"/>
        <w:bottom w:val="none" w:sz="0" w:space="0" w:color="auto"/>
        <w:right w:val="none" w:sz="0" w:space="0" w:color="auto"/>
      </w:divBdr>
    </w:div>
    <w:div w:id="579681522">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587422287">
      <w:bodyDiv w:val="1"/>
      <w:marLeft w:val="0"/>
      <w:marRight w:val="0"/>
      <w:marTop w:val="0"/>
      <w:marBottom w:val="0"/>
      <w:divBdr>
        <w:top w:val="none" w:sz="0" w:space="0" w:color="auto"/>
        <w:left w:val="none" w:sz="0" w:space="0" w:color="auto"/>
        <w:bottom w:val="none" w:sz="0" w:space="0" w:color="auto"/>
        <w:right w:val="none" w:sz="0" w:space="0" w:color="auto"/>
      </w:divBdr>
    </w:div>
    <w:div w:id="589890288">
      <w:bodyDiv w:val="1"/>
      <w:marLeft w:val="0"/>
      <w:marRight w:val="0"/>
      <w:marTop w:val="0"/>
      <w:marBottom w:val="0"/>
      <w:divBdr>
        <w:top w:val="none" w:sz="0" w:space="0" w:color="auto"/>
        <w:left w:val="none" w:sz="0" w:space="0" w:color="auto"/>
        <w:bottom w:val="none" w:sz="0" w:space="0" w:color="auto"/>
        <w:right w:val="none" w:sz="0" w:space="0" w:color="auto"/>
      </w:divBdr>
    </w:div>
    <w:div w:id="591204346">
      <w:bodyDiv w:val="1"/>
      <w:marLeft w:val="0"/>
      <w:marRight w:val="0"/>
      <w:marTop w:val="0"/>
      <w:marBottom w:val="0"/>
      <w:divBdr>
        <w:top w:val="none" w:sz="0" w:space="0" w:color="auto"/>
        <w:left w:val="none" w:sz="0" w:space="0" w:color="auto"/>
        <w:bottom w:val="none" w:sz="0" w:space="0" w:color="auto"/>
        <w:right w:val="none" w:sz="0" w:space="0" w:color="auto"/>
      </w:divBdr>
    </w:div>
    <w:div w:id="592129255">
      <w:bodyDiv w:val="1"/>
      <w:marLeft w:val="0"/>
      <w:marRight w:val="0"/>
      <w:marTop w:val="0"/>
      <w:marBottom w:val="0"/>
      <w:divBdr>
        <w:top w:val="none" w:sz="0" w:space="0" w:color="auto"/>
        <w:left w:val="none" w:sz="0" w:space="0" w:color="auto"/>
        <w:bottom w:val="none" w:sz="0" w:space="0" w:color="auto"/>
        <w:right w:val="none" w:sz="0" w:space="0" w:color="auto"/>
      </w:divBdr>
    </w:div>
    <w:div w:id="592275591">
      <w:bodyDiv w:val="1"/>
      <w:marLeft w:val="0"/>
      <w:marRight w:val="0"/>
      <w:marTop w:val="0"/>
      <w:marBottom w:val="0"/>
      <w:divBdr>
        <w:top w:val="none" w:sz="0" w:space="0" w:color="auto"/>
        <w:left w:val="none" w:sz="0" w:space="0" w:color="auto"/>
        <w:bottom w:val="none" w:sz="0" w:space="0" w:color="auto"/>
        <w:right w:val="none" w:sz="0" w:space="0" w:color="auto"/>
      </w:divBdr>
    </w:div>
    <w:div w:id="593901308">
      <w:bodyDiv w:val="1"/>
      <w:marLeft w:val="0"/>
      <w:marRight w:val="0"/>
      <w:marTop w:val="0"/>
      <w:marBottom w:val="0"/>
      <w:divBdr>
        <w:top w:val="none" w:sz="0" w:space="0" w:color="auto"/>
        <w:left w:val="none" w:sz="0" w:space="0" w:color="auto"/>
        <w:bottom w:val="none" w:sz="0" w:space="0" w:color="auto"/>
        <w:right w:val="none" w:sz="0" w:space="0" w:color="auto"/>
      </w:divBdr>
    </w:div>
    <w:div w:id="594217097">
      <w:bodyDiv w:val="1"/>
      <w:marLeft w:val="0"/>
      <w:marRight w:val="0"/>
      <w:marTop w:val="0"/>
      <w:marBottom w:val="0"/>
      <w:divBdr>
        <w:top w:val="none" w:sz="0" w:space="0" w:color="auto"/>
        <w:left w:val="none" w:sz="0" w:space="0" w:color="auto"/>
        <w:bottom w:val="none" w:sz="0" w:space="0" w:color="auto"/>
        <w:right w:val="none" w:sz="0" w:space="0" w:color="auto"/>
      </w:divBdr>
    </w:div>
    <w:div w:id="602152129">
      <w:bodyDiv w:val="1"/>
      <w:marLeft w:val="0"/>
      <w:marRight w:val="0"/>
      <w:marTop w:val="0"/>
      <w:marBottom w:val="0"/>
      <w:divBdr>
        <w:top w:val="none" w:sz="0" w:space="0" w:color="auto"/>
        <w:left w:val="none" w:sz="0" w:space="0" w:color="auto"/>
        <w:bottom w:val="none" w:sz="0" w:space="0" w:color="auto"/>
        <w:right w:val="none" w:sz="0" w:space="0" w:color="auto"/>
      </w:divBdr>
    </w:div>
    <w:div w:id="603197210">
      <w:bodyDiv w:val="1"/>
      <w:marLeft w:val="0"/>
      <w:marRight w:val="0"/>
      <w:marTop w:val="0"/>
      <w:marBottom w:val="0"/>
      <w:divBdr>
        <w:top w:val="none" w:sz="0" w:space="0" w:color="auto"/>
        <w:left w:val="none" w:sz="0" w:space="0" w:color="auto"/>
        <w:bottom w:val="none" w:sz="0" w:space="0" w:color="auto"/>
        <w:right w:val="none" w:sz="0" w:space="0" w:color="auto"/>
      </w:divBdr>
    </w:div>
    <w:div w:id="607466381">
      <w:bodyDiv w:val="1"/>
      <w:marLeft w:val="0"/>
      <w:marRight w:val="0"/>
      <w:marTop w:val="0"/>
      <w:marBottom w:val="0"/>
      <w:divBdr>
        <w:top w:val="none" w:sz="0" w:space="0" w:color="auto"/>
        <w:left w:val="none" w:sz="0" w:space="0" w:color="auto"/>
        <w:bottom w:val="none" w:sz="0" w:space="0" w:color="auto"/>
        <w:right w:val="none" w:sz="0" w:space="0" w:color="auto"/>
      </w:divBdr>
    </w:div>
    <w:div w:id="611790610">
      <w:bodyDiv w:val="1"/>
      <w:marLeft w:val="0"/>
      <w:marRight w:val="0"/>
      <w:marTop w:val="0"/>
      <w:marBottom w:val="0"/>
      <w:divBdr>
        <w:top w:val="none" w:sz="0" w:space="0" w:color="auto"/>
        <w:left w:val="none" w:sz="0" w:space="0" w:color="auto"/>
        <w:bottom w:val="none" w:sz="0" w:space="0" w:color="auto"/>
        <w:right w:val="none" w:sz="0" w:space="0" w:color="auto"/>
      </w:divBdr>
    </w:div>
    <w:div w:id="613900614">
      <w:bodyDiv w:val="1"/>
      <w:marLeft w:val="0"/>
      <w:marRight w:val="0"/>
      <w:marTop w:val="0"/>
      <w:marBottom w:val="0"/>
      <w:divBdr>
        <w:top w:val="none" w:sz="0" w:space="0" w:color="auto"/>
        <w:left w:val="none" w:sz="0" w:space="0" w:color="auto"/>
        <w:bottom w:val="none" w:sz="0" w:space="0" w:color="auto"/>
        <w:right w:val="none" w:sz="0" w:space="0" w:color="auto"/>
      </w:divBdr>
    </w:div>
    <w:div w:id="616913983">
      <w:bodyDiv w:val="1"/>
      <w:marLeft w:val="0"/>
      <w:marRight w:val="0"/>
      <w:marTop w:val="0"/>
      <w:marBottom w:val="0"/>
      <w:divBdr>
        <w:top w:val="none" w:sz="0" w:space="0" w:color="auto"/>
        <w:left w:val="none" w:sz="0" w:space="0" w:color="auto"/>
        <w:bottom w:val="none" w:sz="0" w:space="0" w:color="auto"/>
        <w:right w:val="none" w:sz="0" w:space="0" w:color="auto"/>
      </w:divBdr>
    </w:div>
    <w:div w:id="617950226">
      <w:bodyDiv w:val="1"/>
      <w:marLeft w:val="0"/>
      <w:marRight w:val="0"/>
      <w:marTop w:val="0"/>
      <w:marBottom w:val="0"/>
      <w:divBdr>
        <w:top w:val="none" w:sz="0" w:space="0" w:color="auto"/>
        <w:left w:val="none" w:sz="0" w:space="0" w:color="auto"/>
        <w:bottom w:val="none" w:sz="0" w:space="0" w:color="auto"/>
        <w:right w:val="none" w:sz="0" w:space="0" w:color="auto"/>
      </w:divBdr>
    </w:div>
    <w:div w:id="620888767">
      <w:bodyDiv w:val="1"/>
      <w:marLeft w:val="0"/>
      <w:marRight w:val="0"/>
      <w:marTop w:val="0"/>
      <w:marBottom w:val="0"/>
      <w:divBdr>
        <w:top w:val="none" w:sz="0" w:space="0" w:color="auto"/>
        <w:left w:val="none" w:sz="0" w:space="0" w:color="auto"/>
        <w:bottom w:val="none" w:sz="0" w:space="0" w:color="auto"/>
        <w:right w:val="none" w:sz="0" w:space="0" w:color="auto"/>
      </w:divBdr>
    </w:div>
    <w:div w:id="627588711">
      <w:bodyDiv w:val="1"/>
      <w:marLeft w:val="0"/>
      <w:marRight w:val="0"/>
      <w:marTop w:val="0"/>
      <w:marBottom w:val="0"/>
      <w:divBdr>
        <w:top w:val="none" w:sz="0" w:space="0" w:color="auto"/>
        <w:left w:val="none" w:sz="0" w:space="0" w:color="auto"/>
        <w:bottom w:val="none" w:sz="0" w:space="0" w:color="auto"/>
        <w:right w:val="none" w:sz="0" w:space="0" w:color="auto"/>
      </w:divBdr>
    </w:div>
    <w:div w:id="627975678">
      <w:bodyDiv w:val="1"/>
      <w:marLeft w:val="0"/>
      <w:marRight w:val="0"/>
      <w:marTop w:val="0"/>
      <w:marBottom w:val="0"/>
      <w:divBdr>
        <w:top w:val="none" w:sz="0" w:space="0" w:color="auto"/>
        <w:left w:val="none" w:sz="0" w:space="0" w:color="auto"/>
        <w:bottom w:val="none" w:sz="0" w:space="0" w:color="auto"/>
        <w:right w:val="none" w:sz="0" w:space="0" w:color="auto"/>
      </w:divBdr>
    </w:div>
    <w:div w:id="628322241">
      <w:bodyDiv w:val="1"/>
      <w:marLeft w:val="0"/>
      <w:marRight w:val="0"/>
      <w:marTop w:val="0"/>
      <w:marBottom w:val="0"/>
      <w:divBdr>
        <w:top w:val="none" w:sz="0" w:space="0" w:color="auto"/>
        <w:left w:val="none" w:sz="0" w:space="0" w:color="auto"/>
        <w:bottom w:val="none" w:sz="0" w:space="0" w:color="auto"/>
        <w:right w:val="none" w:sz="0" w:space="0" w:color="auto"/>
      </w:divBdr>
    </w:div>
    <w:div w:id="638265834">
      <w:bodyDiv w:val="1"/>
      <w:marLeft w:val="0"/>
      <w:marRight w:val="0"/>
      <w:marTop w:val="0"/>
      <w:marBottom w:val="0"/>
      <w:divBdr>
        <w:top w:val="none" w:sz="0" w:space="0" w:color="auto"/>
        <w:left w:val="none" w:sz="0" w:space="0" w:color="auto"/>
        <w:bottom w:val="none" w:sz="0" w:space="0" w:color="auto"/>
        <w:right w:val="none" w:sz="0" w:space="0" w:color="auto"/>
      </w:divBdr>
    </w:div>
    <w:div w:id="638458589">
      <w:bodyDiv w:val="1"/>
      <w:marLeft w:val="0"/>
      <w:marRight w:val="0"/>
      <w:marTop w:val="0"/>
      <w:marBottom w:val="0"/>
      <w:divBdr>
        <w:top w:val="none" w:sz="0" w:space="0" w:color="auto"/>
        <w:left w:val="none" w:sz="0" w:space="0" w:color="auto"/>
        <w:bottom w:val="none" w:sz="0" w:space="0" w:color="auto"/>
        <w:right w:val="none" w:sz="0" w:space="0" w:color="auto"/>
      </w:divBdr>
    </w:div>
    <w:div w:id="641888383">
      <w:bodyDiv w:val="1"/>
      <w:marLeft w:val="0"/>
      <w:marRight w:val="0"/>
      <w:marTop w:val="0"/>
      <w:marBottom w:val="0"/>
      <w:divBdr>
        <w:top w:val="none" w:sz="0" w:space="0" w:color="auto"/>
        <w:left w:val="none" w:sz="0" w:space="0" w:color="auto"/>
        <w:bottom w:val="none" w:sz="0" w:space="0" w:color="auto"/>
        <w:right w:val="none" w:sz="0" w:space="0" w:color="auto"/>
      </w:divBdr>
    </w:div>
    <w:div w:id="642778006">
      <w:bodyDiv w:val="1"/>
      <w:marLeft w:val="0"/>
      <w:marRight w:val="0"/>
      <w:marTop w:val="0"/>
      <w:marBottom w:val="0"/>
      <w:divBdr>
        <w:top w:val="none" w:sz="0" w:space="0" w:color="auto"/>
        <w:left w:val="none" w:sz="0" w:space="0" w:color="auto"/>
        <w:bottom w:val="none" w:sz="0" w:space="0" w:color="auto"/>
        <w:right w:val="none" w:sz="0" w:space="0" w:color="auto"/>
      </w:divBdr>
    </w:div>
    <w:div w:id="643851887">
      <w:bodyDiv w:val="1"/>
      <w:marLeft w:val="0"/>
      <w:marRight w:val="0"/>
      <w:marTop w:val="0"/>
      <w:marBottom w:val="0"/>
      <w:divBdr>
        <w:top w:val="none" w:sz="0" w:space="0" w:color="auto"/>
        <w:left w:val="none" w:sz="0" w:space="0" w:color="auto"/>
        <w:bottom w:val="none" w:sz="0" w:space="0" w:color="auto"/>
        <w:right w:val="none" w:sz="0" w:space="0" w:color="auto"/>
      </w:divBdr>
    </w:div>
    <w:div w:id="644548572">
      <w:bodyDiv w:val="1"/>
      <w:marLeft w:val="0"/>
      <w:marRight w:val="0"/>
      <w:marTop w:val="0"/>
      <w:marBottom w:val="0"/>
      <w:divBdr>
        <w:top w:val="none" w:sz="0" w:space="0" w:color="auto"/>
        <w:left w:val="none" w:sz="0" w:space="0" w:color="auto"/>
        <w:bottom w:val="none" w:sz="0" w:space="0" w:color="auto"/>
        <w:right w:val="none" w:sz="0" w:space="0" w:color="auto"/>
      </w:divBdr>
    </w:div>
    <w:div w:id="645083793">
      <w:bodyDiv w:val="1"/>
      <w:marLeft w:val="0"/>
      <w:marRight w:val="0"/>
      <w:marTop w:val="0"/>
      <w:marBottom w:val="0"/>
      <w:divBdr>
        <w:top w:val="none" w:sz="0" w:space="0" w:color="auto"/>
        <w:left w:val="none" w:sz="0" w:space="0" w:color="auto"/>
        <w:bottom w:val="none" w:sz="0" w:space="0" w:color="auto"/>
        <w:right w:val="none" w:sz="0" w:space="0" w:color="auto"/>
      </w:divBdr>
    </w:div>
    <w:div w:id="645864921">
      <w:bodyDiv w:val="1"/>
      <w:marLeft w:val="0"/>
      <w:marRight w:val="0"/>
      <w:marTop w:val="0"/>
      <w:marBottom w:val="0"/>
      <w:divBdr>
        <w:top w:val="none" w:sz="0" w:space="0" w:color="auto"/>
        <w:left w:val="none" w:sz="0" w:space="0" w:color="auto"/>
        <w:bottom w:val="none" w:sz="0" w:space="0" w:color="auto"/>
        <w:right w:val="none" w:sz="0" w:space="0" w:color="auto"/>
      </w:divBdr>
    </w:div>
    <w:div w:id="648360037">
      <w:bodyDiv w:val="1"/>
      <w:marLeft w:val="0"/>
      <w:marRight w:val="0"/>
      <w:marTop w:val="0"/>
      <w:marBottom w:val="0"/>
      <w:divBdr>
        <w:top w:val="none" w:sz="0" w:space="0" w:color="auto"/>
        <w:left w:val="none" w:sz="0" w:space="0" w:color="auto"/>
        <w:bottom w:val="none" w:sz="0" w:space="0" w:color="auto"/>
        <w:right w:val="none" w:sz="0" w:space="0" w:color="auto"/>
      </w:divBdr>
    </w:div>
    <w:div w:id="650910121">
      <w:bodyDiv w:val="1"/>
      <w:marLeft w:val="0"/>
      <w:marRight w:val="0"/>
      <w:marTop w:val="0"/>
      <w:marBottom w:val="0"/>
      <w:divBdr>
        <w:top w:val="none" w:sz="0" w:space="0" w:color="auto"/>
        <w:left w:val="none" w:sz="0" w:space="0" w:color="auto"/>
        <w:bottom w:val="none" w:sz="0" w:space="0" w:color="auto"/>
        <w:right w:val="none" w:sz="0" w:space="0" w:color="auto"/>
      </w:divBdr>
    </w:div>
    <w:div w:id="651956244">
      <w:bodyDiv w:val="1"/>
      <w:marLeft w:val="0"/>
      <w:marRight w:val="0"/>
      <w:marTop w:val="0"/>
      <w:marBottom w:val="0"/>
      <w:divBdr>
        <w:top w:val="none" w:sz="0" w:space="0" w:color="auto"/>
        <w:left w:val="none" w:sz="0" w:space="0" w:color="auto"/>
        <w:bottom w:val="none" w:sz="0" w:space="0" w:color="auto"/>
        <w:right w:val="none" w:sz="0" w:space="0" w:color="auto"/>
      </w:divBdr>
    </w:div>
    <w:div w:id="653144336">
      <w:bodyDiv w:val="1"/>
      <w:marLeft w:val="0"/>
      <w:marRight w:val="0"/>
      <w:marTop w:val="0"/>
      <w:marBottom w:val="0"/>
      <w:divBdr>
        <w:top w:val="none" w:sz="0" w:space="0" w:color="auto"/>
        <w:left w:val="none" w:sz="0" w:space="0" w:color="auto"/>
        <w:bottom w:val="none" w:sz="0" w:space="0" w:color="auto"/>
        <w:right w:val="none" w:sz="0" w:space="0" w:color="auto"/>
      </w:divBdr>
    </w:div>
    <w:div w:id="655719335">
      <w:bodyDiv w:val="1"/>
      <w:marLeft w:val="0"/>
      <w:marRight w:val="0"/>
      <w:marTop w:val="0"/>
      <w:marBottom w:val="0"/>
      <w:divBdr>
        <w:top w:val="none" w:sz="0" w:space="0" w:color="auto"/>
        <w:left w:val="none" w:sz="0" w:space="0" w:color="auto"/>
        <w:bottom w:val="none" w:sz="0" w:space="0" w:color="auto"/>
        <w:right w:val="none" w:sz="0" w:space="0" w:color="auto"/>
      </w:divBdr>
    </w:div>
    <w:div w:id="661397451">
      <w:bodyDiv w:val="1"/>
      <w:marLeft w:val="0"/>
      <w:marRight w:val="0"/>
      <w:marTop w:val="0"/>
      <w:marBottom w:val="0"/>
      <w:divBdr>
        <w:top w:val="none" w:sz="0" w:space="0" w:color="auto"/>
        <w:left w:val="none" w:sz="0" w:space="0" w:color="auto"/>
        <w:bottom w:val="none" w:sz="0" w:space="0" w:color="auto"/>
        <w:right w:val="none" w:sz="0" w:space="0" w:color="auto"/>
      </w:divBdr>
    </w:div>
    <w:div w:id="667828955">
      <w:bodyDiv w:val="1"/>
      <w:marLeft w:val="0"/>
      <w:marRight w:val="0"/>
      <w:marTop w:val="0"/>
      <w:marBottom w:val="0"/>
      <w:divBdr>
        <w:top w:val="none" w:sz="0" w:space="0" w:color="auto"/>
        <w:left w:val="none" w:sz="0" w:space="0" w:color="auto"/>
        <w:bottom w:val="none" w:sz="0" w:space="0" w:color="auto"/>
        <w:right w:val="none" w:sz="0" w:space="0" w:color="auto"/>
      </w:divBdr>
    </w:div>
    <w:div w:id="672495765">
      <w:bodyDiv w:val="1"/>
      <w:marLeft w:val="0"/>
      <w:marRight w:val="0"/>
      <w:marTop w:val="0"/>
      <w:marBottom w:val="0"/>
      <w:divBdr>
        <w:top w:val="none" w:sz="0" w:space="0" w:color="auto"/>
        <w:left w:val="none" w:sz="0" w:space="0" w:color="auto"/>
        <w:bottom w:val="none" w:sz="0" w:space="0" w:color="auto"/>
        <w:right w:val="none" w:sz="0" w:space="0" w:color="auto"/>
      </w:divBdr>
    </w:div>
    <w:div w:id="674380422">
      <w:bodyDiv w:val="1"/>
      <w:marLeft w:val="0"/>
      <w:marRight w:val="0"/>
      <w:marTop w:val="0"/>
      <w:marBottom w:val="0"/>
      <w:divBdr>
        <w:top w:val="none" w:sz="0" w:space="0" w:color="auto"/>
        <w:left w:val="none" w:sz="0" w:space="0" w:color="auto"/>
        <w:bottom w:val="none" w:sz="0" w:space="0" w:color="auto"/>
        <w:right w:val="none" w:sz="0" w:space="0" w:color="auto"/>
      </w:divBdr>
    </w:div>
    <w:div w:id="676426171">
      <w:bodyDiv w:val="1"/>
      <w:marLeft w:val="0"/>
      <w:marRight w:val="0"/>
      <w:marTop w:val="0"/>
      <w:marBottom w:val="0"/>
      <w:divBdr>
        <w:top w:val="none" w:sz="0" w:space="0" w:color="auto"/>
        <w:left w:val="none" w:sz="0" w:space="0" w:color="auto"/>
        <w:bottom w:val="none" w:sz="0" w:space="0" w:color="auto"/>
        <w:right w:val="none" w:sz="0" w:space="0" w:color="auto"/>
      </w:divBdr>
    </w:div>
    <w:div w:id="686639006">
      <w:bodyDiv w:val="1"/>
      <w:marLeft w:val="0"/>
      <w:marRight w:val="0"/>
      <w:marTop w:val="0"/>
      <w:marBottom w:val="0"/>
      <w:divBdr>
        <w:top w:val="none" w:sz="0" w:space="0" w:color="auto"/>
        <w:left w:val="none" w:sz="0" w:space="0" w:color="auto"/>
        <w:bottom w:val="none" w:sz="0" w:space="0" w:color="auto"/>
        <w:right w:val="none" w:sz="0" w:space="0" w:color="auto"/>
      </w:divBdr>
    </w:div>
    <w:div w:id="688531299">
      <w:bodyDiv w:val="1"/>
      <w:marLeft w:val="0"/>
      <w:marRight w:val="0"/>
      <w:marTop w:val="0"/>
      <w:marBottom w:val="0"/>
      <w:divBdr>
        <w:top w:val="none" w:sz="0" w:space="0" w:color="auto"/>
        <w:left w:val="none" w:sz="0" w:space="0" w:color="auto"/>
        <w:bottom w:val="none" w:sz="0" w:space="0" w:color="auto"/>
        <w:right w:val="none" w:sz="0" w:space="0" w:color="auto"/>
      </w:divBdr>
    </w:div>
    <w:div w:id="694304424">
      <w:bodyDiv w:val="1"/>
      <w:marLeft w:val="0"/>
      <w:marRight w:val="0"/>
      <w:marTop w:val="0"/>
      <w:marBottom w:val="0"/>
      <w:divBdr>
        <w:top w:val="none" w:sz="0" w:space="0" w:color="auto"/>
        <w:left w:val="none" w:sz="0" w:space="0" w:color="auto"/>
        <w:bottom w:val="none" w:sz="0" w:space="0" w:color="auto"/>
        <w:right w:val="none" w:sz="0" w:space="0" w:color="auto"/>
      </w:divBdr>
    </w:div>
    <w:div w:id="703865145">
      <w:bodyDiv w:val="1"/>
      <w:marLeft w:val="0"/>
      <w:marRight w:val="0"/>
      <w:marTop w:val="0"/>
      <w:marBottom w:val="0"/>
      <w:divBdr>
        <w:top w:val="none" w:sz="0" w:space="0" w:color="auto"/>
        <w:left w:val="none" w:sz="0" w:space="0" w:color="auto"/>
        <w:bottom w:val="none" w:sz="0" w:space="0" w:color="auto"/>
        <w:right w:val="none" w:sz="0" w:space="0" w:color="auto"/>
      </w:divBdr>
    </w:div>
    <w:div w:id="704863769">
      <w:bodyDiv w:val="1"/>
      <w:marLeft w:val="0"/>
      <w:marRight w:val="0"/>
      <w:marTop w:val="0"/>
      <w:marBottom w:val="0"/>
      <w:divBdr>
        <w:top w:val="none" w:sz="0" w:space="0" w:color="auto"/>
        <w:left w:val="none" w:sz="0" w:space="0" w:color="auto"/>
        <w:bottom w:val="none" w:sz="0" w:space="0" w:color="auto"/>
        <w:right w:val="none" w:sz="0" w:space="0" w:color="auto"/>
      </w:divBdr>
    </w:div>
    <w:div w:id="705253227">
      <w:bodyDiv w:val="1"/>
      <w:marLeft w:val="0"/>
      <w:marRight w:val="0"/>
      <w:marTop w:val="0"/>
      <w:marBottom w:val="0"/>
      <w:divBdr>
        <w:top w:val="none" w:sz="0" w:space="0" w:color="auto"/>
        <w:left w:val="none" w:sz="0" w:space="0" w:color="auto"/>
        <w:bottom w:val="none" w:sz="0" w:space="0" w:color="auto"/>
        <w:right w:val="none" w:sz="0" w:space="0" w:color="auto"/>
      </w:divBdr>
    </w:div>
    <w:div w:id="710376414">
      <w:bodyDiv w:val="1"/>
      <w:marLeft w:val="0"/>
      <w:marRight w:val="0"/>
      <w:marTop w:val="0"/>
      <w:marBottom w:val="0"/>
      <w:divBdr>
        <w:top w:val="none" w:sz="0" w:space="0" w:color="auto"/>
        <w:left w:val="none" w:sz="0" w:space="0" w:color="auto"/>
        <w:bottom w:val="none" w:sz="0" w:space="0" w:color="auto"/>
        <w:right w:val="none" w:sz="0" w:space="0" w:color="auto"/>
      </w:divBdr>
    </w:div>
    <w:div w:id="714502726">
      <w:bodyDiv w:val="1"/>
      <w:marLeft w:val="0"/>
      <w:marRight w:val="0"/>
      <w:marTop w:val="0"/>
      <w:marBottom w:val="0"/>
      <w:divBdr>
        <w:top w:val="none" w:sz="0" w:space="0" w:color="auto"/>
        <w:left w:val="none" w:sz="0" w:space="0" w:color="auto"/>
        <w:bottom w:val="none" w:sz="0" w:space="0" w:color="auto"/>
        <w:right w:val="none" w:sz="0" w:space="0" w:color="auto"/>
      </w:divBdr>
    </w:div>
    <w:div w:id="716008156">
      <w:bodyDiv w:val="1"/>
      <w:marLeft w:val="0"/>
      <w:marRight w:val="0"/>
      <w:marTop w:val="0"/>
      <w:marBottom w:val="0"/>
      <w:divBdr>
        <w:top w:val="none" w:sz="0" w:space="0" w:color="auto"/>
        <w:left w:val="none" w:sz="0" w:space="0" w:color="auto"/>
        <w:bottom w:val="none" w:sz="0" w:space="0" w:color="auto"/>
        <w:right w:val="none" w:sz="0" w:space="0" w:color="auto"/>
      </w:divBdr>
    </w:div>
    <w:div w:id="717514845">
      <w:bodyDiv w:val="1"/>
      <w:marLeft w:val="0"/>
      <w:marRight w:val="0"/>
      <w:marTop w:val="0"/>
      <w:marBottom w:val="0"/>
      <w:divBdr>
        <w:top w:val="none" w:sz="0" w:space="0" w:color="auto"/>
        <w:left w:val="none" w:sz="0" w:space="0" w:color="auto"/>
        <w:bottom w:val="none" w:sz="0" w:space="0" w:color="auto"/>
        <w:right w:val="none" w:sz="0" w:space="0" w:color="auto"/>
      </w:divBdr>
    </w:div>
    <w:div w:id="717779448">
      <w:bodyDiv w:val="1"/>
      <w:marLeft w:val="0"/>
      <w:marRight w:val="0"/>
      <w:marTop w:val="0"/>
      <w:marBottom w:val="0"/>
      <w:divBdr>
        <w:top w:val="none" w:sz="0" w:space="0" w:color="auto"/>
        <w:left w:val="none" w:sz="0" w:space="0" w:color="auto"/>
        <w:bottom w:val="none" w:sz="0" w:space="0" w:color="auto"/>
        <w:right w:val="none" w:sz="0" w:space="0" w:color="auto"/>
      </w:divBdr>
    </w:div>
    <w:div w:id="718088023">
      <w:bodyDiv w:val="1"/>
      <w:marLeft w:val="0"/>
      <w:marRight w:val="0"/>
      <w:marTop w:val="0"/>
      <w:marBottom w:val="0"/>
      <w:divBdr>
        <w:top w:val="none" w:sz="0" w:space="0" w:color="auto"/>
        <w:left w:val="none" w:sz="0" w:space="0" w:color="auto"/>
        <w:bottom w:val="none" w:sz="0" w:space="0" w:color="auto"/>
        <w:right w:val="none" w:sz="0" w:space="0" w:color="auto"/>
      </w:divBdr>
    </w:div>
    <w:div w:id="718211825">
      <w:bodyDiv w:val="1"/>
      <w:marLeft w:val="0"/>
      <w:marRight w:val="0"/>
      <w:marTop w:val="0"/>
      <w:marBottom w:val="0"/>
      <w:divBdr>
        <w:top w:val="none" w:sz="0" w:space="0" w:color="auto"/>
        <w:left w:val="none" w:sz="0" w:space="0" w:color="auto"/>
        <w:bottom w:val="none" w:sz="0" w:space="0" w:color="auto"/>
        <w:right w:val="none" w:sz="0" w:space="0" w:color="auto"/>
      </w:divBdr>
    </w:div>
    <w:div w:id="723211976">
      <w:bodyDiv w:val="1"/>
      <w:marLeft w:val="0"/>
      <w:marRight w:val="0"/>
      <w:marTop w:val="0"/>
      <w:marBottom w:val="0"/>
      <w:divBdr>
        <w:top w:val="none" w:sz="0" w:space="0" w:color="auto"/>
        <w:left w:val="none" w:sz="0" w:space="0" w:color="auto"/>
        <w:bottom w:val="none" w:sz="0" w:space="0" w:color="auto"/>
        <w:right w:val="none" w:sz="0" w:space="0" w:color="auto"/>
      </w:divBdr>
    </w:div>
    <w:div w:id="725641490">
      <w:bodyDiv w:val="1"/>
      <w:marLeft w:val="0"/>
      <w:marRight w:val="0"/>
      <w:marTop w:val="0"/>
      <w:marBottom w:val="0"/>
      <w:divBdr>
        <w:top w:val="none" w:sz="0" w:space="0" w:color="auto"/>
        <w:left w:val="none" w:sz="0" w:space="0" w:color="auto"/>
        <w:bottom w:val="none" w:sz="0" w:space="0" w:color="auto"/>
        <w:right w:val="none" w:sz="0" w:space="0" w:color="auto"/>
      </w:divBdr>
    </w:div>
    <w:div w:id="730470168">
      <w:bodyDiv w:val="1"/>
      <w:marLeft w:val="0"/>
      <w:marRight w:val="0"/>
      <w:marTop w:val="0"/>
      <w:marBottom w:val="0"/>
      <w:divBdr>
        <w:top w:val="none" w:sz="0" w:space="0" w:color="auto"/>
        <w:left w:val="none" w:sz="0" w:space="0" w:color="auto"/>
        <w:bottom w:val="none" w:sz="0" w:space="0" w:color="auto"/>
        <w:right w:val="none" w:sz="0" w:space="0" w:color="auto"/>
      </w:divBdr>
    </w:div>
    <w:div w:id="731779392">
      <w:bodyDiv w:val="1"/>
      <w:marLeft w:val="0"/>
      <w:marRight w:val="0"/>
      <w:marTop w:val="0"/>
      <w:marBottom w:val="0"/>
      <w:divBdr>
        <w:top w:val="none" w:sz="0" w:space="0" w:color="auto"/>
        <w:left w:val="none" w:sz="0" w:space="0" w:color="auto"/>
        <w:bottom w:val="none" w:sz="0" w:space="0" w:color="auto"/>
        <w:right w:val="none" w:sz="0" w:space="0" w:color="auto"/>
      </w:divBdr>
    </w:div>
    <w:div w:id="735402216">
      <w:bodyDiv w:val="1"/>
      <w:marLeft w:val="0"/>
      <w:marRight w:val="0"/>
      <w:marTop w:val="0"/>
      <w:marBottom w:val="0"/>
      <w:divBdr>
        <w:top w:val="none" w:sz="0" w:space="0" w:color="auto"/>
        <w:left w:val="none" w:sz="0" w:space="0" w:color="auto"/>
        <w:bottom w:val="none" w:sz="0" w:space="0" w:color="auto"/>
        <w:right w:val="none" w:sz="0" w:space="0" w:color="auto"/>
      </w:divBdr>
    </w:div>
    <w:div w:id="739713095">
      <w:bodyDiv w:val="1"/>
      <w:marLeft w:val="0"/>
      <w:marRight w:val="0"/>
      <w:marTop w:val="0"/>
      <w:marBottom w:val="0"/>
      <w:divBdr>
        <w:top w:val="none" w:sz="0" w:space="0" w:color="auto"/>
        <w:left w:val="none" w:sz="0" w:space="0" w:color="auto"/>
        <w:bottom w:val="none" w:sz="0" w:space="0" w:color="auto"/>
        <w:right w:val="none" w:sz="0" w:space="0" w:color="auto"/>
      </w:divBdr>
    </w:div>
    <w:div w:id="749157757">
      <w:bodyDiv w:val="1"/>
      <w:marLeft w:val="0"/>
      <w:marRight w:val="0"/>
      <w:marTop w:val="0"/>
      <w:marBottom w:val="0"/>
      <w:divBdr>
        <w:top w:val="none" w:sz="0" w:space="0" w:color="auto"/>
        <w:left w:val="none" w:sz="0" w:space="0" w:color="auto"/>
        <w:bottom w:val="none" w:sz="0" w:space="0" w:color="auto"/>
        <w:right w:val="none" w:sz="0" w:space="0" w:color="auto"/>
      </w:divBdr>
    </w:div>
    <w:div w:id="749738310">
      <w:bodyDiv w:val="1"/>
      <w:marLeft w:val="0"/>
      <w:marRight w:val="0"/>
      <w:marTop w:val="0"/>
      <w:marBottom w:val="0"/>
      <w:divBdr>
        <w:top w:val="none" w:sz="0" w:space="0" w:color="auto"/>
        <w:left w:val="none" w:sz="0" w:space="0" w:color="auto"/>
        <w:bottom w:val="none" w:sz="0" w:space="0" w:color="auto"/>
        <w:right w:val="none" w:sz="0" w:space="0" w:color="auto"/>
      </w:divBdr>
    </w:div>
    <w:div w:id="750615395">
      <w:bodyDiv w:val="1"/>
      <w:marLeft w:val="0"/>
      <w:marRight w:val="0"/>
      <w:marTop w:val="0"/>
      <w:marBottom w:val="0"/>
      <w:divBdr>
        <w:top w:val="none" w:sz="0" w:space="0" w:color="auto"/>
        <w:left w:val="none" w:sz="0" w:space="0" w:color="auto"/>
        <w:bottom w:val="none" w:sz="0" w:space="0" w:color="auto"/>
        <w:right w:val="none" w:sz="0" w:space="0" w:color="auto"/>
      </w:divBdr>
    </w:div>
    <w:div w:id="753012636">
      <w:bodyDiv w:val="1"/>
      <w:marLeft w:val="0"/>
      <w:marRight w:val="0"/>
      <w:marTop w:val="0"/>
      <w:marBottom w:val="0"/>
      <w:divBdr>
        <w:top w:val="none" w:sz="0" w:space="0" w:color="auto"/>
        <w:left w:val="none" w:sz="0" w:space="0" w:color="auto"/>
        <w:bottom w:val="none" w:sz="0" w:space="0" w:color="auto"/>
        <w:right w:val="none" w:sz="0" w:space="0" w:color="auto"/>
      </w:divBdr>
    </w:div>
    <w:div w:id="754400171">
      <w:bodyDiv w:val="1"/>
      <w:marLeft w:val="0"/>
      <w:marRight w:val="0"/>
      <w:marTop w:val="0"/>
      <w:marBottom w:val="0"/>
      <w:divBdr>
        <w:top w:val="none" w:sz="0" w:space="0" w:color="auto"/>
        <w:left w:val="none" w:sz="0" w:space="0" w:color="auto"/>
        <w:bottom w:val="none" w:sz="0" w:space="0" w:color="auto"/>
        <w:right w:val="none" w:sz="0" w:space="0" w:color="auto"/>
      </w:divBdr>
    </w:div>
    <w:div w:id="755981396">
      <w:bodyDiv w:val="1"/>
      <w:marLeft w:val="0"/>
      <w:marRight w:val="0"/>
      <w:marTop w:val="0"/>
      <w:marBottom w:val="0"/>
      <w:divBdr>
        <w:top w:val="none" w:sz="0" w:space="0" w:color="auto"/>
        <w:left w:val="none" w:sz="0" w:space="0" w:color="auto"/>
        <w:bottom w:val="none" w:sz="0" w:space="0" w:color="auto"/>
        <w:right w:val="none" w:sz="0" w:space="0" w:color="auto"/>
      </w:divBdr>
    </w:div>
    <w:div w:id="757598187">
      <w:bodyDiv w:val="1"/>
      <w:marLeft w:val="0"/>
      <w:marRight w:val="0"/>
      <w:marTop w:val="0"/>
      <w:marBottom w:val="0"/>
      <w:divBdr>
        <w:top w:val="none" w:sz="0" w:space="0" w:color="auto"/>
        <w:left w:val="none" w:sz="0" w:space="0" w:color="auto"/>
        <w:bottom w:val="none" w:sz="0" w:space="0" w:color="auto"/>
        <w:right w:val="none" w:sz="0" w:space="0" w:color="auto"/>
      </w:divBdr>
    </w:div>
    <w:div w:id="758216597">
      <w:bodyDiv w:val="1"/>
      <w:marLeft w:val="0"/>
      <w:marRight w:val="0"/>
      <w:marTop w:val="0"/>
      <w:marBottom w:val="0"/>
      <w:divBdr>
        <w:top w:val="none" w:sz="0" w:space="0" w:color="auto"/>
        <w:left w:val="none" w:sz="0" w:space="0" w:color="auto"/>
        <w:bottom w:val="none" w:sz="0" w:space="0" w:color="auto"/>
        <w:right w:val="none" w:sz="0" w:space="0" w:color="auto"/>
      </w:divBdr>
    </w:div>
    <w:div w:id="761493982">
      <w:bodyDiv w:val="1"/>
      <w:marLeft w:val="0"/>
      <w:marRight w:val="0"/>
      <w:marTop w:val="0"/>
      <w:marBottom w:val="0"/>
      <w:divBdr>
        <w:top w:val="none" w:sz="0" w:space="0" w:color="auto"/>
        <w:left w:val="none" w:sz="0" w:space="0" w:color="auto"/>
        <w:bottom w:val="none" w:sz="0" w:space="0" w:color="auto"/>
        <w:right w:val="none" w:sz="0" w:space="0" w:color="auto"/>
      </w:divBdr>
    </w:div>
    <w:div w:id="761534340">
      <w:bodyDiv w:val="1"/>
      <w:marLeft w:val="0"/>
      <w:marRight w:val="0"/>
      <w:marTop w:val="0"/>
      <w:marBottom w:val="0"/>
      <w:divBdr>
        <w:top w:val="none" w:sz="0" w:space="0" w:color="auto"/>
        <w:left w:val="none" w:sz="0" w:space="0" w:color="auto"/>
        <w:bottom w:val="none" w:sz="0" w:space="0" w:color="auto"/>
        <w:right w:val="none" w:sz="0" w:space="0" w:color="auto"/>
      </w:divBdr>
    </w:div>
    <w:div w:id="762262470">
      <w:bodyDiv w:val="1"/>
      <w:marLeft w:val="0"/>
      <w:marRight w:val="0"/>
      <w:marTop w:val="0"/>
      <w:marBottom w:val="0"/>
      <w:divBdr>
        <w:top w:val="none" w:sz="0" w:space="0" w:color="auto"/>
        <w:left w:val="none" w:sz="0" w:space="0" w:color="auto"/>
        <w:bottom w:val="none" w:sz="0" w:space="0" w:color="auto"/>
        <w:right w:val="none" w:sz="0" w:space="0" w:color="auto"/>
      </w:divBdr>
    </w:div>
    <w:div w:id="763304466">
      <w:bodyDiv w:val="1"/>
      <w:marLeft w:val="0"/>
      <w:marRight w:val="0"/>
      <w:marTop w:val="0"/>
      <w:marBottom w:val="0"/>
      <w:divBdr>
        <w:top w:val="none" w:sz="0" w:space="0" w:color="auto"/>
        <w:left w:val="none" w:sz="0" w:space="0" w:color="auto"/>
        <w:bottom w:val="none" w:sz="0" w:space="0" w:color="auto"/>
        <w:right w:val="none" w:sz="0" w:space="0" w:color="auto"/>
      </w:divBdr>
    </w:div>
    <w:div w:id="764572459">
      <w:bodyDiv w:val="1"/>
      <w:marLeft w:val="0"/>
      <w:marRight w:val="0"/>
      <w:marTop w:val="0"/>
      <w:marBottom w:val="0"/>
      <w:divBdr>
        <w:top w:val="none" w:sz="0" w:space="0" w:color="auto"/>
        <w:left w:val="none" w:sz="0" w:space="0" w:color="auto"/>
        <w:bottom w:val="none" w:sz="0" w:space="0" w:color="auto"/>
        <w:right w:val="none" w:sz="0" w:space="0" w:color="auto"/>
      </w:divBdr>
    </w:div>
    <w:div w:id="767770331">
      <w:bodyDiv w:val="1"/>
      <w:marLeft w:val="0"/>
      <w:marRight w:val="0"/>
      <w:marTop w:val="0"/>
      <w:marBottom w:val="0"/>
      <w:divBdr>
        <w:top w:val="none" w:sz="0" w:space="0" w:color="auto"/>
        <w:left w:val="none" w:sz="0" w:space="0" w:color="auto"/>
        <w:bottom w:val="none" w:sz="0" w:space="0" w:color="auto"/>
        <w:right w:val="none" w:sz="0" w:space="0" w:color="auto"/>
      </w:divBdr>
    </w:div>
    <w:div w:id="771706088">
      <w:bodyDiv w:val="1"/>
      <w:marLeft w:val="0"/>
      <w:marRight w:val="0"/>
      <w:marTop w:val="0"/>
      <w:marBottom w:val="0"/>
      <w:divBdr>
        <w:top w:val="none" w:sz="0" w:space="0" w:color="auto"/>
        <w:left w:val="none" w:sz="0" w:space="0" w:color="auto"/>
        <w:bottom w:val="none" w:sz="0" w:space="0" w:color="auto"/>
        <w:right w:val="none" w:sz="0" w:space="0" w:color="auto"/>
      </w:divBdr>
    </w:div>
    <w:div w:id="771782386">
      <w:bodyDiv w:val="1"/>
      <w:marLeft w:val="0"/>
      <w:marRight w:val="0"/>
      <w:marTop w:val="0"/>
      <w:marBottom w:val="0"/>
      <w:divBdr>
        <w:top w:val="none" w:sz="0" w:space="0" w:color="auto"/>
        <w:left w:val="none" w:sz="0" w:space="0" w:color="auto"/>
        <w:bottom w:val="none" w:sz="0" w:space="0" w:color="auto"/>
        <w:right w:val="none" w:sz="0" w:space="0" w:color="auto"/>
      </w:divBdr>
    </w:div>
    <w:div w:id="772170952">
      <w:bodyDiv w:val="1"/>
      <w:marLeft w:val="0"/>
      <w:marRight w:val="0"/>
      <w:marTop w:val="0"/>
      <w:marBottom w:val="0"/>
      <w:divBdr>
        <w:top w:val="none" w:sz="0" w:space="0" w:color="auto"/>
        <w:left w:val="none" w:sz="0" w:space="0" w:color="auto"/>
        <w:bottom w:val="none" w:sz="0" w:space="0" w:color="auto"/>
        <w:right w:val="none" w:sz="0" w:space="0" w:color="auto"/>
      </w:divBdr>
    </w:div>
    <w:div w:id="773600250">
      <w:bodyDiv w:val="1"/>
      <w:marLeft w:val="0"/>
      <w:marRight w:val="0"/>
      <w:marTop w:val="0"/>
      <w:marBottom w:val="0"/>
      <w:divBdr>
        <w:top w:val="none" w:sz="0" w:space="0" w:color="auto"/>
        <w:left w:val="none" w:sz="0" w:space="0" w:color="auto"/>
        <w:bottom w:val="none" w:sz="0" w:space="0" w:color="auto"/>
        <w:right w:val="none" w:sz="0" w:space="0" w:color="auto"/>
      </w:divBdr>
    </w:div>
    <w:div w:id="776367065">
      <w:bodyDiv w:val="1"/>
      <w:marLeft w:val="0"/>
      <w:marRight w:val="0"/>
      <w:marTop w:val="0"/>
      <w:marBottom w:val="0"/>
      <w:divBdr>
        <w:top w:val="none" w:sz="0" w:space="0" w:color="auto"/>
        <w:left w:val="none" w:sz="0" w:space="0" w:color="auto"/>
        <w:bottom w:val="none" w:sz="0" w:space="0" w:color="auto"/>
        <w:right w:val="none" w:sz="0" w:space="0" w:color="auto"/>
      </w:divBdr>
    </w:div>
    <w:div w:id="778257404">
      <w:bodyDiv w:val="1"/>
      <w:marLeft w:val="0"/>
      <w:marRight w:val="0"/>
      <w:marTop w:val="0"/>
      <w:marBottom w:val="0"/>
      <w:divBdr>
        <w:top w:val="none" w:sz="0" w:space="0" w:color="auto"/>
        <w:left w:val="none" w:sz="0" w:space="0" w:color="auto"/>
        <w:bottom w:val="none" w:sz="0" w:space="0" w:color="auto"/>
        <w:right w:val="none" w:sz="0" w:space="0" w:color="auto"/>
      </w:divBdr>
    </w:div>
    <w:div w:id="785663403">
      <w:bodyDiv w:val="1"/>
      <w:marLeft w:val="0"/>
      <w:marRight w:val="0"/>
      <w:marTop w:val="0"/>
      <w:marBottom w:val="0"/>
      <w:divBdr>
        <w:top w:val="none" w:sz="0" w:space="0" w:color="auto"/>
        <w:left w:val="none" w:sz="0" w:space="0" w:color="auto"/>
        <w:bottom w:val="none" w:sz="0" w:space="0" w:color="auto"/>
        <w:right w:val="none" w:sz="0" w:space="0" w:color="auto"/>
      </w:divBdr>
    </w:div>
    <w:div w:id="788207633">
      <w:bodyDiv w:val="1"/>
      <w:marLeft w:val="0"/>
      <w:marRight w:val="0"/>
      <w:marTop w:val="0"/>
      <w:marBottom w:val="0"/>
      <w:divBdr>
        <w:top w:val="none" w:sz="0" w:space="0" w:color="auto"/>
        <w:left w:val="none" w:sz="0" w:space="0" w:color="auto"/>
        <w:bottom w:val="none" w:sz="0" w:space="0" w:color="auto"/>
        <w:right w:val="none" w:sz="0" w:space="0" w:color="auto"/>
      </w:divBdr>
    </w:div>
    <w:div w:id="788940594">
      <w:bodyDiv w:val="1"/>
      <w:marLeft w:val="0"/>
      <w:marRight w:val="0"/>
      <w:marTop w:val="0"/>
      <w:marBottom w:val="0"/>
      <w:divBdr>
        <w:top w:val="none" w:sz="0" w:space="0" w:color="auto"/>
        <w:left w:val="none" w:sz="0" w:space="0" w:color="auto"/>
        <w:bottom w:val="none" w:sz="0" w:space="0" w:color="auto"/>
        <w:right w:val="none" w:sz="0" w:space="0" w:color="auto"/>
      </w:divBdr>
    </w:div>
    <w:div w:id="797340465">
      <w:bodyDiv w:val="1"/>
      <w:marLeft w:val="0"/>
      <w:marRight w:val="0"/>
      <w:marTop w:val="0"/>
      <w:marBottom w:val="0"/>
      <w:divBdr>
        <w:top w:val="none" w:sz="0" w:space="0" w:color="auto"/>
        <w:left w:val="none" w:sz="0" w:space="0" w:color="auto"/>
        <w:bottom w:val="none" w:sz="0" w:space="0" w:color="auto"/>
        <w:right w:val="none" w:sz="0" w:space="0" w:color="auto"/>
      </w:divBdr>
    </w:div>
    <w:div w:id="804853498">
      <w:bodyDiv w:val="1"/>
      <w:marLeft w:val="0"/>
      <w:marRight w:val="0"/>
      <w:marTop w:val="0"/>
      <w:marBottom w:val="0"/>
      <w:divBdr>
        <w:top w:val="none" w:sz="0" w:space="0" w:color="auto"/>
        <w:left w:val="none" w:sz="0" w:space="0" w:color="auto"/>
        <w:bottom w:val="none" w:sz="0" w:space="0" w:color="auto"/>
        <w:right w:val="none" w:sz="0" w:space="0" w:color="auto"/>
      </w:divBdr>
    </w:div>
    <w:div w:id="811604294">
      <w:bodyDiv w:val="1"/>
      <w:marLeft w:val="0"/>
      <w:marRight w:val="0"/>
      <w:marTop w:val="0"/>
      <w:marBottom w:val="0"/>
      <w:divBdr>
        <w:top w:val="none" w:sz="0" w:space="0" w:color="auto"/>
        <w:left w:val="none" w:sz="0" w:space="0" w:color="auto"/>
        <w:bottom w:val="none" w:sz="0" w:space="0" w:color="auto"/>
        <w:right w:val="none" w:sz="0" w:space="0" w:color="auto"/>
      </w:divBdr>
    </w:div>
    <w:div w:id="814103801">
      <w:bodyDiv w:val="1"/>
      <w:marLeft w:val="0"/>
      <w:marRight w:val="0"/>
      <w:marTop w:val="0"/>
      <w:marBottom w:val="0"/>
      <w:divBdr>
        <w:top w:val="none" w:sz="0" w:space="0" w:color="auto"/>
        <w:left w:val="none" w:sz="0" w:space="0" w:color="auto"/>
        <w:bottom w:val="none" w:sz="0" w:space="0" w:color="auto"/>
        <w:right w:val="none" w:sz="0" w:space="0" w:color="auto"/>
      </w:divBdr>
    </w:div>
    <w:div w:id="816724748">
      <w:bodyDiv w:val="1"/>
      <w:marLeft w:val="0"/>
      <w:marRight w:val="0"/>
      <w:marTop w:val="0"/>
      <w:marBottom w:val="0"/>
      <w:divBdr>
        <w:top w:val="none" w:sz="0" w:space="0" w:color="auto"/>
        <w:left w:val="none" w:sz="0" w:space="0" w:color="auto"/>
        <w:bottom w:val="none" w:sz="0" w:space="0" w:color="auto"/>
        <w:right w:val="none" w:sz="0" w:space="0" w:color="auto"/>
      </w:divBdr>
    </w:div>
    <w:div w:id="818033798">
      <w:bodyDiv w:val="1"/>
      <w:marLeft w:val="0"/>
      <w:marRight w:val="0"/>
      <w:marTop w:val="0"/>
      <w:marBottom w:val="0"/>
      <w:divBdr>
        <w:top w:val="none" w:sz="0" w:space="0" w:color="auto"/>
        <w:left w:val="none" w:sz="0" w:space="0" w:color="auto"/>
        <w:bottom w:val="none" w:sz="0" w:space="0" w:color="auto"/>
        <w:right w:val="none" w:sz="0" w:space="0" w:color="auto"/>
      </w:divBdr>
    </w:div>
    <w:div w:id="818300775">
      <w:bodyDiv w:val="1"/>
      <w:marLeft w:val="0"/>
      <w:marRight w:val="0"/>
      <w:marTop w:val="0"/>
      <w:marBottom w:val="0"/>
      <w:divBdr>
        <w:top w:val="none" w:sz="0" w:space="0" w:color="auto"/>
        <w:left w:val="none" w:sz="0" w:space="0" w:color="auto"/>
        <w:bottom w:val="none" w:sz="0" w:space="0" w:color="auto"/>
        <w:right w:val="none" w:sz="0" w:space="0" w:color="auto"/>
      </w:divBdr>
    </w:div>
    <w:div w:id="821242306">
      <w:bodyDiv w:val="1"/>
      <w:marLeft w:val="0"/>
      <w:marRight w:val="0"/>
      <w:marTop w:val="0"/>
      <w:marBottom w:val="0"/>
      <w:divBdr>
        <w:top w:val="none" w:sz="0" w:space="0" w:color="auto"/>
        <w:left w:val="none" w:sz="0" w:space="0" w:color="auto"/>
        <w:bottom w:val="none" w:sz="0" w:space="0" w:color="auto"/>
        <w:right w:val="none" w:sz="0" w:space="0" w:color="auto"/>
      </w:divBdr>
    </w:div>
    <w:div w:id="824469873">
      <w:bodyDiv w:val="1"/>
      <w:marLeft w:val="0"/>
      <w:marRight w:val="0"/>
      <w:marTop w:val="0"/>
      <w:marBottom w:val="0"/>
      <w:divBdr>
        <w:top w:val="none" w:sz="0" w:space="0" w:color="auto"/>
        <w:left w:val="none" w:sz="0" w:space="0" w:color="auto"/>
        <w:bottom w:val="none" w:sz="0" w:space="0" w:color="auto"/>
        <w:right w:val="none" w:sz="0" w:space="0" w:color="auto"/>
      </w:divBdr>
    </w:div>
    <w:div w:id="828441941">
      <w:bodyDiv w:val="1"/>
      <w:marLeft w:val="0"/>
      <w:marRight w:val="0"/>
      <w:marTop w:val="0"/>
      <w:marBottom w:val="0"/>
      <w:divBdr>
        <w:top w:val="none" w:sz="0" w:space="0" w:color="auto"/>
        <w:left w:val="none" w:sz="0" w:space="0" w:color="auto"/>
        <w:bottom w:val="none" w:sz="0" w:space="0" w:color="auto"/>
        <w:right w:val="none" w:sz="0" w:space="0" w:color="auto"/>
      </w:divBdr>
    </w:div>
    <w:div w:id="834878878">
      <w:bodyDiv w:val="1"/>
      <w:marLeft w:val="0"/>
      <w:marRight w:val="0"/>
      <w:marTop w:val="0"/>
      <w:marBottom w:val="0"/>
      <w:divBdr>
        <w:top w:val="none" w:sz="0" w:space="0" w:color="auto"/>
        <w:left w:val="none" w:sz="0" w:space="0" w:color="auto"/>
        <w:bottom w:val="none" w:sz="0" w:space="0" w:color="auto"/>
        <w:right w:val="none" w:sz="0" w:space="0" w:color="auto"/>
      </w:divBdr>
    </w:div>
    <w:div w:id="836574919">
      <w:bodyDiv w:val="1"/>
      <w:marLeft w:val="0"/>
      <w:marRight w:val="0"/>
      <w:marTop w:val="0"/>
      <w:marBottom w:val="0"/>
      <w:divBdr>
        <w:top w:val="none" w:sz="0" w:space="0" w:color="auto"/>
        <w:left w:val="none" w:sz="0" w:space="0" w:color="auto"/>
        <w:bottom w:val="none" w:sz="0" w:space="0" w:color="auto"/>
        <w:right w:val="none" w:sz="0" w:space="0" w:color="auto"/>
      </w:divBdr>
    </w:div>
    <w:div w:id="838427066">
      <w:bodyDiv w:val="1"/>
      <w:marLeft w:val="0"/>
      <w:marRight w:val="0"/>
      <w:marTop w:val="0"/>
      <w:marBottom w:val="0"/>
      <w:divBdr>
        <w:top w:val="none" w:sz="0" w:space="0" w:color="auto"/>
        <w:left w:val="none" w:sz="0" w:space="0" w:color="auto"/>
        <w:bottom w:val="none" w:sz="0" w:space="0" w:color="auto"/>
        <w:right w:val="none" w:sz="0" w:space="0" w:color="auto"/>
      </w:divBdr>
    </w:div>
    <w:div w:id="840000298">
      <w:bodyDiv w:val="1"/>
      <w:marLeft w:val="0"/>
      <w:marRight w:val="0"/>
      <w:marTop w:val="0"/>
      <w:marBottom w:val="0"/>
      <w:divBdr>
        <w:top w:val="none" w:sz="0" w:space="0" w:color="auto"/>
        <w:left w:val="none" w:sz="0" w:space="0" w:color="auto"/>
        <w:bottom w:val="none" w:sz="0" w:space="0" w:color="auto"/>
        <w:right w:val="none" w:sz="0" w:space="0" w:color="auto"/>
      </w:divBdr>
    </w:div>
    <w:div w:id="841552386">
      <w:bodyDiv w:val="1"/>
      <w:marLeft w:val="0"/>
      <w:marRight w:val="0"/>
      <w:marTop w:val="0"/>
      <w:marBottom w:val="0"/>
      <w:divBdr>
        <w:top w:val="none" w:sz="0" w:space="0" w:color="auto"/>
        <w:left w:val="none" w:sz="0" w:space="0" w:color="auto"/>
        <w:bottom w:val="none" w:sz="0" w:space="0" w:color="auto"/>
        <w:right w:val="none" w:sz="0" w:space="0" w:color="auto"/>
      </w:divBdr>
    </w:div>
    <w:div w:id="842860140">
      <w:bodyDiv w:val="1"/>
      <w:marLeft w:val="0"/>
      <w:marRight w:val="0"/>
      <w:marTop w:val="0"/>
      <w:marBottom w:val="0"/>
      <w:divBdr>
        <w:top w:val="none" w:sz="0" w:space="0" w:color="auto"/>
        <w:left w:val="none" w:sz="0" w:space="0" w:color="auto"/>
        <w:bottom w:val="none" w:sz="0" w:space="0" w:color="auto"/>
        <w:right w:val="none" w:sz="0" w:space="0" w:color="auto"/>
      </w:divBdr>
    </w:div>
    <w:div w:id="846364344">
      <w:bodyDiv w:val="1"/>
      <w:marLeft w:val="0"/>
      <w:marRight w:val="0"/>
      <w:marTop w:val="0"/>
      <w:marBottom w:val="0"/>
      <w:divBdr>
        <w:top w:val="none" w:sz="0" w:space="0" w:color="auto"/>
        <w:left w:val="none" w:sz="0" w:space="0" w:color="auto"/>
        <w:bottom w:val="none" w:sz="0" w:space="0" w:color="auto"/>
        <w:right w:val="none" w:sz="0" w:space="0" w:color="auto"/>
      </w:divBdr>
    </w:div>
    <w:div w:id="852065069">
      <w:bodyDiv w:val="1"/>
      <w:marLeft w:val="0"/>
      <w:marRight w:val="0"/>
      <w:marTop w:val="0"/>
      <w:marBottom w:val="0"/>
      <w:divBdr>
        <w:top w:val="none" w:sz="0" w:space="0" w:color="auto"/>
        <w:left w:val="none" w:sz="0" w:space="0" w:color="auto"/>
        <w:bottom w:val="none" w:sz="0" w:space="0" w:color="auto"/>
        <w:right w:val="none" w:sz="0" w:space="0" w:color="auto"/>
      </w:divBdr>
    </w:div>
    <w:div w:id="854542861">
      <w:bodyDiv w:val="1"/>
      <w:marLeft w:val="0"/>
      <w:marRight w:val="0"/>
      <w:marTop w:val="0"/>
      <w:marBottom w:val="0"/>
      <w:divBdr>
        <w:top w:val="none" w:sz="0" w:space="0" w:color="auto"/>
        <w:left w:val="none" w:sz="0" w:space="0" w:color="auto"/>
        <w:bottom w:val="none" w:sz="0" w:space="0" w:color="auto"/>
        <w:right w:val="none" w:sz="0" w:space="0" w:color="auto"/>
      </w:divBdr>
    </w:div>
    <w:div w:id="857087064">
      <w:bodyDiv w:val="1"/>
      <w:marLeft w:val="0"/>
      <w:marRight w:val="0"/>
      <w:marTop w:val="0"/>
      <w:marBottom w:val="0"/>
      <w:divBdr>
        <w:top w:val="none" w:sz="0" w:space="0" w:color="auto"/>
        <w:left w:val="none" w:sz="0" w:space="0" w:color="auto"/>
        <w:bottom w:val="none" w:sz="0" w:space="0" w:color="auto"/>
        <w:right w:val="none" w:sz="0" w:space="0" w:color="auto"/>
      </w:divBdr>
    </w:div>
    <w:div w:id="859781882">
      <w:bodyDiv w:val="1"/>
      <w:marLeft w:val="0"/>
      <w:marRight w:val="0"/>
      <w:marTop w:val="0"/>
      <w:marBottom w:val="0"/>
      <w:divBdr>
        <w:top w:val="none" w:sz="0" w:space="0" w:color="auto"/>
        <w:left w:val="none" w:sz="0" w:space="0" w:color="auto"/>
        <w:bottom w:val="none" w:sz="0" w:space="0" w:color="auto"/>
        <w:right w:val="none" w:sz="0" w:space="0" w:color="auto"/>
      </w:divBdr>
    </w:div>
    <w:div w:id="864639422">
      <w:bodyDiv w:val="1"/>
      <w:marLeft w:val="0"/>
      <w:marRight w:val="0"/>
      <w:marTop w:val="0"/>
      <w:marBottom w:val="0"/>
      <w:divBdr>
        <w:top w:val="none" w:sz="0" w:space="0" w:color="auto"/>
        <w:left w:val="none" w:sz="0" w:space="0" w:color="auto"/>
        <w:bottom w:val="none" w:sz="0" w:space="0" w:color="auto"/>
        <w:right w:val="none" w:sz="0" w:space="0" w:color="auto"/>
      </w:divBdr>
    </w:div>
    <w:div w:id="866794049">
      <w:bodyDiv w:val="1"/>
      <w:marLeft w:val="0"/>
      <w:marRight w:val="0"/>
      <w:marTop w:val="0"/>
      <w:marBottom w:val="0"/>
      <w:divBdr>
        <w:top w:val="none" w:sz="0" w:space="0" w:color="auto"/>
        <w:left w:val="none" w:sz="0" w:space="0" w:color="auto"/>
        <w:bottom w:val="none" w:sz="0" w:space="0" w:color="auto"/>
        <w:right w:val="none" w:sz="0" w:space="0" w:color="auto"/>
      </w:divBdr>
    </w:div>
    <w:div w:id="867524774">
      <w:bodyDiv w:val="1"/>
      <w:marLeft w:val="0"/>
      <w:marRight w:val="0"/>
      <w:marTop w:val="0"/>
      <w:marBottom w:val="0"/>
      <w:divBdr>
        <w:top w:val="none" w:sz="0" w:space="0" w:color="auto"/>
        <w:left w:val="none" w:sz="0" w:space="0" w:color="auto"/>
        <w:bottom w:val="none" w:sz="0" w:space="0" w:color="auto"/>
        <w:right w:val="none" w:sz="0" w:space="0" w:color="auto"/>
      </w:divBdr>
    </w:div>
    <w:div w:id="868762737">
      <w:bodyDiv w:val="1"/>
      <w:marLeft w:val="0"/>
      <w:marRight w:val="0"/>
      <w:marTop w:val="0"/>
      <w:marBottom w:val="0"/>
      <w:divBdr>
        <w:top w:val="none" w:sz="0" w:space="0" w:color="auto"/>
        <w:left w:val="none" w:sz="0" w:space="0" w:color="auto"/>
        <w:bottom w:val="none" w:sz="0" w:space="0" w:color="auto"/>
        <w:right w:val="none" w:sz="0" w:space="0" w:color="auto"/>
      </w:divBdr>
    </w:div>
    <w:div w:id="877552256">
      <w:bodyDiv w:val="1"/>
      <w:marLeft w:val="0"/>
      <w:marRight w:val="0"/>
      <w:marTop w:val="0"/>
      <w:marBottom w:val="0"/>
      <w:divBdr>
        <w:top w:val="none" w:sz="0" w:space="0" w:color="auto"/>
        <w:left w:val="none" w:sz="0" w:space="0" w:color="auto"/>
        <w:bottom w:val="none" w:sz="0" w:space="0" w:color="auto"/>
        <w:right w:val="none" w:sz="0" w:space="0" w:color="auto"/>
      </w:divBdr>
    </w:div>
    <w:div w:id="883179697">
      <w:bodyDiv w:val="1"/>
      <w:marLeft w:val="0"/>
      <w:marRight w:val="0"/>
      <w:marTop w:val="0"/>
      <w:marBottom w:val="0"/>
      <w:divBdr>
        <w:top w:val="none" w:sz="0" w:space="0" w:color="auto"/>
        <w:left w:val="none" w:sz="0" w:space="0" w:color="auto"/>
        <w:bottom w:val="none" w:sz="0" w:space="0" w:color="auto"/>
        <w:right w:val="none" w:sz="0" w:space="0" w:color="auto"/>
      </w:divBdr>
    </w:div>
    <w:div w:id="883909914">
      <w:bodyDiv w:val="1"/>
      <w:marLeft w:val="0"/>
      <w:marRight w:val="0"/>
      <w:marTop w:val="0"/>
      <w:marBottom w:val="0"/>
      <w:divBdr>
        <w:top w:val="none" w:sz="0" w:space="0" w:color="auto"/>
        <w:left w:val="none" w:sz="0" w:space="0" w:color="auto"/>
        <w:bottom w:val="none" w:sz="0" w:space="0" w:color="auto"/>
        <w:right w:val="none" w:sz="0" w:space="0" w:color="auto"/>
      </w:divBdr>
    </w:div>
    <w:div w:id="889418408">
      <w:bodyDiv w:val="1"/>
      <w:marLeft w:val="0"/>
      <w:marRight w:val="0"/>
      <w:marTop w:val="0"/>
      <w:marBottom w:val="0"/>
      <w:divBdr>
        <w:top w:val="none" w:sz="0" w:space="0" w:color="auto"/>
        <w:left w:val="none" w:sz="0" w:space="0" w:color="auto"/>
        <w:bottom w:val="none" w:sz="0" w:space="0" w:color="auto"/>
        <w:right w:val="none" w:sz="0" w:space="0" w:color="auto"/>
      </w:divBdr>
    </w:div>
    <w:div w:id="890919166">
      <w:bodyDiv w:val="1"/>
      <w:marLeft w:val="0"/>
      <w:marRight w:val="0"/>
      <w:marTop w:val="0"/>
      <w:marBottom w:val="0"/>
      <w:divBdr>
        <w:top w:val="none" w:sz="0" w:space="0" w:color="auto"/>
        <w:left w:val="none" w:sz="0" w:space="0" w:color="auto"/>
        <w:bottom w:val="none" w:sz="0" w:space="0" w:color="auto"/>
        <w:right w:val="none" w:sz="0" w:space="0" w:color="auto"/>
      </w:divBdr>
    </w:div>
    <w:div w:id="892278609">
      <w:bodyDiv w:val="1"/>
      <w:marLeft w:val="0"/>
      <w:marRight w:val="0"/>
      <w:marTop w:val="0"/>
      <w:marBottom w:val="0"/>
      <w:divBdr>
        <w:top w:val="none" w:sz="0" w:space="0" w:color="auto"/>
        <w:left w:val="none" w:sz="0" w:space="0" w:color="auto"/>
        <w:bottom w:val="none" w:sz="0" w:space="0" w:color="auto"/>
        <w:right w:val="none" w:sz="0" w:space="0" w:color="auto"/>
      </w:divBdr>
    </w:div>
    <w:div w:id="898633562">
      <w:bodyDiv w:val="1"/>
      <w:marLeft w:val="0"/>
      <w:marRight w:val="0"/>
      <w:marTop w:val="0"/>
      <w:marBottom w:val="0"/>
      <w:divBdr>
        <w:top w:val="none" w:sz="0" w:space="0" w:color="auto"/>
        <w:left w:val="none" w:sz="0" w:space="0" w:color="auto"/>
        <w:bottom w:val="none" w:sz="0" w:space="0" w:color="auto"/>
        <w:right w:val="none" w:sz="0" w:space="0" w:color="auto"/>
      </w:divBdr>
    </w:div>
    <w:div w:id="900100242">
      <w:bodyDiv w:val="1"/>
      <w:marLeft w:val="0"/>
      <w:marRight w:val="0"/>
      <w:marTop w:val="0"/>
      <w:marBottom w:val="0"/>
      <w:divBdr>
        <w:top w:val="none" w:sz="0" w:space="0" w:color="auto"/>
        <w:left w:val="none" w:sz="0" w:space="0" w:color="auto"/>
        <w:bottom w:val="none" w:sz="0" w:space="0" w:color="auto"/>
        <w:right w:val="none" w:sz="0" w:space="0" w:color="auto"/>
      </w:divBdr>
    </w:div>
    <w:div w:id="914509481">
      <w:bodyDiv w:val="1"/>
      <w:marLeft w:val="0"/>
      <w:marRight w:val="0"/>
      <w:marTop w:val="0"/>
      <w:marBottom w:val="0"/>
      <w:divBdr>
        <w:top w:val="none" w:sz="0" w:space="0" w:color="auto"/>
        <w:left w:val="none" w:sz="0" w:space="0" w:color="auto"/>
        <w:bottom w:val="none" w:sz="0" w:space="0" w:color="auto"/>
        <w:right w:val="none" w:sz="0" w:space="0" w:color="auto"/>
      </w:divBdr>
    </w:div>
    <w:div w:id="915359516">
      <w:bodyDiv w:val="1"/>
      <w:marLeft w:val="0"/>
      <w:marRight w:val="0"/>
      <w:marTop w:val="0"/>
      <w:marBottom w:val="0"/>
      <w:divBdr>
        <w:top w:val="none" w:sz="0" w:space="0" w:color="auto"/>
        <w:left w:val="none" w:sz="0" w:space="0" w:color="auto"/>
        <w:bottom w:val="none" w:sz="0" w:space="0" w:color="auto"/>
        <w:right w:val="none" w:sz="0" w:space="0" w:color="auto"/>
      </w:divBdr>
    </w:div>
    <w:div w:id="916741699">
      <w:bodyDiv w:val="1"/>
      <w:marLeft w:val="0"/>
      <w:marRight w:val="0"/>
      <w:marTop w:val="0"/>
      <w:marBottom w:val="0"/>
      <w:divBdr>
        <w:top w:val="none" w:sz="0" w:space="0" w:color="auto"/>
        <w:left w:val="none" w:sz="0" w:space="0" w:color="auto"/>
        <w:bottom w:val="none" w:sz="0" w:space="0" w:color="auto"/>
        <w:right w:val="none" w:sz="0" w:space="0" w:color="auto"/>
      </w:divBdr>
    </w:div>
    <w:div w:id="917252636">
      <w:bodyDiv w:val="1"/>
      <w:marLeft w:val="0"/>
      <w:marRight w:val="0"/>
      <w:marTop w:val="0"/>
      <w:marBottom w:val="0"/>
      <w:divBdr>
        <w:top w:val="none" w:sz="0" w:space="0" w:color="auto"/>
        <w:left w:val="none" w:sz="0" w:space="0" w:color="auto"/>
        <w:bottom w:val="none" w:sz="0" w:space="0" w:color="auto"/>
        <w:right w:val="none" w:sz="0" w:space="0" w:color="auto"/>
      </w:divBdr>
    </w:div>
    <w:div w:id="923799909">
      <w:bodyDiv w:val="1"/>
      <w:marLeft w:val="0"/>
      <w:marRight w:val="0"/>
      <w:marTop w:val="0"/>
      <w:marBottom w:val="0"/>
      <w:divBdr>
        <w:top w:val="none" w:sz="0" w:space="0" w:color="auto"/>
        <w:left w:val="none" w:sz="0" w:space="0" w:color="auto"/>
        <w:bottom w:val="none" w:sz="0" w:space="0" w:color="auto"/>
        <w:right w:val="none" w:sz="0" w:space="0" w:color="auto"/>
      </w:divBdr>
    </w:div>
    <w:div w:id="924994976">
      <w:bodyDiv w:val="1"/>
      <w:marLeft w:val="0"/>
      <w:marRight w:val="0"/>
      <w:marTop w:val="0"/>
      <w:marBottom w:val="0"/>
      <w:divBdr>
        <w:top w:val="none" w:sz="0" w:space="0" w:color="auto"/>
        <w:left w:val="none" w:sz="0" w:space="0" w:color="auto"/>
        <w:bottom w:val="none" w:sz="0" w:space="0" w:color="auto"/>
        <w:right w:val="none" w:sz="0" w:space="0" w:color="auto"/>
      </w:divBdr>
    </w:div>
    <w:div w:id="936256218">
      <w:bodyDiv w:val="1"/>
      <w:marLeft w:val="0"/>
      <w:marRight w:val="0"/>
      <w:marTop w:val="0"/>
      <w:marBottom w:val="0"/>
      <w:divBdr>
        <w:top w:val="none" w:sz="0" w:space="0" w:color="auto"/>
        <w:left w:val="none" w:sz="0" w:space="0" w:color="auto"/>
        <w:bottom w:val="none" w:sz="0" w:space="0" w:color="auto"/>
        <w:right w:val="none" w:sz="0" w:space="0" w:color="auto"/>
      </w:divBdr>
    </w:div>
    <w:div w:id="938754818">
      <w:bodyDiv w:val="1"/>
      <w:marLeft w:val="0"/>
      <w:marRight w:val="0"/>
      <w:marTop w:val="0"/>
      <w:marBottom w:val="0"/>
      <w:divBdr>
        <w:top w:val="none" w:sz="0" w:space="0" w:color="auto"/>
        <w:left w:val="none" w:sz="0" w:space="0" w:color="auto"/>
        <w:bottom w:val="none" w:sz="0" w:space="0" w:color="auto"/>
        <w:right w:val="none" w:sz="0" w:space="0" w:color="auto"/>
      </w:divBdr>
    </w:div>
    <w:div w:id="943417771">
      <w:bodyDiv w:val="1"/>
      <w:marLeft w:val="0"/>
      <w:marRight w:val="0"/>
      <w:marTop w:val="0"/>
      <w:marBottom w:val="0"/>
      <w:divBdr>
        <w:top w:val="none" w:sz="0" w:space="0" w:color="auto"/>
        <w:left w:val="none" w:sz="0" w:space="0" w:color="auto"/>
        <w:bottom w:val="none" w:sz="0" w:space="0" w:color="auto"/>
        <w:right w:val="none" w:sz="0" w:space="0" w:color="auto"/>
      </w:divBdr>
    </w:div>
    <w:div w:id="945308292">
      <w:bodyDiv w:val="1"/>
      <w:marLeft w:val="0"/>
      <w:marRight w:val="0"/>
      <w:marTop w:val="0"/>
      <w:marBottom w:val="0"/>
      <w:divBdr>
        <w:top w:val="none" w:sz="0" w:space="0" w:color="auto"/>
        <w:left w:val="none" w:sz="0" w:space="0" w:color="auto"/>
        <w:bottom w:val="none" w:sz="0" w:space="0" w:color="auto"/>
        <w:right w:val="none" w:sz="0" w:space="0" w:color="auto"/>
      </w:divBdr>
    </w:div>
    <w:div w:id="950474302">
      <w:bodyDiv w:val="1"/>
      <w:marLeft w:val="0"/>
      <w:marRight w:val="0"/>
      <w:marTop w:val="0"/>
      <w:marBottom w:val="0"/>
      <w:divBdr>
        <w:top w:val="none" w:sz="0" w:space="0" w:color="auto"/>
        <w:left w:val="none" w:sz="0" w:space="0" w:color="auto"/>
        <w:bottom w:val="none" w:sz="0" w:space="0" w:color="auto"/>
        <w:right w:val="none" w:sz="0" w:space="0" w:color="auto"/>
      </w:divBdr>
    </w:div>
    <w:div w:id="953757321">
      <w:bodyDiv w:val="1"/>
      <w:marLeft w:val="0"/>
      <w:marRight w:val="0"/>
      <w:marTop w:val="0"/>
      <w:marBottom w:val="0"/>
      <w:divBdr>
        <w:top w:val="none" w:sz="0" w:space="0" w:color="auto"/>
        <w:left w:val="none" w:sz="0" w:space="0" w:color="auto"/>
        <w:bottom w:val="none" w:sz="0" w:space="0" w:color="auto"/>
        <w:right w:val="none" w:sz="0" w:space="0" w:color="auto"/>
      </w:divBdr>
    </w:div>
    <w:div w:id="956374515">
      <w:bodyDiv w:val="1"/>
      <w:marLeft w:val="0"/>
      <w:marRight w:val="0"/>
      <w:marTop w:val="0"/>
      <w:marBottom w:val="0"/>
      <w:divBdr>
        <w:top w:val="none" w:sz="0" w:space="0" w:color="auto"/>
        <w:left w:val="none" w:sz="0" w:space="0" w:color="auto"/>
        <w:bottom w:val="none" w:sz="0" w:space="0" w:color="auto"/>
        <w:right w:val="none" w:sz="0" w:space="0" w:color="auto"/>
      </w:divBdr>
    </w:div>
    <w:div w:id="966469989">
      <w:bodyDiv w:val="1"/>
      <w:marLeft w:val="0"/>
      <w:marRight w:val="0"/>
      <w:marTop w:val="0"/>
      <w:marBottom w:val="0"/>
      <w:divBdr>
        <w:top w:val="none" w:sz="0" w:space="0" w:color="auto"/>
        <w:left w:val="none" w:sz="0" w:space="0" w:color="auto"/>
        <w:bottom w:val="none" w:sz="0" w:space="0" w:color="auto"/>
        <w:right w:val="none" w:sz="0" w:space="0" w:color="auto"/>
      </w:divBdr>
    </w:div>
    <w:div w:id="971209665">
      <w:bodyDiv w:val="1"/>
      <w:marLeft w:val="0"/>
      <w:marRight w:val="0"/>
      <w:marTop w:val="0"/>
      <w:marBottom w:val="0"/>
      <w:divBdr>
        <w:top w:val="none" w:sz="0" w:space="0" w:color="auto"/>
        <w:left w:val="none" w:sz="0" w:space="0" w:color="auto"/>
        <w:bottom w:val="none" w:sz="0" w:space="0" w:color="auto"/>
        <w:right w:val="none" w:sz="0" w:space="0" w:color="auto"/>
      </w:divBdr>
    </w:div>
    <w:div w:id="971640975">
      <w:bodyDiv w:val="1"/>
      <w:marLeft w:val="0"/>
      <w:marRight w:val="0"/>
      <w:marTop w:val="0"/>
      <w:marBottom w:val="0"/>
      <w:divBdr>
        <w:top w:val="none" w:sz="0" w:space="0" w:color="auto"/>
        <w:left w:val="none" w:sz="0" w:space="0" w:color="auto"/>
        <w:bottom w:val="none" w:sz="0" w:space="0" w:color="auto"/>
        <w:right w:val="none" w:sz="0" w:space="0" w:color="auto"/>
      </w:divBdr>
    </w:div>
    <w:div w:id="973410290">
      <w:bodyDiv w:val="1"/>
      <w:marLeft w:val="0"/>
      <w:marRight w:val="0"/>
      <w:marTop w:val="0"/>
      <w:marBottom w:val="0"/>
      <w:divBdr>
        <w:top w:val="none" w:sz="0" w:space="0" w:color="auto"/>
        <w:left w:val="none" w:sz="0" w:space="0" w:color="auto"/>
        <w:bottom w:val="none" w:sz="0" w:space="0" w:color="auto"/>
        <w:right w:val="none" w:sz="0" w:space="0" w:color="auto"/>
      </w:divBdr>
    </w:div>
    <w:div w:id="983923091">
      <w:bodyDiv w:val="1"/>
      <w:marLeft w:val="0"/>
      <w:marRight w:val="0"/>
      <w:marTop w:val="0"/>
      <w:marBottom w:val="0"/>
      <w:divBdr>
        <w:top w:val="none" w:sz="0" w:space="0" w:color="auto"/>
        <w:left w:val="none" w:sz="0" w:space="0" w:color="auto"/>
        <w:bottom w:val="none" w:sz="0" w:space="0" w:color="auto"/>
        <w:right w:val="none" w:sz="0" w:space="0" w:color="auto"/>
      </w:divBdr>
    </w:div>
    <w:div w:id="984622094">
      <w:bodyDiv w:val="1"/>
      <w:marLeft w:val="0"/>
      <w:marRight w:val="0"/>
      <w:marTop w:val="0"/>
      <w:marBottom w:val="0"/>
      <w:divBdr>
        <w:top w:val="none" w:sz="0" w:space="0" w:color="auto"/>
        <w:left w:val="none" w:sz="0" w:space="0" w:color="auto"/>
        <w:bottom w:val="none" w:sz="0" w:space="0" w:color="auto"/>
        <w:right w:val="none" w:sz="0" w:space="0" w:color="auto"/>
      </w:divBdr>
    </w:div>
    <w:div w:id="986054769">
      <w:bodyDiv w:val="1"/>
      <w:marLeft w:val="0"/>
      <w:marRight w:val="0"/>
      <w:marTop w:val="0"/>
      <w:marBottom w:val="0"/>
      <w:divBdr>
        <w:top w:val="none" w:sz="0" w:space="0" w:color="auto"/>
        <w:left w:val="none" w:sz="0" w:space="0" w:color="auto"/>
        <w:bottom w:val="none" w:sz="0" w:space="0" w:color="auto"/>
        <w:right w:val="none" w:sz="0" w:space="0" w:color="auto"/>
      </w:divBdr>
    </w:div>
    <w:div w:id="991953493">
      <w:bodyDiv w:val="1"/>
      <w:marLeft w:val="0"/>
      <w:marRight w:val="0"/>
      <w:marTop w:val="0"/>
      <w:marBottom w:val="0"/>
      <w:divBdr>
        <w:top w:val="none" w:sz="0" w:space="0" w:color="auto"/>
        <w:left w:val="none" w:sz="0" w:space="0" w:color="auto"/>
        <w:bottom w:val="none" w:sz="0" w:space="0" w:color="auto"/>
        <w:right w:val="none" w:sz="0" w:space="0" w:color="auto"/>
      </w:divBdr>
    </w:div>
    <w:div w:id="996570203">
      <w:bodyDiv w:val="1"/>
      <w:marLeft w:val="0"/>
      <w:marRight w:val="0"/>
      <w:marTop w:val="0"/>
      <w:marBottom w:val="0"/>
      <w:divBdr>
        <w:top w:val="none" w:sz="0" w:space="0" w:color="auto"/>
        <w:left w:val="none" w:sz="0" w:space="0" w:color="auto"/>
        <w:bottom w:val="none" w:sz="0" w:space="0" w:color="auto"/>
        <w:right w:val="none" w:sz="0" w:space="0" w:color="auto"/>
      </w:divBdr>
    </w:div>
    <w:div w:id="996960994">
      <w:bodyDiv w:val="1"/>
      <w:marLeft w:val="0"/>
      <w:marRight w:val="0"/>
      <w:marTop w:val="0"/>
      <w:marBottom w:val="0"/>
      <w:divBdr>
        <w:top w:val="none" w:sz="0" w:space="0" w:color="auto"/>
        <w:left w:val="none" w:sz="0" w:space="0" w:color="auto"/>
        <w:bottom w:val="none" w:sz="0" w:space="0" w:color="auto"/>
        <w:right w:val="none" w:sz="0" w:space="0" w:color="auto"/>
      </w:divBdr>
    </w:div>
    <w:div w:id="1002321714">
      <w:bodyDiv w:val="1"/>
      <w:marLeft w:val="0"/>
      <w:marRight w:val="0"/>
      <w:marTop w:val="0"/>
      <w:marBottom w:val="0"/>
      <w:divBdr>
        <w:top w:val="none" w:sz="0" w:space="0" w:color="auto"/>
        <w:left w:val="none" w:sz="0" w:space="0" w:color="auto"/>
        <w:bottom w:val="none" w:sz="0" w:space="0" w:color="auto"/>
        <w:right w:val="none" w:sz="0" w:space="0" w:color="auto"/>
      </w:divBdr>
    </w:div>
    <w:div w:id="1005209763">
      <w:bodyDiv w:val="1"/>
      <w:marLeft w:val="0"/>
      <w:marRight w:val="0"/>
      <w:marTop w:val="0"/>
      <w:marBottom w:val="0"/>
      <w:divBdr>
        <w:top w:val="none" w:sz="0" w:space="0" w:color="auto"/>
        <w:left w:val="none" w:sz="0" w:space="0" w:color="auto"/>
        <w:bottom w:val="none" w:sz="0" w:space="0" w:color="auto"/>
        <w:right w:val="none" w:sz="0" w:space="0" w:color="auto"/>
      </w:divBdr>
    </w:div>
    <w:div w:id="1012342824">
      <w:bodyDiv w:val="1"/>
      <w:marLeft w:val="0"/>
      <w:marRight w:val="0"/>
      <w:marTop w:val="0"/>
      <w:marBottom w:val="0"/>
      <w:divBdr>
        <w:top w:val="none" w:sz="0" w:space="0" w:color="auto"/>
        <w:left w:val="none" w:sz="0" w:space="0" w:color="auto"/>
        <w:bottom w:val="none" w:sz="0" w:space="0" w:color="auto"/>
        <w:right w:val="none" w:sz="0" w:space="0" w:color="auto"/>
      </w:divBdr>
    </w:div>
    <w:div w:id="1016275310">
      <w:bodyDiv w:val="1"/>
      <w:marLeft w:val="0"/>
      <w:marRight w:val="0"/>
      <w:marTop w:val="0"/>
      <w:marBottom w:val="0"/>
      <w:divBdr>
        <w:top w:val="none" w:sz="0" w:space="0" w:color="auto"/>
        <w:left w:val="none" w:sz="0" w:space="0" w:color="auto"/>
        <w:bottom w:val="none" w:sz="0" w:space="0" w:color="auto"/>
        <w:right w:val="none" w:sz="0" w:space="0" w:color="auto"/>
      </w:divBdr>
    </w:div>
    <w:div w:id="1017729613">
      <w:bodyDiv w:val="1"/>
      <w:marLeft w:val="0"/>
      <w:marRight w:val="0"/>
      <w:marTop w:val="0"/>
      <w:marBottom w:val="0"/>
      <w:divBdr>
        <w:top w:val="none" w:sz="0" w:space="0" w:color="auto"/>
        <w:left w:val="none" w:sz="0" w:space="0" w:color="auto"/>
        <w:bottom w:val="none" w:sz="0" w:space="0" w:color="auto"/>
        <w:right w:val="none" w:sz="0" w:space="0" w:color="auto"/>
      </w:divBdr>
    </w:div>
    <w:div w:id="1024790456">
      <w:bodyDiv w:val="1"/>
      <w:marLeft w:val="0"/>
      <w:marRight w:val="0"/>
      <w:marTop w:val="0"/>
      <w:marBottom w:val="0"/>
      <w:divBdr>
        <w:top w:val="none" w:sz="0" w:space="0" w:color="auto"/>
        <w:left w:val="none" w:sz="0" w:space="0" w:color="auto"/>
        <w:bottom w:val="none" w:sz="0" w:space="0" w:color="auto"/>
        <w:right w:val="none" w:sz="0" w:space="0" w:color="auto"/>
      </w:divBdr>
    </w:div>
    <w:div w:id="1025207327">
      <w:bodyDiv w:val="1"/>
      <w:marLeft w:val="0"/>
      <w:marRight w:val="0"/>
      <w:marTop w:val="0"/>
      <w:marBottom w:val="0"/>
      <w:divBdr>
        <w:top w:val="none" w:sz="0" w:space="0" w:color="auto"/>
        <w:left w:val="none" w:sz="0" w:space="0" w:color="auto"/>
        <w:bottom w:val="none" w:sz="0" w:space="0" w:color="auto"/>
        <w:right w:val="none" w:sz="0" w:space="0" w:color="auto"/>
      </w:divBdr>
    </w:div>
    <w:div w:id="1031303674">
      <w:bodyDiv w:val="1"/>
      <w:marLeft w:val="0"/>
      <w:marRight w:val="0"/>
      <w:marTop w:val="0"/>
      <w:marBottom w:val="0"/>
      <w:divBdr>
        <w:top w:val="none" w:sz="0" w:space="0" w:color="auto"/>
        <w:left w:val="none" w:sz="0" w:space="0" w:color="auto"/>
        <w:bottom w:val="none" w:sz="0" w:space="0" w:color="auto"/>
        <w:right w:val="none" w:sz="0" w:space="0" w:color="auto"/>
      </w:divBdr>
    </w:div>
    <w:div w:id="1031616421">
      <w:bodyDiv w:val="1"/>
      <w:marLeft w:val="0"/>
      <w:marRight w:val="0"/>
      <w:marTop w:val="0"/>
      <w:marBottom w:val="0"/>
      <w:divBdr>
        <w:top w:val="none" w:sz="0" w:space="0" w:color="auto"/>
        <w:left w:val="none" w:sz="0" w:space="0" w:color="auto"/>
        <w:bottom w:val="none" w:sz="0" w:space="0" w:color="auto"/>
        <w:right w:val="none" w:sz="0" w:space="0" w:color="auto"/>
      </w:divBdr>
    </w:div>
    <w:div w:id="1037243457">
      <w:bodyDiv w:val="1"/>
      <w:marLeft w:val="0"/>
      <w:marRight w:val="0"/>
      <w:marTop w:val="0"/>
      <w:marBottom w:val="0"/>
      <w:divBdr>
        <w:top w:val="none" w:sz="0" w:space="0" w:color="auto"/>
        <w:left w:val="none" w:sz="0" w:space="0" w:color="auto"/>
        <w:bottom w:val="none" w:sz="0" w:space="0" w:color="auto"/>
        <w:right w:val="none" w:sz="0" w:space="0" w:color="auto"/>
      </w:divBdr>
    </w:div>
    <w:div w:id="1039664767">
      <w:bodyDiv w:val="1"/>
      <w:marLeft w:val="0"/>
      <w:marRight w:val="0"/>
      <w:marTop w:val="0"/>
      <w:marBottom w:val="0"/>
      <w:divBdr>
        <w:top w:val="none" w:sz="0" w:space="0" w:color="auto"/>
        <w:left w:val="none" w:sz="0" w:space="0" w:color="auto"/>
        <w:bottom w:val="none" w:sz="0" w:space="0" w:color="auto"/>
        <w:right w:val="none" w:sz="0" w:space="0" w:color="auto"/>
      </w:divBdr>
    </w:div>
    <w:div w:id="1039739268">
      <w:bodyDiv w:val="1"/>
      <w:marLeft w:val="0"/>
      <w:marRight w:val="0"/>
      <w:marTop w:val="0"/>
      <w:marBottom w:val="0"/>
      <w:divBdr>
        <w:top w:val="none" w:sz="0" w:space="0" w:color="auto"/>
        <w:left w:val="none" w:sz="0" w:space="0" w:color="auto"/>
        <w:bottom w:val="none" w:sz="0" w:space="0" w:color="auto"/>
        <w:right w:val="none" w:sz="0" w:space="0" w:color="auto"/>
      </w:divBdr>
    </w:div>
    <w:div w:id="1042558214">
      <w:bodyDiv w:val="1"/>
      <w:marLeft w:val="0"/>
      <w:marRight w:val="0"/>
      <w:marTop w:val="0"/>
      <w:marBottom w:val="0"/>
      <w:divBdr>
        <w:top w:val="none" w:sz="0" w:space="0" w:color="auto"/>
        <w:left w:val="none" w:sz="0" w:space="0" w:color="auto"/>
        <w:bottom w:val="none" w:sz="0" w:space="0" w:color="auto"/>
        <w:right w:val="none" w:sz="0" w:space="0" w:color="auto"/>
      </w:divBdr>
    </w:div>
    <w:div w:id="1043361622">
      <w:bodyDiv w:val="1"/>
      <w:marLeft w:val="0"/>
      <w:marRight w:val="0"/>
      <w:marTop w:val="0"/>
      <w:marBottom w:val="0"/>
      <w:divBdr>
        <w:top w:val="none" w:sz="0" w:space="0" w:color="auto"/>
        <w:left w:val="none" w:sz="0" w:space="0" w:color="auto"/>
        <w:bottom w:val="none" w:sz="0" w:space="0" w:color="auto"/>
        <w:right w:val="none" w:sz="0" w:space="0" w:color="auto"/>
      </w:divBdr>
    </w:div>
    <w:div w:id="1045063027">
      <w:bodyDiv w:val="1"/>
      <w:marLeft w:val="0"/>
      <w:marRight w:val="0"/>
      <w:marTop w:val="0"/>
      <w:marBottom w:val="0"/>
      <w:divBdr>
        <w:top w:val="none" w:sz="0" w:space="0" w:color="auto"/>
        <w:left w:val="none" w:sz="0" w:space="0" w:color="auto"/>
        <w:bottom w:val="none" w:sz="0" w:space="0" w:color="auto"/>
        <w:right w:val="none" w:sz="0" w:space="0" w:color="auto"/>
      </w:divBdr>
    </w:div>
    <w:div w:id="1049109285">
      <w:bodyDiv w:val="1"/>
      <w:marLeft w:val="0"/>
      <w:marRight w:val="0"/>
      <w:marTop w:val="0"/>
      <w:marBottom w:val="0"/>
      <w:divBdr>
        <w:top w:val="none" w:sz="0" w:space="0" w:color="auto"/>
        <w:left w:val="none" w:sz="0" w:space="0" w:color="auto"/>
        <w:bottom w:val="none" w:sz="0" w:space="0" w:color="auto"/>
        <w:right w:val="none" w:sz="0" w:space="0" w:color="auto"/>
      </w:divBdr>
    </w:div>
    <w:div w:id="1061246590">
      <w:bodyDiv w:val="1"/>
      <w:marLeft w:val="0"/>
      <w:marRight w:val="0"/>
      <w:marTop w:val="0"/>
      <w:marBottom w:val="0"/>
      <w:divBdr>
        <w:top w:val="none" w:sz="0" w:space="0" w:color="auto"/>
        <w:left w:val="none" w:sz="0" w:space="0" w:color="auto"/>
        <w:bottom w:val="none" w:sz="0" w:space="0" w:color="auto"/>
        <w:right w:val="none" w:sz="0" w:space="0" w:color="auto"/>
      </w:divBdr>
    </w:div>
    <w:div w:id="1064569457">
      <w:bodyDiv w:val="1"/>
      <w:marLeft w:val="0"/>
      <w:marRight w:val="0"/>
      <w:marTop w:val="0"/>
      <w:marBottom w:val="0"/>
      <w:divBdr>
        <w:top w:val="none" w:sz="0" w:space="0" w:color="auto"/>
        <w:left w:val="none" w:sz="0" w:space="0" w:color="auto"/>
        <w:bottom w:val="none" w:sz="0" w:space="0" w:color="auto"/>
        <w:right w:val="none" w:sz="0" w:space="0" w:color="auto"/>
      </w:divBdr>
    </w:div>
    <w:div w:id="1067800564">
      <w:bodyDiv w:val="1"/>
      <w:marLeft w:val="0"/>
      <w:marRight w:val="0"/>
      <w:marTop w:val="0"/>
      <w:marBottom w:val="0"/>
      <w:divBdr>
        <w:top w:val="none" w:sz="0" w:space="0" w:color="auto"/>
        <w:left w:val="none" w:sz="0" w:space="0" w:color="auto"/>
        <w:bottom w:val="none" w:sz="0" w:space="0" w:color="auto"/>
        <w:right w:val="none" w:sz="0" w:space="0" w:color="auto"/>
      </w:divBdr>
    </w:div>
    <w:div w:id="1073429427">
      <w:bodyDiv w:val="1"/>
      <w:marLeft w:val="0"/>
      <w:marRight w:val="0"/>
      <w:marTop w:val="0"/>
      <w:marBottom w:val="0"/>
      <w:divBdr>
        <w:top w:val="none" w:sz="0" w:space="0" w:color="auto"/>
        <w:left w:val="none" w:sz="0" w:space="0" w:color="auto"/>
        <w:bottom w:val="none" w:sz="0" w:space="0" w:color="auto"/>
        <w:right w:val="none" w:sz="0" w:space="0" w:color="auto"/>
      </w:divBdr>
    </w:div>
    <w:div w:id="1077678512">
      <w:bodyDiv w:val="1"/>
      <w:marLeft w:val="0"/>
      <w:marRight w:val="0"/>
      <w:marTop w:val="0"/>
      <w:marBottom w:val="0"/>
      <w:divBdr>
        <w:top w:val="none" w:sz="0" w:space="0" w:color="auto"/>
        <w:left w:val="none" w:sz="0" w:space="0" w:color="auto"/>
        <w:bottom w:val="none" w:sz="0" w:space="0" w:color="auto"/>
        <w:right w:val="none" w:sz="0" w:space="0" w:color="auto"/>
      </w:divBdr>
    </w:div>
    <w:div w:id="1077746020">
      <w:bodyDiv w:val="1"/>
      <w:marLeft w:val="0"/>
      <w:marRight w:val="0"/>
      <w:marTop w:val="0"/>
      <w:marBottom w:val="0"/>
      <w:divBdr>
        <w:top w:val="none" w:sz="0" w:space="0" w:color="auto"/>
        <w:left w:val="none" w:sz="0" w:space="0" w:color="auto"/>
        <w:bottom w:val="none" w:sz="0" w:space="0" w:color="auto"/>
        <w:right w:val="none" w:sz="0" w:space="0" w:color="auto"/>
      </w:divBdr>
    </w:div>
    <w:div w:id="1078400282">
      <w:bodyDiv w:val="1"/>
      <w:marLeft w:val="0"/>
      <w:marRight w:val="0"/>
      <w:marTop w:val="0"/>
      <w:marBottom w:val="0"/>
      <w:divBdr>
        <w:top w:val="none" w:sz="0" w:space="0" w:color="auto"/>
        <w:left w:val="none" w:sz="0" w:space="0" w:color="auto"/>
        <w:bottom w:val="none" w:sz="0" w:space="0" w:color="auto"/>
        <w:right w:val="none" w:sz="0" w:space="0" w:color="auto"/>
      </w:divBdr>
    </w:div>
    <w:div w:id="1080326331">
      <w:bodyDiv w:val="1"/>
      <w:marLeft w:val="0"/>
      <w:marRight w:val="0"/>
      <w:marTop w:val="0"/>
      <w:marBottom w:val="0"/>
      <w:divBdr>
        <w:top w:val="none" w:sz="0" w:space="0" w:color="auto"/>
        <w:left w:val="none" w:sz="0" w:space="0" w:color="auto"/>
        <w:bottom w:val="none" w:sz="0" w:space="0" w:color="auto"/>
        <w:right w:val="none" w:sz="0" w:space="0" w:color="auto"/>
      </w:divBdr>
    </w:div>
    <w:div w:id="1081944571">
      <w:bodyDiv w:val="1"/>
      <w:marLeft w:val="0"/>
      <w:marRight w:val="0"/>
      <w:marTop w:val="0"/>
      <w:marBottom w:val="0"/>
      <w:divBdr>
        <w:top w:val="none" w:sz="0" w:space="0" w:color="auto"/>
        <w:left w:val="none" w:sz="0" w:space="0" w:color="auto"/>
        <w:bottom w:val="none" w:sz="0" w:space="0" w:color="auto"/>
        <w:right w:val="none" w:sz="0" w:space="0" w:color="auto"/>
      </w:divBdr>
    </w:div>
    <w:div w:id="1084960727">
      <w:bodyDiv w:val="1"/>
      <w:marLeft w:val="0"/>
      <w:marRight w:val="0"/>
      <w:marTop w:val="0"/>
      <w:marBottom w:val="0"/>
      <w:divBdr>
        <w:top w:val="none" w:sz="0" w:space="0" w:color="auto"/>
        <w:left w:val="none" w:sz="0" w:space="0" w:color="auto"/>
        <w:bottom w:val="none" w:sz="0" w:space="0" w:color="auto"/>
        <w:right w:val="none" w:sz="0" w:space="0" w:color="auto"/>
      </w:divBdr>
    </w:div>
    <w:div w:id="1086616530">
      <w:bodyDiv w:val="1"/>
      <w:marLeft w:val="0"/>
      <w:marRight w:val="0"/>
      <w:marTop w:val="0"/>
      <w:marBottom w:val="0"/>
      <w:divBdr>
        <w:top w:val="none" w:sz="0" w:space="0" w:color="auto"/>
        <w:left w:val="none" w:sz="0" w:space="0" w:color="auto"/>
        <w:bottom w:val="none" w:sz="0" w:space="0" w:color="auto"/>
        <w:right w:val="none" w:sz="0" w:space="0" w:color="auto"/>
      </w:divBdr>
    </w:div>
    <w:div w:id="1086849198">
      <w:bodyDiv w:val="1"/>
      <w:marLeft w:val="0"/>
      <w:marRight w:val="0"/>
      <w:marTop w:val="0"/>
      <w:marBottom w:val="0"/>
      <w:divBdr>
        <w:top w:val="none" w:sz="0" w:space="0" w:color="auto"/>
        <w:left w:val="none" w:sz="0" w:space="0" w:color="auto"/>
        <w:bottom w:val="none" w:sz="0" w:space="0" w:color="auto"/>
        <w:right w:val="none" w:sz="0" w:space="0" w:color="auto"/>
      </w:divBdr>
    </w:div>
    <w:div w:id="1088118603">
      <w:bodyDiv w:val="1"/>
      <w:marLeft w:val="0"/>
      <w:marRight w:val="0"/>
      <w:marTop w:val="0"/>
      <w:marBottom w:val="0"/>
      <w:divBdr>
        <w:top w:val="none" w:sz="0" w:space="0" w:color="auto"/>
        <w:left w:val="none" w:sz="0" w:space="0" w:color="auto"/>
        <w:bottom w:val="none" w:sz="0" w:space="0" w:color="auto"/>
        <w:right w:val="none" w:sz="0" w:space="0" w:color="auto"/>
      </w:divBdr>
    </w:div>
    <w:div w:id="1094476478">
      <w:bodyDiv w:val="1"/>
      <w:marLeft w:val="0"/>
      <w:marRight w:val="0"/>
      <w:marTop w:val="0"/>
      <w:marBottom w:val="0"/>
      <w:divBdr>
        <w:top w:val="none" w:sz="0" w:space="0" w:color="auto"/>
        <w:left w:val="none" w:sz="0" w:space="0" w:color="auto"/>
        <w:bottom w:val="none" w:sz="0" w:space="0" w:color="auto"/>
        <w:right w:val="none" w:sz="0" w:space="0" w:color="auto"/>
      </w:divBdr>
    </w:div>
    <w:div w:id="1095318869">
      <w:bodyDiv w:val="1"/>
      <w:marLeft w:val="0"/>
      <w:marRight w:val="0"/>
      <w:marTop w:val="0"/>
      <w:marBottom w:val="0"/>
      <w:divBdr>
        <w:top w:val="none" w:sz="0" w:space="0" w:color="auto"/>
        <w:left w:val="none" w:sz="0" w:space="0" w:color="auto"/>
        <w:bottom w:val="none" w:sz="0" w:space="0" w:color="auto"/>
        <w:right w:val="none" w:sz="0" w:space="0" w:color="auto"/>
      </w:divBdr>
    </w:div>
    <w:div w:id="1104039558">
      <w:bodyDiv w:val="1"/>
      <w:marLeft w:val="0"/>
      <w:marRight w:val="0"/>
      <w:marTop w:val="0"/>
      <w:marBottom w:val="0"/>
      <w:divBdr>
        <w:top w:val="none" w:sz="0" w:space="0" w:color="auto"/>
        <w:left w:val="none" w:sz="0" w:space="0" w:color="auto"/>
        <w:bottom w:val="none" w:sz="0" w:space="0" w:color="auto"/>
        <w:right w:val="none" w:sz="0" w:space="0" w:color="auto"/>
      </w:divBdr>
    </w:div>
    <w:div w:id="1106802918">
      <w:bodyDiv w:val="1"/>
      <w:marLeft w:val="0"/>
      <w:marRight w:val="0"/>
      <w:marTop w:val="0"/>
      <w:marBottom w:val="0"/>
      <w:divBdr>
        <w:top w:val="none" w:sz="0" w:space="0" w:color="auto"/>
        <w:left w:val="none" w:sz="0" w:space="0" w:color="auto"/>
        <w:bottom w:val="none" w:sz="0" w:space="0" w:color="auto"/>
        <w:right w:val="none" w:sz="0" w:space="0" w:color="auto"/>
      </w:divBdr>
    </w:div>
    <w:div w:id="1108817895">
      <w:bodyDiv w:val="1"/>
      <w:marLeft w:val="0"/>
      <w:marRight w:val="0"/>
      <w:marTop w:val="0"/>
      <w:marBottom w:val="0"/>
      <w:divBdr>
        <w:top w:val="none" w:sz="0" w:space="0" w:color="auto"/>
        <w:left w:val="none" w:sz="0" w:space="0" w:color="auto"/>
        <w:bottom w:val="none" w:sz="0" w:space="0" w:color="auto"/>
        <w:right w:val="none" w:sz="0" w:space="0" w:color="auto"/>
      </w:divBdr>
    </w:div>
    <w:div w:id="1113479546">
      <w:bodyDiv w:val="1"/>
      <w:marLeft w:val="0"/>
      <w:marRight w:val="0"/>
      <w:marTop w:val="0"/>
      <w:marBottom w:val="0"/>
      <w:divBdr>
        <w:top w:val="none" w:sz="0" w:space="0" w:color="auto"/>
        <w:left w:val="none" w:sz="0" w:space="0" w:color="auto"/>
        <w:bottom w:val="none" w:sz="0" w:space="0" w:color="auto"/>
        <w:right w:val="none" w:sz="0" w:space="0" w:color="auto"/>
      </w:divBdr>
    </w:div>
    <w:div w:id="1117914866">
      <w:bodyDiv w:val="1"/>
      <w:marLeft w:val="0"/>
      <w:marRight w:val="0"/>
      <w:marTop w:val="0"/>
      <w:marBottom w:val="0"/>
      <w:divBdr>
        <w:top w:val="none" w:sz="0" w:space="0" w:color="auto"/>
        <w:left w:val="none" w:sz="0" w:space="0" w:color="auto"/>
        <w:bottom w:val="none" w:sz="0" w:space="0" w:color="auto"/>
        <w:right w:val="none" w:sz="0" w:space="0" w:color="auto"/>
      </w:divBdr>
    </w:div>
    <w:div w:id="1118453587">
      <w:bodyDiv w:val="1"/>
      <w:marLeft w:val="0"/>
      <w:marRight w:val="0"/>
      <w:marTop w:val="0"/>
      <w:marBottom w:val="0"/>
      <w:divBdr>
        <w:top w:val="none" w:sz="0" w:space="0" w:color="auto"/>
        <w:left w:val="none" w:sz="0" w:space="0" w:color="auto"/>
        <w:bottom w:val="none" w:sz="0" w:space="0" w:color="auto"/>
        <w:right w:val="none" w:sz="0" w:space="0" w:color="auto"/>
      </w:divBdr>
    </w:div>
    <w:div w:id="1123497527">
      <w:bodyDiv w:val="1"/>
      <w:marLeft w:val="0"/>
      <w:marRight w:val="0"/>
      <w:marTop w:val="0"/>
      <w:marBottom w:val="0"/>
      <w:divBdr>
        <w:top w:val="none" w:sz="0" w:space="0" w:color="auto"/>
        <w:left w:val="none" w:sz="0" w:space="0" w:color="auto"/>
        <w:bottom w:val="none" w:sz="0" w:space="0" w:color="auto"/>
        <w:right w:val="none" w:sz="0" w:space="0" w:color="auto"/>
      </w:divBdr>
    </w:div>
    <w:div w:id="1124469736">
      <w:bodyDiv w:val="1"/>
      <w:marLeft w:val="0"/>
      <w:marRight w:val="0"/>
      <w:marTop w:val="0"/>
      <w:marBottom w:val="0"/>
      <w:divBdr>
        <w:top w:val="none" w:sz="0" w:space="0" w:color="auto"/>
        <w:left w:val="none" w:sz="0" w:space="0" w:color="auto"/>
        <w:bottom w:val="none" w:sz="0" w:space="0" w:color="auto"/>
        <w:right w:val="none" w:sz="0" w:space="0" w:color="auto"/>
      </w:divBdr>
    </w:div>
    <w:div w:id="1125122674">
      <w:bodyDiv w:val="1"/>
      <w:marLeft w:val="0"/>
      <w:marRight w:val="0"/>
      <w:marTop w:val="0"/>
      <w:marBottom w:val="0"/>
      <w:divBdr>
        <w:top w:val="none" w:sz="0" w:space="0" w:color="auto"/>
        <w:left w:val="none" w:sz="0" w:space="0" w:color="auto"/>
        <w:bottom w:val="none" w:sz="0" w:space="0" w:color="auto"/>
        <w:right w:val="none" w:sz="0" w:space="0" w:color="auto"/>
      </w:divBdr>
    </w:div>
    <w:div w:id="1127428458">
      <w:bodyDiv w:val="1"/>
      <w:marLeft w:val="0"/>
      <w:marRight w:val="0"/>
      <w:marTop w:val="0"/>
      <w:marBottom w:val="0"/>
      <w:divBdr>
        <w:top w:val="none" w:sz="0" w:space="0" w:color="auto"/>
        <w:left w:val="none" w:sz="0" w:space="0" w:color="auto"/>
        <w:bottom w:val="none" w:sz="0" w:space="0" w:color="auto"/>
        <w:right w:val="none" w:sz="0" w:space="0" w:color="auto"/>
      </w:divBdr>
    </w:div>
    <w:div w:id="1134130896">
      <w:bodyDiv w:val="1"/>
      <w:marLeft w:val="0"/>
      <w:marRight w:val="0"/>
      <w:marTop w:val="0"/>
      <w:marBottom w:val="0"/>
      <w:divBdr>
        <w:top w:val="none" w:sz="0" w:space="0" w:color="auto"/>
        <w:left w:val="none" w:sz="0" w:space="0" w:color="auto"/>
        <w:bottom w:val="none" w:sz="0" w:space="0" w:color="auto"/>
        <w:right w:val="none" w:sz="0" w:space="0" w:color="auto"/>
      </w:divBdr>
    </w:div>
    <w:div w:id="1136675927">
      <w:bodyDiv w:val="1"/>
      <w:marLeft w:val="0"/>
      <w:marRight w:val="0"/>
      <w:marTop w:val="0"/>
      <w:marBottom w:val="0"/>
      <w:divBdr>
        <w:top w:val="none" w:sz="0" w:space="0" w:color="auto"/>
        <w:left w:val="none" w:sz="0" w:space="0" w:color="auto"/>
        <w:bottom w:val="none" w:sz="0" w:space="0" w:color="auto"/>
        <w:right w:val="none" w:sz="0" w:space="0" w:color="auto"/>
      </w:divBdr>
    </w:div>
    <w:div w:id="1138373240">
      <w:bodyDiv w:val="1"/>
      <w:marLeft w:val="0"/>
      <w:marRight w:val="0"/>
      <w:marTop w:val="0"/>
      <w:marBottom w:val="0"/>
      <w:divBdr>
        <w:top w:val="none" w:sz="0" w:space="0" w:color="auto"/>
        <w:left w:val="none" w:sz="0" w:space="0" w:color="auto"/>
        <w:bottom w:val="none" w:sz="0" w:space="0" w:color="auto"/>
        <w:right w:val="none" w:sz="0" w:space="0" w:color="auto"/>
      </w:divBdr>
    </w:div>
    <w:div w:id="1140730843">
      <w:bodyDiv w:val="1"/>
      <w:marLeft w:val="0"/>
      <w:marRight w:val="0"/>
      <w:marTop w:val="0"/>
      <w:marBottom w:val="0"/>
      <w:divBdr>
        <w:top w:val="none" w:sz="0" w:space="0" w:color="auto"/>
        <w:left w:val="none" w:sz="0" w:space="0" w:color="auto"/>
        <w:bottom w:val="none" w:sz="0" w:space="0" w:color="auto"/>
        <w:right w:val="none" w:sz="0" w:space="0" w:color="auto"/>
      </w:divBdr>
    </w:div>
    <w:div w:id="1146628657">
      <w:bodyDiv w:val="1"/>
      <w:marLeft w:val="0"/>
      <w:marRight w:val="0"/>
      <w:marTop w:val="0"/>
      <w:marBottom w:val="0"/>
      <w:divBdr>
        <w:top w:val="none" w:sz="0" w:space="0" w:color="auto"/>
        <w:left w:val="none" w:sz="0" w:space="0" w:color="auto"/>
        <w:bottom w:val="none" w:sz="0" w:space="0" w:color="auto"/>
        <w:right w:val="none" w:sz="0" w:space="0" w:color="auto"/>
      </w:divBdr>
    </w:div>
    <w:div w:id="1147892548">
      <w:bodyDiv w:val="1"/>
      <w:marLeft w:val="0"/>
      <w:marRight w:val="0"/>
      <w:marTop w:val="0"/>
      <w:marBottom w:val="0"/>
      <w:divBdr>
        <w:top w:val="none" w:sz="0" w:space="0" w:color="auto"/>
        <w:left w:val="none" w:sz="0" w:space="0" w:color="auto"/>
        <w:bottom w:val="none" w:sz="0" w:space="0" w:color="auto"/>
        <w:right w:val="none" w:sz="0" w:space="0" w:color="auto"/>
      </w:divBdr>
    </w:div>
    <w:div w:id="1148740250">
      <w:bodyDiv w:val="1"/>
      <w:marLeft w:val="0"/>
      <w:marRight w:val="0"/>
      <w:marTop w:val="0"/>
      <w:marBottom w:val="0"/>
      <w:divBdr>
        <w:top w:val="none" w:sz="0" w:space="0" w:color="auto"/>
        <w:left w:val="none" w:sz="0" w:space="0" w:color="auto"/>
        <w:bottom w:val="none" w:sz="0" w:space="0" w:color="auto"/>
        <w:right w:val="none" w:sz="0" w:space="0" w:color="auto"/>
      </w:divBdr>
    </w:div>
    <w:div w:id="1148866477">
      <w:bodyDiv w:val="1"/>
      <w:marLeft w:val="0"/>
      <w:marRight w:val="0"/>
      <w:marTop w:val="0"/>
      <w:marBottom w:val="0"/>
      <w:divBdr>
        <w:top w:val="none" w:sz="0" w:space="0" w:color="auto"/>
        <w:left w:val="none" w:sz="0" w:space="0" w:color="auto"/>
        <w:bottom w:val="none" w:sz="0" w:space="0" w:color="auto"/>
        <w:right w:val="none" w:sz="0" w:space="0" w:color="auto"/>
      </w:divBdr>
    </w:div>
    <w:div w:id="1152599810">
      <w:bodyDiv w:val="1"/>
      <w:marLeft w:val="0"/>
      <w:marRight w:val="0"/>
      <w:marTop w:val="0"/>
      <w:marBottom w:val="0"/>
      <w:divBdr>
        <w:top w:val="none" w:sz="0" w:space="0" w:color="auto"/>
        <w:left w:val="none" w:sz="0" w:space="0" w:color="auto"/>
        <w:bottom w:val="none" w:sz="0" w:space="0" w:color="auto"/>
        <w:right w:val="none" w:sz="0" w:space="0" w:color="auto"/>
      </w:divBdr>
    </w:div>
    <w:div w:id="1157578477">
      <w:bodyDiv w:val="1"/>
      <w:marLeft w:val="0"/>
      <w:marRight w:val="0"/>
      <w:marTop w:val="0"/>
      <w:marBottom w:val="0"/>
      <w:divBdr>
        <w:top w:val="none" w:sz="0" w:space="0" w:color="auto"/>
        <w:left w:val="none" w:sz="0" w:space="0" w:color="auto"/>
        <w:bottom w:val="none" w:sz="0" w:space="0" w:color="auto"/>
        <w:right w:val="none" w:sz="0" w:space="0" w:color="auto"/>
      </w:divBdr>
    </w:div>
    <w:div w:id="1159004252">
      <w:bodyDiv w:val="1"/>
      <w:marLeft w:val="0"/>
      <w:marRight w:val="0"/>
      <w:marTop w:val="0"/>
      <w:marBottom w:val="0"/>
      <w:divBdr>
        <w:top w:val="none" w:sz="0" w:space="0" w:color="auto"/>
        <w:left w:val="none" w:sz="0" w:space="0" w:color="auto"/>
        <w:bottom w:val="none" w:sz="0" w:space="0" w:color="auto"/>
        <w:right w:val="none" w:sz="0" w:space="0" w:color="auto"/>
      </w:divBdr>
    </w:div>
    <w:div w:id="1159925541">
      <w:bodyDiv w:val="1"/>
      <w:marLeft w:val="0"/>
      <w:marRight w:val="0"/>
      <w:marTop w:val="0"/>
      <w:marBottom w:val="0"/>
      <w:divBdr>
        <w:top w:val="none" w:sz="0" w:space="0" w:color="auto"/>
        <w:left w:val="none" w:sz="0" w:space="0" w:color="auto"/>
        <w:bottom w:val="none" w:sz="0" w:space="0" w:color="auto"/>
        <w:right w:val="none" w:sz="0" w:space="0" w:color="auto"/>
      </w:divBdr>
    </w:div>
    <w:div w:id="1165365085">
      <w:bodyDiv w:val="1"/>
      <w:marLeft w:val="0"/>
      <w:marRight w:val="0"/>
      <w:marTop w:val="0"/>
      <w:marBottom w:val="0"/>
      <w:divBdr>
        <w:top w:val="none" w:sz="0" w:space="0" w:color="auto"/>
        <w:left w:val="none" w:sz="0" w:space="0" w:color="auto"/>
        <w:bottom w:val="none" w:sz="0" w:space="0" w:color="auto"/>
        <w:right w:val="none" w:sz="0" w:space="0" w:color="auto"/>
      </w:divBdr>
    </w:div>
    <w:div w:id="1175461144">
      <w:bodyDiv w:val="1"/>
      <w:marLeft w:val="0"/>
      <w:marRight w:val="0"/>
      <w:marTop w:val="0"/>
      <w:marBottom w:val="0"/>
      <w:divBdr>
        <w:top w:val="none" w:sz="0" w:space="0" w:color="auto"/>
        <w:left w:val="none" w:sz="0" w:space="0" w:color="auto"/>
        <w:bottom w:val="none" w:sz="0" w:space="0" w:color="auto"/>
        <w:right w:val="none" w:sz="0" w:space="0" w:color="auto"/>
      </w:divBdr>
    </w:div>
    <w:div w:id="1180699956">
      <w:bodyDiv w:val="1"/>
      <w:marLeft w:val="0"/>
      <w:marRight w:val="0"/>
      <w:marTop w:val="0"/>
      <w:marBottom w:val="0"/>
      <w:divBdr>
        <w:top w:val="none" w:sz="0" w:space="0" w:color="auto"/>
        <w:left w:val="none" w:sz="0" w:space="0" w:color="auto"/>
        <w:bottom w:val="none" w:sz="0" w:space="0" w:color="auto"/>
        <w:right w:val="none" w:sz="0" w:space="0" w:color="auto"/>
      </w:divBdr>
    </w:div>
    <w:div w:id="1180706258">
      <w:bodyDiv w:val="1"/>
      <w:marLeft w:val="0"/>
      <w:marRight w:val="0"/>
      <w:marTop w:val="0"/>
      <w:marBottom w:val="0"/>
      <w:divBdr>
        <w:top w:val="none" w:sz="0" w:space="0" w:color="auto"/>
        <w:left w:val="none" w:sz="0" w:space="0" w:color="auto"/>
        <w:bottom w:val="none" w:sz="0" w:space="0" w:color="auto"/>
        <w:right w:val="none" w:sz="0" w:space="0" w:color="auto"/>
      </w:divBdr>
    </w:div>
    <w:div w:id="1183738076">
      <w:bodyDiv w:val="1"/>
      <w:marLeft w:val="0"/>
      <w:marRight w:val="0"/>
      <w:marTop w:val="0"/>
      <w:marBottom w:val="0"/>
      <w:divBdr>
        <w:top w:val="none" w:sz="0" w:space="0" w:color="auto"/>
        <w:left w:val="none" w:sz="0" w:space="0" w:color="auto"/>
        <w:bottom w:val="none" w:sz="0" w:space="0" w:color="auto"/>
        <w:right w:val="none" w:sz="0" w:space="0" w:color="auto"/>
      </w:divBdr>
    </w:div>
    <w:div w:id="1188758693">
      <w:bodyDiv w:val="1"/>
      <w:marLeft w:val="0"/>
      <w:marRight w:val="0"/>
      <w:marTop w:val="0"/>
      <w:marBottom w:val="0"/>
      <w:divBdr>
        <w:top w:val="none" w:sz="0" w:space="0" w:color="auto"/>
        <w:left w:val="none" w:sz="0" w:space="0" w:color="auto"/>
        <w:bottom w:val="none" w:sz="0" w:space="0" w:color="auto"/>
        <w:right w:val="none" w:sz="0" w:space="0" w:color="auto"/>
      </w:divBdr>
    </w:div>
    <w:div w:id="1190493060">
      <w:bodyDiv w:val="1"/>
      <w:marLeft w:val="0"/>
      <w:marRight w:val="0"/>
      <w:marTop w:val="0"/>
      <w:marBottom w:val="0"/>
      <w:divBdr>
        <w:top w:val="none" w:sz="0" w:space="0" w:color="auto"/>
        <w:left w:val="none" w:sz="0" w:space="0" w:color="auto"/>
        <w:bottom w:val="none" w:sz="0" w:space="0" w:color="auto"/>
        <w:right w:val="none" w:sz="0" w:space="0" w:color="auto"/>
      </w:divBdr>
    </w:div>
    <w:div w:id="1190753387">
      <w:bodyDiv w:val="1"/>
      <w:marLeft w:val="0"/>
      <w:marRight w:val="0"/>
      <w:marTop w:val="0"/>
      <w:marBottom w:val="0"/>
      <w:divBdr>
        <w:top w:val="none" w:sz="0" w:space="0" w:color="auto"/>
        <w:left w:val="none" w:sz="0" w:space="0" w:color="auto"/>
        <w:bottom w:val="none" w:sz="0" w:space="0" w:color="auto"/>
        <w:right w:val="none" w:sz="0" w:space="0" w:color="auto"/>
      </w:divBdr>
    </w:div>
    <w:div w:id="1195000969">
      <w:bodyDiv w:val="1"/>
      <w:marLeft w:val="0"/>
      <w:marRight w:val="0"/>
      <w:marTop w:val="0"/>
      <w:marBottom w:val="0"/>
      <w:divBdr>
        <w:top w:val="none" w:sz="0" w:space="0" w:color="auto"/>
        <w:left w:val="none" w:sz="0" w:space="0" w:color="auto"/>
        <w:bottom w:val="none" w:sz="0" w:space="0" w:color="auto"/>
        <w:right w:val="none" w:sz="0" w:space="0" w:color="auto"/>
      </w:divBdr>
    </w:div>
    <w:div w:id="1205563215">
      <w:bodyDiv w:val="1"/>
      <w:marLeft w:val="0"/>
      <w:marRight w:val="0"/>
      <w:marTop w:val="0"/>
      <w:marBottom w:val="0"/>
      <w:divBdr>
        <w:top w:val="none" w:sz="0" w:space="0" w:color="auto"/>
        <w:left w:val="none" w:sz="0" w:space="0" w:color="auto"/>
        <w:bottom w:val="none" w:sz="0" w:space="0" w:color="auto"/>
        <w:right w:val="none" w:sz="0" w:space="0" w:color="auto"/>
      </w:divBdr>
    </w:div>
    <w:div w:id="1221087841">
      <w:bodyDiv w:val="1"/>
      <w:marLeft w:val="0"/>
      <w:marRight w:val="0"/>
      <w:marTop w:val="0"/>
      <w:marBottom w:val="0"/>
      <w:divBdr>
        <w:top w:val="none" w:sz="0" w:space="0" w:color="auto"/>
        <w:left w:val="none" w:sz="0" w:space="0" w:color="auto"/>
        <w:bottom w:val="none" w:sz="0" w:space="0" w:color="auto"/>
        <w:right w:val="none" w:sz="0" w:space="0" w:color="auto"/>
      </w:divBdr>
    </w:div>
    <w:div w:id="1221211631">
      <w:bodyDiv w:val="1"/>
      <w:marLeft w:val="0"/>
      <w:marRight w:val="0"/>
      <w:marTop w:val="0"/>
      <w:marBottom w:val="0"/>
      <w:divBdr>
        <w:top w:val="none" w:sz="0" w:space="0" w:color="auto"/>
        <w:left w:val="none" w:sz="0" w:space="0" w:color="auto"/>
        <w:bottom w:val="none" w:sz="0" w:space="0" w:color="auto"/>
        <w:right w:val="none" w:sz="0" w:space="0" w:color="auto"/>
      </w:divBdr>
    </w:div>
    <w:div w:id="1223951808">
      <w:bodyDiv w:val="1"/>
      <w:marLeft w:val="0"/>
      <w:marRight w:val="0"/>
      <w:marTop w:val="0"/>
      <w:marBottom w:val="0"/>
      <w:divBdr>
        <w:top w:val="none" w:sz="0" w:space="0" w:color="auto"/>
        <w:left w:val="none" w:sz="0" w:space="0" w:color="auto"/>
        <w:bottom w:val="none" w:sz="0" w:space="0" w:color="auto"/>
        <w:right w:val="none" w:sz="0" w:space="0" w:color="auto"/>
      </w:divBdr>
    </w:div>
    <w:div w:id="1225409161">
      <w:bodyDiv w:val="1"/>
      <w:marLeft w:val="0"/>
      <w:marRight w:val="0"/>
      <w:marTop w:val="0"/>
      <w:marBottom w:val="0"/>
      <w:divBdr>
        <w:top w:val="none" w:sz="0" w:space="0" w:color="auto"/>
        <w:left w:val="none" w:sz="0" w:space="0" w:color="auto"/>
        <w:bottom w:val="none" w:sz="0" w:space="0" w:color="auto"/>
        <w:right w:val="none" w:sz="0" w:space="0" w:color="auto"/>
      </w:divBdr>
    </w:div>
    <w:div w:id="1228684792">
      <w:bodyDiv w:val="1"/>
      <w:marLeft w:val="0"/>
      <w:marRight w:val="0"/>
      <w:marTop w:val="0"/>
      <w:marBottom w:val="0"/>
      <w:divBdr>
        <w:top w:val="none" w:sz="0" w:space="0" w:color="auto"/>
        <w:left w:val="none" w:sz="0" w:space="0" w:color="auto"/>
        <w:bottom w:val="none" w:sz="0" w:space="0" w:color="auto"/>
        <w:right w:val="none" w:sz="0" w:space="0" w:color="auto"/>
      </w:divBdr>
    </w:div>
    <w:div w:id="1239049923">
      <w:bodyDiv w:val="1"/>
      <w:marLeft w:val="0"/>
      <w:marRight w:val="0"/>
      <w:marTop w:val="0"/>
      <w:marBottom w:val="0"/>
      <w:divBdr>
        <w:top w:val="none" w:sz="0" w:space="0" w:color="auto"/>
        <w:left w:val="none" w:sz="0" w:space="0" w:color="auto"/>
        <w:bottom w:val="none" w:sz="0" w:space="0" w:color="auto"/>
        <w:right w:val="none" w:sz="0" w:space="0" w:color="auto"/>
      </w:divBdr>
    </w:div>
    <w:div w:id="1239050954">
      <w:bodyDiv w:val="1"/>
      <w:marLeft w:val="0"/>
      <w:marRight w:val="0"/>
      <w:marTop w:val="0"/>
      <w:marBottom w:val="0"/>
      <w:divBdr>
        <w:top w:val="none" w:sz="0" w:space="0" w:color="auto"/>
        <w:left w:val="none" w:sz="0" w:space="0" w:color="auto"/>
        <w:bottom w:val="none" w:sz="0" w:space="0" w:color="auto"/>
        <w:right w:val="none" w:sz="0" w:space="0" w:color="auto"/>
      </w:divBdr>
    </w:div>
    <w:div w:id="1246181837">
      <w:bodyDiv w:val="1"/>
      <w:marLeft w:val="0"/>
      <w:marRight w:val="0"/>
      <w:marTop w:val="0"/>
      <w:marBottom w:val="0"/>
      <w:divBdr>
        <w:top w:val="none" w:sz="0" w:space="0" w:color="auto"/>
        <w:left w:val="none" w:sz="0" w:space="0" w:color="auto"/>
        <w:bottom w:val="none" w:sz="0" w:space="0" w:color="auto"/>
        <w:right w:val="none" w:sz="0" w:space="0" w:color="auto"/>
      </w:divBdr>
    </w:div>
    <w:div w:id="1250773789">
      <w:bodyDiv w:val="1"/>
      <w:marLeft w:val="0"/>
      <w:marRight w:val="0"/>
      <w:marTop w:val="0"/>
      <w:marBottom w:val="0"/>
      <w:divBdr>
        <w:top w:val="none" w:sz="0" w:space="0" w:color="auto"/>
        <w:left w:val="none" w:sz="0" w:space="0" w:color="auto"/>
        <w:bottom w:val="none" w:sz="0" w:space="0" w:color="auto"/>
        <w:right w:val="none" w:sz="0" w:space="0" w:color="auto"/>
      </w:divBdr>
    </w:div>
    <w:div w:id="1260718420">
      <w:bodyDiv w:val="1"/>
      <w:marLeft w:val="0"/>
      <w:marRight w:val="0"/>
      <w:marTop w:val="0"/>
      <w:marBottom w:val="0"/>
      <w:divBdr>
        <w:top w:val="none" w:sz="0" w:space="0" w:color="auto"/>
        <w:left w:val="none" w:sz="0" w:space="0" w:color="auto"/>
        <w:bottom w:val="none" w:sz="0" w:space="0" w:color="auto"/>
        <w:right w:val="none" w:sz="0" w:space="0" w:color="auto"/>
      </w:divBdr>
    </w:div>
    <w:div w:id="1263224773">
      <w:bodyDiv w:val="1"/>
      <w:marLeft w:val="0"/>
      <w:marRight w:val="0"/>
      <w:marTop w:val="0"/>
      <w:marBottom w:val="0"/>
      <w:divBdr>
        <w:top w:val="none" w:sz="0" w:space="0" w:color="auto"/>
        <w:left w:val="none" w:sz="0" w:space="0" w:color="auto"/>
        <w:bottom w:val="none" w:sz="0" w:space="0" w:color="auto"/>
        <w:right w:val="none" w:sz="0" w:space="0" w:color="auto"/>
      </w:divBdr>
    </w:div>
    <w:div w:id="1263875792">
      <w:bodyDiv w:val="1"/>
      <w:marLeft w:val="0"/>
      <w:marRight w:val="0"/>
      <w:marTop w:val="0"/>
      <w:marBottom w:val="0"/>
      <w:divBdr>
        <w:top w:val="none" w:sz="0" w:space="0" w:color="auto"/>
        <w:left w:val="none" w:sz="0" w:space="0" w:color="auto"/>
        <w:bottom w:val="none" w:sz="0" w:space="0" w:color="auto"/>
        <w:right w:val="none" w:sz="0" w:space="0" w:color="auto"/>
      </w:divBdr>
    </w:div>
    <w:div w:id="1272274376">
      <w:bodyDiv w:val="1"/>
      <w:marLeft w:val="0"/>
      <w:marRight w:val="0"/>
      <w:marTop w:val="0"/>
      <w:marBottom w:val="0"/>
      <w:divBdr>
        <w:top w:val="none" w:sz="0" w:space="0" w:color="auto"/>
        <w:left w:val="none" w:sz="0" w:space="0" w:color="auto"/>
        <w:bottom w:val="none" w:sz="0" w:space="0" w:color="auto"/>
        <w:right w:val="none" w:sz="0" w:space="0" w:color="auto"/>
      </w:divBdr>
    </w:div>
    <w:div w:id="1272277198">
      <w:bodyDiv w:val="1"/>
      <w:marLeft w:val="0"/>
      <w:marRight w:val="0"/>
      <w:marTop w:val="0"/>
      <w:marBottom w:val="0"/>
      <w:divBdr>
        <w:top w:val="none" w:sz="0" w:space="0" w:color="auto"/>
        <w:left w:val="none" w:sz="0" w:space="0" w:color="auto"/>
        <w:bottom w:val="none" w:sz="0" w:space="0" w:color="auto"/>
        <w:right w:val="none" w:sz="0" w:space="0" w:color="auto"/>
      </w:divBdr>
    </w:div>
    <w:div w:id="1272589592">
      <w:bodyDiv w:val="1"/>
      <w:marLeft w:val="0"/>
      <w:marRight w:val="0"/>
      <w:marTop w:val="0"/>
      <w:marBottom w:val="0"/>
      <w:divBdr>
        <w:top w:val="none" w:sz="0" w:space="0" w:color="auto"/>
        <w:left w:val="none" w:sz="0" w:space="0" w:color="auto"/>
        <w:bottom w:val="none" w:sz="0" w:space="0" w:color="auto"/>
        <w:right w:val="none" w:sz="0" w:space="0" w:color="auto"/>
      </w:divBdr>
    </w:div>
    <w:div w:id="1273395224">
      <w:bodyDiv w:val="1"/>
      <w:marLeft w:val="0"/>
      <w:marRight w:val="0"/>
      <w:marTop w:val="0"/>
      <w:marBottom w:val="0"/>
      <w:divBdr>
        <w:top w:val="none" w:sz="0" w:space="0" w:color="auto"/>
        <w:left w:val="none" w:sz="0" w:space="0" w:color="auto"/>
        <w:bottom w:val="none" w:sz="0" w:space="0" w:color="auto"/>
        <w:right w:val="none" w:sz="0" w:space="0" w:color="auto"/>
      </w:divBdr>
    </w:div>
    <w:div w:id="1275484501">
      <w:bodyDiv w:val="1"/>
      <w:marLeft w:val="0"/>
      <w:marRight w:val="0"/>
      <w:marTop w:val="0"/>
      <w:marBottom w:val="0"/>
      <w:divBdr>
        <w:top w:val="none" w:sz="0" w:space="0" w:color="auto"/>
        <w:left w:val="none" w:sz="0" w:space="0" w:color="auto"/>
        <w:bottom w:val="none" w:sz="0" w:space="0" w:color="auto"/>
        <w:right w:val="none" w:sz="0" w:space="0" w:color="auto"/>
      </w:divBdr>
    </w:div>
    <w:div w:id="1276250150">
      <w:bodyDiv w:val="1"/>
      <w:marLeft w:val="0"/>
      <w:marRight w:val="0"/>
      <w:marTop w:val="0"/>
      <w:marBottom w:val="0"/>
      <w:divBdr>
        <w:top w:val="none" w:sz="0" w:space="0" w:color="auto"/>
        <w:left w:val="none" w:sz="0" w:space="0" w:color="auto"/>
        <w:bottom w:val="none" w:sz="0" w:space="0" w:color="auto"/>
        <w:right w:val="none" w:sz="0" w:space="0" w:color="auto"/>
      </w:divBdr>
    </w:div>
    <w:div w:id="1284507286">
      <w:bodyDiv w:val="1"/>
      <w:marLeft w:val="0"/>
      <w:marRight w:val="0"/>
      <w:marTop w:val="0"/>
      <w:marBottom w:val="0"/>
      <w:divBdr>
        <w:top w:val="none" w:sz="0" w:space="0" w:color="auto"/>
        <w:left w:val="none" w:sz="0" w:space="0" w:color="auto"/>
        <w:bottom w:val="none" w:sz="0" w:space="0" w:color="auto"/>
        <w:right w:val="none" w:sz="0" w:space="0" w:color="auto"/>
      </w:divBdr>
    </w:div>
    <w:div w:id="1288392245">
      <w:bodyDiv w:val="1"/>
      <w:marLeft w:val="0"/>
      <w:marRight w:val="0"/>
      <w:marTop w:val="0"/>
      <w:marBottom w:val="0"/>
      <w:divBdr>
        <w:top w:val="none" w:sz="0" w:space="0" w:color="auto"/>
        <w:left w:val="none" w:sz="0" w:space="0" w:color="auto"/>
        <w:bottom w:val="none" w:sz="0" w:space="0" w:color="auto"/>
        <w:right w:val="none" w:sz="0" w:space="0" w:color="auto"/>
      </w:divBdr>
    </w:div>
    <w:div w:id="1292588215">
      <w:bodyDiv w:val="1"/>
      <w:marLeft w:val="0"/>
      <w:marRight w:val="0"/>
      <w:marTop w:val="0"/>
      <w:marBottom w:val="0"/>
      <w:divBdr>
        <w:top w:val="none" w:sz="0" w:space="0" w:color="auto"/>
        <w:left w:val="none" w:sz="0" w:space="0" w:color="auto"/>
        <w:bottom w:val="none" w:sz="0" w:space="0" w:color="auto"/>
        <w:right w:val="none" w:sz="0" w:space="0" w:color="auto"/>
      </w:divBdr>
    </w:div>
    <w:div w:id="1299872966">
      <w:bodyDiv w:val="1"/>
      <w:marLeft w:val="0"/>
      <w:marRight w:val="0"/>
      <w:marTop w:val="0"/>
      <w:marBottom w:val="0"/>
      <w:divBdr>
        <w:top w:val="none" w:sz="0" w:space="0" w:color="auto"/>
        <w:left w:val="none" w:sz="0" w:space="0" w:color="auto"/>
        <w:bottom w:val="none" w:sz="0" w:space="0" w:color="auto"/>
        <w:right w:val="none" w:sz="0" w:space="0" w:color="auto"/>
      </w:divBdr>
    </w:div>
    <w:div w:id="1300381926">
      <w:bodyDiv w:val="1"/>
      <w:marLeft w:val="0"/>
      <w:marRight w:val="0"/>
      <w:marTop w:val="0"/>
      <w:marBottom w:val="0"/>
      <w:divBdr>
        <w:top w:val="none" w:sz="0" w:space="0" w:color="auto"/>
        <w:left w:val="none" w:sz="0" w:space="0" w:color="auto"/>
        <w:bottom w:val="none" w:sz="0" w:space="0" w:color="auto"/>
        <w:right w:val="none" w:sz="0" w:space="0" w:color="auto"/>
      </w:divBdr>
    </w:div>
    <w:div w:id="1301690327">
      <w:bodyDiv w:val="1"/>
      <w:marLeft w:val="0"/>
      <w:marRight w:val="0"/>
      <w:marTop w:val="0"/>
      <w:marBottom w:val="0"/>
      <w:divBdr>
        <w:top w:val="none" w:sz="0" w:space="0" w:color="auto"/>
        <w:left w:val="none" w:sz="0" w:space="0" w:color="auto"/>
        <w:bottom w:val="none" w:sz="0" w:space="0" w:color="auto"/>
        <w:right w:val="none" w:sz="0" w:space="0" w:color="auto"/>
      </w:divBdr>
    </w:div>
    <w:div w:id="1302345817">
      <w:bodyDiv w:val="1"/>
      <w:marLeft w:val="0"/>
      <w:marRight w:val="0"/>
      <w:marTop w:val="0"/>
      <w:marBottom w:val="0"/>
      <w:divBdr>
        <w:top w:val="none" w:sz="0" w:space="0" w:color="auto"/>
        <w:left w:val="none" w:sz="0" w:space="0" w:color="auto"/>
        <w:bottom w:val="none" w:sz="0" w:space="0" w:color="auto"/>
        <w:right w:val="none" w:sz="0" w:space="0" w:color="auto"/>
      </w:divBdr>
    </w:div>
    <w:div w:id="1305087087">
      <w:bodyDiv w:val="1"/>
      <w:marLeft w:val="0"/>
      <w:marRight w:val="0"/>
      <w:marTop w:val="0"/>
      <w:marBottom w:val="0"/>
      <w:divBdr>
        <w:top w:val="none" w:sz="0" w:space="0" w:color="auto"/>
        <w:left w:val="none" w:sz="0" w:space="0" w:color="auto"/>
        <w:bottom w:val="none" w:sz="0" w:space="0" w:color="auto"/>
        <w:right w:val="none" w:sz="0" w:space="0" w:color="auto"/>
      </w:divBdr>
    </w:div>
    <w:div w:id="1307737294">
      <w:bodyDiv w:val="1"/>
      <w:marLeft w:val="0"/>
      <w:marRight w:val="0"/>
      <w:marTop w:val="0"/>
      <w:marBottom w:val="0"/>
      <w:divBdr>
        <w:top w:val="none" w:sz="0" w:space="0" w:color="auto"/>
        <w:left w:val="none" w:sz="0" w:space="0" w:color="auto"/>
        <w:bottom w:val="none" w:sz="0" w:space="0" w:color="auto"/>
        <w:right w:val="none" w:sz="0" w:space="0" w:color="auto"/>
      </w:divBdr>
    </w:div>
    <w:div w:id="1317610215">
      <w:bodyDiv w:val="1"/>
      <w:marLeft w:val="0"/>
      <w:marRight w:val="0"/>
      <w:marTop w:val="0"/>
      <w:marBottom w:val="0"/>
      <w:divBdr>
        <w:top w:val="none" w:sz="0" w:space="0" w:color="auto"/>
        <w:left w:val="none" w:sz="0" w:space="0" w:color="auto"/>
        <w:bottom w:val="none" w:sz="0" w:space="0" w:color="auto"/>
        <w:right w:val="none" w:sz="0" w:space="0" w:color="auto"/>
      </w:divBdr>
    </w:div>
    <w:div w:id="1322388670">
      <w:bodyDiv w:val="1"/>
      <w:marLeft w:val="0"/>
      <w:marRight w:val="0"/>
      <w:marTop w:val="0"/>
      <w:marBottom w:val="0"/>
      <w:divBdr>
        <w:top w:val="none" w:sz="0" w:space="0" w:color="auto"/>
        <w:left w:val="none" w:sz="0" w:space="0" w:color="auto"/>
        <w:bottom w:val="none" w:sz="0" w:space="0" w:color="auto"/>
        <w:right w:val="none" w:sz="0" w:space="0" w:color="auto"/>
      </w:divBdr>
    </w:div>
    <w:div w:id="1327904240">
      <w:bodyDiv w:val="1"/>
      <w:marLeft w:val="0"/>
      <w:marRight w:val="0"/>
      <w:marTop w:val="0"/>
      <w:marBottom w:val="0"/>
      <w:divBdr>
        <w:top w:val="none" w:sz="0" w:space="0" w:color="auto"/>
        <w:left w:val="none" w:sz="0" w:space="0" w:color="auto"/>
        <w:bottom w:val="none" w:sz="0" w:space="0" w:color="auto"/>
        <w:right w:val="none" w:sz="0" w:space="0" w:color="auto"/>
      </w:divBdr>
    </w:div>
    <w:div w:id="1334382611">
      <w:bodyDiv w:val="1"/>
      <w:marLeft w:val="0"/>
      <w:marRight w:val="0"/>
      <w:marTop w:val="0"/>
      <w:marBottom w:val="0"/>
      <w:divBdr>
        <w:top w:val="none" w:sz="0" w:space="0" w:color="auto"/>
        <w:left w:val="none" w:sz="0" w:space="0" w:color="auto"/>
        <w:bottom w:val="none" w:sz="0" w:space="0" w:color="auto"/>
        <w:right w:val="none" w:sz="0" w:space="0" w:color="auto"/>
      </w:divBdr>
    </w:div>
    <w:div w:id="1334725704">
      <w:bodyDiv w:val="1"/>
      <w:marLeft w:val="0"/>
      <w:marRight w:val="0"/>
      <w:marTop w:val="0"/>
      <w:marBottom w:val="0"/>
      <w:divBdr>
        <w:top w:val="none" w:sz="0" w:space="0" w:color="auto"/>
        <w:left w:val="none" w:sz="0" w:space="0" w:color="auto"/>
        <w:bottom w:val="none" w:sz="0" w:space="0" w:color="auto"/>
        <w:right w:val="none" w:sz="0" w:space="0" w:color="auto"/>
      </w:divBdr>
    </w:div>
    <w:div w:id="1337464579">
      <w:bodyDiv w:val="1"/>
      <w:marLeft w:val="0"/>
      <w:marRight w:val="0"/>
      <w:marTop w:val="0"/>
      <w:marBottom w:val="0"/>
      <w:divBdr>
        <w:top w:val="none" w:sz="0" w:space="0" w:color="auto"/>
        <w:left w:val="none" w:sz="0" w:space="0" w:color="auto"/>
        <w:bottom w:val="none" w:sz="0" w:space="0" w:color="auto"/>
        <w:right w:val="none" w:sz="0" w:space="0" w:color="auto"/>
      </w:divBdr>
    </w:div>
    <w:div w:id="1345328299">
      <w:bodyDiv w:val="1"/>
      <w:marLeft w:val="0"/>
      <w:marRight w:val="0"/>
      <w:marTop w:val="0"/>
      <w:marBottom w:val="0"/>
      <w:divBdr>
        <w:top w:val="none" w:sz="0" w:space="0" w:color="auto"/>
        <w:left w:val="none" w:sz="0" w:space="0" w:color="auto"/>
        <w:bottom w:val="none" w:sz="0" w:space="0" w:color="auto"/>
        <w:right w:val="none" w:sz="0" w:space="0" w:color="auto"/>
      </w:divBdr>
    </w:div>
    <w:div w:id="1347516407">
      <w:bodyDiv w:val="1"/>
      <w:marLeft w:val="0"/>
      <w:marRight w:val="0"/>
      <w:marTop w:val="0"/>
      <w:marBottom w:val="0"/>
      <w:divBdr>
        <w:top w:val="none" w:sz="0" w:space="0" w:color="auto"/>
        <w:left w:val="none" w:sz="0" w:space="0" w:color="auto"/>
        <w:bottom w:val="none" w:sz="0" w:space="0" w:color="auto"/>
        <w:right w:val="none" w:sz="0" w:space="0" w:color="auto"/>
      </w:divBdr>
    </w:div>
    <w:div w:id="1353456408">
      <w:bodyDiv w:val="1"/>
      <w:marLeft w:val="0"/>
      <w:marRight w:val="0"/>
      <w:marTop w:val="0"/>
      <w:marBottom w:val="0"/>
      <w:divBdr>
        <w:top w:val="none" w:sz="0" w:space="0" w:color="auto"/>
        <w:left w:val="none" w:sz="0" w:space="0" w:color="auto"/>
        <w:bottom w:val="none" w:sz="0" w:space="0" w:color="auto"/>
        <w:right w:val="none" w:sz="0" w:space="0" w:color="auto"/>
      </w:divBdr>
    </w:div>
    <w:div w:id="1354529277">
      <w:bodyDiv w:val="1"/>
      <w:marLeft w:val="0"/>
      <w:marRight w:val="0"/>
      <w:marTop w:val="0"/>
      <w:marBottom w:val="0"/>
      <w:divBdr>
        <w:top w:val="none" w:sz="0" w:space="0" w:color="auto"/>
        <w:left w:val="none" w:sz="0" w:space="0" w:color="auto"/>
        <w:bottom w:val="none" w:sz="0" w:space="0" w:color="auto"/>
        <w:right w:val="none" w:sz="0" w:space="0" w:color="auto"/>
      </w:divBdr>
    </w:div>
    <w:div w:id="1360933723">
      <w:bodyDiv w:val="1"/>
      <w:marLeft w:val="0"/>
      <w:marRight w:val="0"/>
      <w:marTop w:val="0"/>
      <w:marBottom w:val="0"/>
      <w:divBdr>
        <w:top w:val="none" w:sz="0" w:space="0" w:color="auto"/>
        <w:left w:val="none" w:sz="0" w:space="0" w:color="auto"/>
        <w:bottom w:val="none" w:sz="0" w:space="0" w:color="auto"/>
        <w:right w:val="none" w:sz="0" w:space="0" w:color="auto"/>
      </w:divBdr>
    </w:div>
    <w:div w:id="1362584692">
      <w:bodyDiv w:val="1"/>
      <w:marLeft w:val="0"/>
      <w:marRight w:val="0"/>
      <w:marTop w:val="0"/>
      <w:marBottom w:val="0"/>
      <w:divBdr>
        <w:top w:val="none" w:sz="0" w:space="0" w:color="auto"/>
        <w:left w:val="none" w:sz="0" w:space="0" w:color="auto"/>
        <w:bottom w:val="none" w:sz="0" w:space="0" w:color="auto"/>
        <w:right w:val="none" w:sz="0" w:space="0" w:color="auto"/>
      </w:divBdr>
    </w:div>
    <w:div w:id="1363627040">
      <w:bodyDiv w:val="1"/>
      <w:marLeft w:val="0"/>
      <w:marRight w:val="0"/>
      <w:marTop w:val="0"/>
      <w:marBottom w:val="0"/>
      <w:divBdr>
        <w:top w:val="none" w:sz="0" w:space="0" w:color="auto"/>
        <w:left w:val="none" w:sz="0" w:space="0" w:color="auto"/>
        <w:bottom w:val="none" w:sz="0" w:space="0" w:color="auto"/>
        <w:right w:val="none" w:sz="0" w:space="0" w:color="auto"/>
      </w:divBdr>
    </w:div>
    <w:div w:id="1364015800">
      <w:bodyDiv w:val="1"/>
      <w:marLeft w:val="0"/>
      <w:marRight w:val="0"/>
      <w:marTop w:val="0"/>
      <w:marBottom w:val="0"/>
      <w:divBdr>
        <w:top w:val="none" w:sz="0" w:space="0" w:color="auto"/>
        <w:left w:val="none" w:sz="0" w:space="0" w:color="auto"/>
        <w:bottom w:val="none" w:sz="0" w:space="0" w:color="auto"/>
        <w:right w:val="none" w:sz="0" w:space="0" w:color="auto"/>
      </w:divBdr>
    </w:div>
    <w:div w:id="1365054853">
      <w:bodyDiv w:val="1"/>
      <w:marLeft w:val="0"/>
      <w:marRight w:val="0"/>
      <w:marTop w:val="0"/>
      <w:marBottom w:val="0"/>
      <w:divBdr>
        <w:top w:val="none" w:sz="0" w:space="0" w:color="auto"/>
        <w:left w:val="none" w:sz="0" w:space="0" w:color="auto"/>
        <w:bottom w:val="none" w:sz="0" w:space="0" w:color="auto"/>
        <w:right w:val="none" w:sz="0" w:space="0" w:color="auto"/>
      </w:divBdr>
    </w:div>
    <w:div w:id="1368219062">
      <w:bodyDiv w:val="1"/>
      <w:marLeft w:val="0"/>
      <w:marRight w:val="0"/>
      <w:marTop w:val="0"/>
      <w:marBottom w:val="0"/>
      <w:divBdr>
        <w:top w:val="none" w:sz="0" w:space="0" w:color="auto"/>
        <w:left w:val="none" w:sz="0" w:space="0" w:color="auto"/>
        <w:bottom w:val="none" w:sz="0" w:space="0" w:color="auto"/>
        <w:right w:val="none" w:sz="0" w:space="0" w:color="auto"/>
      </w:divBdr>
    </w:div>
    <w:div w:id="1369332168">
      <w:bodyDiv w:val="1"/>
      <w:marLeft w:val="0"/>
      <w:marRight w:val="0"/>
      <w:marTop w:val="0"/>
      <w:marBottom w:val="0"/>
      <w:divBdr>
        <w:top w:val="none" w:sz="0" w:space="0" w:color="auto"/>
        <w:left w:val="none" w:sz="0" w:space="0" w:color="auto"/>
        <w:bottom w:val="none" w:sz="0" w:space="0" w:color="auto"/>
        <w:right w:val="none" w:sz="0" w:space="0" w:color="auto"/>
      </w:divBdr>
    </w:div>
    <w:div w:id="1373845053">
      <w:bodyDiv w:val="1"/>
      <w:marLeft w:val="0"/>
      <w:marRight w:val="0"/>
      <w:marTop w:val="0"/>
      <w:marBottom w:val="0"/>
      <w:divBdr>
        <w:top w:val="none" w:sz="0" w:space="0" w:color="auto"/>
        <w:left w:val="none" w:sz="0" w:space="0" w:color="auto"/>
        <w:bottom w:val="none" w:sz="0" w:space="0" w:color="auto"/>
        <w:right w:val="none" w:sz="0" w:space="0" w:color="auto"/>
      </w:divBdr>
    </w:div>
    <w:div w:id="1373963125">
      <w:bodyDiv w:val="1"/>
      <w:marLeft w:val="0"/>
      <w:marRight w:val="0"/>
      <w:marTop w:val="0"/>
      <w:marBottom w:val="0"/>
      <w:divBdr>
        <w:top w:val="none" w:sz="0" w:space="0" w:color="auto"/>
        <w:left w:val="none" w:sz="0" w:space="0" w:color="auto"/>
        <w:bottom w:val="none" w:sz="0" w:space="0" w:color="auto"/>
        <w:right w:val="none" w:sz="0" w:space="0" w:color="auto"/>
      </w:divBdr>
    </w:div>
    <w:div w:id="1380200100">
      <w:bodyDiv w:val="1"/>
      <w:marLeft w:val="0"/>
      <w:marRight w:val="0"/>
      <w:marTop w:val="0"/>
      <w:marBottom w:val="0"/>
      <w:divBdr>
        <w:top w:val="none" w:sz="0" w:space="0" w:color="auto"/>
        <w:left w:val="none" w:sz="0" w:space="0" w:color="auto"/>
        <w:bottom w:val="none" w:sz="0" w:space="0" w:color="auto"/>
        <w:right w:val="none" w:sz="0" w:space="0" w:color="auto"/>
      </w:divBdr>
    </w:div>
    <w:div w:id="1381637087">
      <w:bodyDiv w:val="1"/>
      <w:marLeft w:val="0"/>
      <w:marRight w:val="0"/>
      <w:marTop w:val="0"/>
      <w:marBottom w:val="0"/>
      <w:divBdr>
        <w:top w:val="none" w:sz="0" w:space="0" w:color="auto"/>
        <w:left w:val="none" w:sz="0" w:space="0" w:color="auto"/>
        <w:bottom w:val="none" w:sz="0" w:space="0" w:color="auto"/>
        <w:right w:val="none" w:sz="0" w:space="0" w:color="auto"/>
      </w:divBdr>
    </w:div>
    <w:div w:id="1382899978">
      <w:bodyDiv w:val="1"/>
      <w:marLeft w:val="0"/>
      <w:marRight w:val="0"/>
      <w:marTop w:val="0"/>
      <w:marBottom w:val="0"/>
      <w:divBdr>
        <w:top w:val="none" w:sz="0" w:space="0" w:color="auto"/>
        <w:left w:val="none" w:sz="0" w:space="0" w:color="auto"/>
        <w:bottom w:val="none" w:sz="0" w:space="0" w:color="auto"/>
        <w:right w:val="none" w:sz="0" w:space="0" w:color="auto"/>
      </w:divBdr>
    </w:div>
    <w:div w:id="1385180929">
      <w:bodyDiv w:val="1"/>
      <w:marLeft w:val="0"/>
      <w:marRight w:val="0"/>
      <w:marTop w:val="0"/>
      <w:marBottom w:val="0"/>
      <w:divBdr>
        <w:top w:val="none" w:sz="0" w:space="0" w:color="auto"/>
        <w:left w:val="none" w:sz="0" w:space="0" w:color="auto"/>
        <w:bottom w:val="none" w:sz="0" w:space="0" w:color="auto"/>
        <w:right w:val="none" w:sz="0" w:space="0" w:color="auto"/>
      </w:divBdr>
    </w:div>
    <w:div w:id="1391347182">
      <w:bodyDiv w:val="1"/>
      <w:marLeft w:val="0"/>
      <w:marRight w:val="0"/>
      <w:marTop w:val="0"/>
      <w:marBottom w:val="0"/>
      <w:divBdr>
        <w:top w:val="none" w:sz="0" w:space="0" w:color="auto"/>
        <w:left w:val="none" w:sz="0" w:space="0" w:color="auto"/>
        <w:bottom w:val="none" w:sz="0" w:space="0" w:color="auto"/>
        <w:right w:val="none" w:sz="0" w:space="0" w:color="auto"/>
      </w:divBdr>
    </w:div>
    <w:div w:id="1398280616">
      <w:bodyDiv w:val="1"/>
      <w:marLeft w:val="0"/>
      <w:marRight w:val="0"/>
      <w:marTop w:val="0"/>
      <w:marBottom w:val="0"/>
      <w:divBdr>
        <w:top w:val="none" w:sz="0" w:space="0" w:color="auto"/>
        <w:left w:val="none" w:sz="0" w:space="0" w:color="auto"/>
        <w:bottom w:val="none" w:sz="0" w:space="0" w:color="auto"/>
        <w:right w:val="none" w:sz="0" w:space="0" w:color="auto"/>
      </w:divBdr>
    </w:div>
    <w:div w:id="1399740353">
      <w:bodyDiv w:val="1"/>
      <w:marLeft w:val="0"/>
      <w:marRight w:val="0"/>
      <w:marTop w:val="0"/>
      <w:marBottom w:val="0"/>
      <w:divBdr>
        <w:top w:val="none" w:sz="0" w:space="0" w:color="auto"/>
        <w:left w:val="none" w:sz="0" w:space="0" w:color="auto"/>
        <w:bottom w:val="none" w:sz="0" w:space="0" w:color="auto"/>
        <w:right w:val="none" w:sz="0" w:space="0" w:color="auto"/>
      </w:divBdr>
    </w:div>
    <w:div w:id="1402173398">
      <w:bodyDiv w:val="1"/>
      <w:marLeft w:val="0"/>
      <w:marRight w:val="0"/>
      <w:marTop w:val="0"/>
      <w:marBottom w:val="0"/>
      <w:divBdr>
        <w:top w:val="none" w:sz="0" w:space="0" w:color="auto"/>
        <w:left w:val="none" w:sz="0" w:space="0" w:color="auto"/>
        <w:bottom w:val="none" w:sz="0" w:space="0" w:color="auto"/>
        <w:right w:val="none" w:sz="0" w:space="0" w:color="auto"/>
      </w:divBdr>
    </w:div>
    <w:div w:id="1403211998">
      <w:bodyDiv w:val="1"/>
      <w:marLeft w:val="0"/>
      <w:marRight w:val="0"/>
      <w:marTop w:val="0"/>
      <w:marBottom w:val="0"/>
      <w:divBdr>
        <w:top w:val="none" w:sz="0" w:space="0" w:color="auto"/>
        <w:left w:val="none" w:sz="0" w:space="0" w:color="auto"/>
        <w:bottom w:val="none" w:sz="0" w:space="0" w:color="auto"/>
        <w:right w:val="none" w:sz="0" w:space="0" w:color="auto"/>
      </w:divBdr>
    </w:div>
    <w:div w:id="1405640343">
      <w:bodyDiv w:val="1"/>
      <w:marLeft w:val="0"/>
      <w:marRight w:val="0"/>
      <w:marTop w:val="0"/>
      <w:marBottom w:val="0"/>
      <w:divBdr>
        <w:top w:val="none" w:sz="0" w:space="0" w:color="auto"/>
        <w:left w:val="none" w:sz="0" w:space="0" w:color="auto"/>
        <w:bottom w:val="none" w:sz="0" w:space="0" w:color="auto"/>
        <w:right w:val="none" w:sz="0" w:space="0" w:color="auto"/>
      </w:divBdr>
    </w:div>
    <w:div w:id="1406535529">
      <w:bodyDiv w:val="1"/>
      <w:marLeft w:val="0"/>
      <w:marRight w:val="0"/>
      <w:marTop w:val="0"/>
      <w:marBottom w:val="0"/>
      <w:divBdr>
        <w:top w:val="none" w:sz="0" w:space="0" w:color="auto"/>
        <w:left w:val="none" w:sz="0" w:space="0" w:color="auto"/>
        <w:bottom w:val="none" w:sz="0" w:space="0" w:color="auto"/>
        <w:right w:val="none" w:sz="0" w:space="0" w:color="auto"/>
      </w:divBdr>
    </w:div>
    <w:div w:id="1410617036">
      <w:bodyDiv w:val="1"/>
      <w:marLeft w:val="0"/>
      <w:marRight w:val="0"/>
      <w:marTop w:val="0"/>
      <w:marBottom w:val="0"/>
      <w:divBdr>
        <w:top w:val="none" w:sz="0" w:space="0" w:color="auto"/>
        <w:left w:val="none" w:sz="0" w:space="0" w:color="auto"/>
        <w:bottom w:val="none" w:sz="0" w:space="0" w:color="auto"/>
        <w:right w:val="none" w:sz="0" w:space="0" w:color="auto"/>
      </w:divBdr>
    </w:div>
    <w:div w:id="1413157942">
      <w:bodyDiv w:val="1"/>
      <w:marLeft w:val="0"/>
      <w:marRight w:val="0"/>
      <w:marTop w:val="0"/>
      <w:marBottom w:val="0"/>
      <w:divBdr>
        <w:top w:val="none" w:sz="0" w:space="0" w:color="auto"/>
        <w:left w:val="none" w:sz="0" w:space="0" w:color="auto"/>
        <w:bottom w:val="none" w:sz="0" w:space="0" w:color="auto"/>
        <w:right w:val="none" w:sz="0" w:space="0" w:color="auto"/>
      </w:divBdr>
    </w:div>
    <w:div w:id="1422872385">
      <w:bodyDiv w:val="1"/>
      <w:marLeft w:val="0"/>
      <w:marRight w:val="0"/>
      <w:marTop w:val="0"/>
      <w:marBottom w:val="0"/>
      <w:divBdr>
        <w:top w:val="none" w:sz="0" w:space="0" w:color="auto"/>
        <w:left w:val="none" w:sz="0" w:space="0" w:color="auto"/>
        <w:bottom w:val="none" w:sz="0" w:space="0" w:color="auto"/>
        <w:right w:val="none" w:sz="0" w:space="0" w:color="auto"/>
      </w:divBdr>
    </w:div>
    <w:div w:id="1428841786">
      <w:bodyDiv w:val="1"/>
      <w:marLeft w:val="0"/>
      <w:marRight w:val="0"/>
      <w:marTop w:val="0"/>
      <w:marBottom w:val="0"/>
      <w:divBdr>
        <w:top w:val="none" w:sz="0" w:space="0" w:color="auto"/>
        <w:left w:val="none" w:sz="0" w:space="0" w:color="auto"/>
        <w:bottom w:val="none" w:sz="0" w:space="0" w:color="auto"/>
        <w:right w:val="none" w:sz="0" w:space="0" w:color="auto"/>
      </w:divBdr>
    </w:div>
    <w:div w:id="1430814588">
      <w:bodyDiv w:val="1"/>
      <w:marLeft w:val="0"/>
      <w:marRight w:val="0"/>
      <w:marTop w:val="0"/>
      <w:marBottom w:val="0"/>
      <w:divBdr>
        <w:top w:val="none" w:sz="0" w:space="0" w:color="auto"/>
        <w:left w:val="none" w:sz="0" w:space="0" w:color="auto"/>
        <w:bottom w:val="none" w:sz="0" w:space="0" w:color="auto"/>
        <w:right w:val="none" w:sz="0" w:space="0" w:color="auto"/>
      </w:divBdr>
    </w:div>
    <w:div w:id="1435327714">
      <w:bodyDiv w:val="1"/>
      <w:marLeft w:val="0"/>
      <w:marRight w:val="0"/>
      <w:marTop w:val="0"/>
      <w:marBottom w:val="0"/>
      <w:divBdr>
        <w:top w:val="none" w:sz="0" w:space="0" w:color="auto"/>
        <w:left w:val="none" w:sz="0" w:space="0" w:color="auto"/>
        <w:bottom w:val="none" w:sz="0" w:space="0" w:color="auto"/>
        <w:right w:val="none" w:sz="0" w:space="0" w:color="auto"/>
      </w:divBdr>
    </w:div>
    <w:div w:id="1435587216">
      <w:bodyDiv w:val="1"/>
      <w:marLeft w:val="0"/>
      <w:marRight w:val="0"/>
      <w:marTop w:val="0"/>
      <w:marBottom w:val="0"/>
      <w:divBdr>
        <w:top w:val="none" w:sz="0" w:space="0" w:color="auto"/>
        <w:left w:val="none" w:sz="0" w:space="0" w:color="auto"/>
        <w:bottom w:val="none" w:sz="0" w:space="0" w:color="auto"/>
        <w:right w:val="none" w:sz="0" w:space="0" w:color="auto"/>
      </w:divBdr>
    </w:div>
    <w:div w:id="1437795886">
      <w:bodyDiv w:val="1"/>
      <w:marLeft w:val="0"/>
      <w:marRight w:val="0"/>
      <w:marTop w:val="0"/>
      <w:marBottom w:val="0"/>
      <w:divBdr>
        <w:top w:val="none" w:sz="0" w:space="0" w:color="auto"/>
        <w:left w:val="none" w:sz="0" w:space="0" w:color="auto"/>
        <w:bottom w:val="none" w:sz="0" w:space="0" w:color="auto"/>
        <w:right w:val="none" w:sz="0" w:space="0" w:color="auto"/>
      </w:divBdr>
    </w:div>
    <w:div w:id="1439175965">
      <w:bodyDiv w:val="1"/>
      <w:marLeft w:val="0"/>
      <w:marRight w:val="0"/>
      <w:marTop w:val="0"/>
      <w:marBottom w:val="0"/>
      <w:divBdr>
        <w:top w:val="none" w:sz="0" w:space="0" w:color="auto"/>
        <w:left w:val="none" w:sz="0" w:space="0" w:color="auto"/>
        <w:bottom w:val="none" w:sz="0" w:space="0" w:color="auto"/>
        <w:right w:val="none" w:sz="0" w:space="0" w:color="auto"/>
      </w:divBdr>
    </w:div>
    <w:div w:id="1439249834">
      <w:bodyDiv w:val="1"/>
      <w:marLeft w:val="0"/>
      <w:marRight w:val="0"/>
      <w:marTop w:val="0"/>
      <w:marBottom w:val="0"/>
      <w:divBdr>
        <w:top w:val="none" w:sz="0" w:space="0" w:color="auto"/>
        <w:left w:val="none" w:sz="0" w:space="0" w:color="auto"/>
        <w:bottom w:val="none" w:sz="0" w:space="0" w:color="auto"/>
        <w:right w:val="none" w:sz="0" w:space="0" w:color="auto"/>
      </w:divBdr>
    </w:div>
    <w:div w:id="1440178102">
      <w:bodyDiv w:val="1"/>
      <w:marLeft w:val="0"/>
      <w:marRight w:val="0"/>
      <w:marTop w:val="0"/>
      <w:marBottom w:val="0"/>
      <w:divBdr>
        <w:top w:val="none" w:sz="0" w:space="0" w:color="auto"/>
        <w:left w:val="none" w:sz="0" w:space="0" w:color="auto"/>
        <w:bottom w:val="none" w:sz="0" w:space="0" w:color="auto"/>
        <w:right w:val="none" w:sz="0" w:space="0" w:color="auto"/>
      </w:divBdr>
    </w:div>
    <w:div w:id="1442335867">
      <w:bodyDiv w:val="1"/>
      <w:marLeft w:val="0"/>
      <w:marRight w:val="0"/>
      <w:marTop w:val="0"/>
      <w:marBottom w:val="0"/>
      <w:divBdr>
        <w:top w:val="none" w:sz="0" w:space="0" w:color="auto"/>
        <w:left w:val="none" w:sz="0" w:space="0" w:color="auto"/>
        <w:bottom w:val="none" w:sz="0" w:space="0" w:color="auto"/>
        <w:right w:val="none" w:sz="0" w:space="0" w:color="auto"/>
      </w:divBdr>
    </w:div>
    <w:div w:id="1453865910">
      <w:bodyDiv w:val="1"/>
      <w:marLeft w:val="0"/>
      <w:marRight w:val="0"/>
      <w:marTop w:val="0"/>
      <w:marBottom w:val="0"/>
      <w:divBdr>
        <w:top w:val="none" w:sz="0" w:space="0" w:color="auto"/>
        <w:left w:val="none" w:sz="0" w:space="0" w:color="auto"/>
        <w:bottom w:val="none" w:sz="0" w:space="0" w:color="auto"/>
        <w:right w:val="none" w:sz="0" w:space="0" w:color="auto"/>
      </w:divBdr>
    </w:div>
    <w:div w:id="1454711209">
      <w:bodyDiv w:val="1"/>
      <w:marLeft w:val="0"/>
      <w:marRight w:val="0"/>
      <w:marTop w:val="0"/>
      <w:marBottom w:val="0"/>
      <w:divBdr>
        <w:top w:val="none" w:sz="0" w:space="0" w:color="auto"/>
        <w:left w:val="none" w:sz="0" w:space="0" w:color="auto"/>
        <w:bottom w:val="none" w:sz="0" w:space="0" w:color="auto"/>
        <w:right w:val="none" w:sz="0" w:space="0" w:color="auto"/>
      </w:divBdr>
    </w:div>
    <w:div w:id="1456560109">
      <w:bodyDiv w:val="1"/>
      <w:marLeft w:val="0"/>
      <w:marRight w:val="0"/>
      <w:marTop w:val="0"/>
      <w:marBottom w:val="0"/>
      <w:divBdr>
        <w:top w:val="none" w:sz="0" w:space="0" w:color="auto"/>
        <w:left w:val="none" w:sz="0" w:space="0" w:color="auto"/>
        <w:bottom w:val="none" w:sz="0" w:space="0" w:color="auto"/>
        <w:right w:val="none" w:sz="0" w:space="0" w:color="auto"/>
      </w:divBdr>
    </w:div>
    <w:div w:id="1459761084">
      <w:bodyDiv w:val="1"/>
      <w:marLeft w:val="0"/>
      <w:marRight w:val="0"/>
      <w:marTop w:val="0"/>
      <w:marBottom w:val="0"/>
      <w:divBdr>
        <w:top w:val="none" w:sz="0" w:space="0" w:color="auto"/>
        <w:left w:val="none" w:sz="0" w:space="0" w:color="auto"/>
        <w:bottom w:val="none" w:sz="0" w:space="0" w:color="auto"/>
        <w:right w:val="none" w:sz="0" w:space="0" w:color="auto"/>
      </w:divBdr>
    </w:div>
    <w:div w:id="1466002435">
      <w:bodyDiv w:val="1"/>
      <w:marLeft w:val="0"/>
      <w:marRight w:val="0"/>
      <w:marTop w:val="0"/>
      <w:marBottom w:val="0"/>
      <w:divBdr>
        <w:top w:val="none" w:sz="0" w:space="0" w:color="auto"/>
        <w:left w:val="none" w:sz="0" w:space="0" w:color="auto"/>
        <w:bottom w:val="none" w:sz="0" w:space="0" w:color="auto"/>
        <w:right w:val="none" w:sz="0" w:space="0" w:color="auto"/>
      </w:divBdr>
    </w:div>
    <w:div w:id="1468476323">
      <w:bodyDiv w:val="1"/>
      <w:marLeft w:val="0"/>
      <w:marRight w:val="0"/>
      <w:marTop w:val="0"/>
      <w:marBottom w:val="0"/>
      <w:divBdr>
        <w:top w:val="none" w:sz="0" w:space="0" w:color="auto"/>
        <w:left w:val="none" w:sz="0" w:space="0" w:color="auto"/>
        <w:bottom w:val="none" w:sz="0" w:space="0" w:color="auto"/>
        <w:right w:val="none" w:sz="0" w:space="0" w:color="auto"/>
      </w:divBdr>
    </w:div>
    <w:div w:id="1469589547">
      <w:bodyDiv w:val="1"/>
      <w:marLeft w:val="0"/>
      <w:marRight w:val="0"/>
      <w:marTop w:val="0"/>
      <w:marBottom w:val="0"/>
      <w:divBdr>
        <w:top w:val="none" w:sz="0" w:space="0" w:color="auto"/>
        <w:left w:val="none" w:sz="0" w:space="0" w:color="auto"/>
        <w:bottom w:val="none" w:sz="0" w:space="0" w:color="auto"/>
        <w:right w:val="none" w:sz="0" w:space="0" w:color="auto"/>
      </w:divBdr>
    </w:div>
    <w:div w:id="1470201497">
      <w:bodyDiv w:val="1"/>
      <w:marLeft w:val="0"/>
      <w:marRight w:val="0"/>
      <w:marTop w:val="0"/>
      <w:marBottom w:val="0"/>
      <w:divBdr>
        <w:top w:val="none" w:sz="0" w:space="0" w:color="auto"/>
        <w:left w:val="none" w:sz="0" w:space="0" w:color="auto"/>
        <w:bottom w:val="none" w:sz="0" w:space="0" w:color="auto"/>
        <w:right w:val="none" w:sz="0" w:space="0" w:color="auto"/>
      </w:divBdr>
    </w:div>
    <w:div w:id="1473139146">
      <w:bodyDiv w:val="1"/>
      <w:marLeft w:val="0"/>
      <w:marRight w:val="0"/>
      <w:marTop w:val="0"/>
      <w:marBottom w:val="0"/>
      <w:divBdr>
        <w:top w:val="none" w:sz="0" w:space="0" w:color="auto"/>
        <w:left w:val="none" w:sz="0" w:space="0" w:color="auto"/>
        <w:bottom w:val="none" w:sz="0" w:space="0" w:color="auto"/>
        <w:right w:val="none" w:sz="0" w:space="0" w:color="auto"/>
      </w:divBdr>
    </w:div>
    <w:div w:id="1475027103">
      <w:bodyDiv w:val="1"/>
      <w:marLeft w:val="0"/>
      <w:marRight w:val="0"/>
      <w:marTop w:val="0"/>
      <w:marBottom w:val="0"/>
      <w:divBdr>
        <w:top w:val="none" w:sz="0" w:space="0" w:color="auto"/>
        <w:left w:val="none" w:sz="0" w:space="0" w:color="auto"/>
        <w:bottom w:val="none" w:sz="0" w:space="0" w:color="auto"/>
        <w:right w:val="none" w:sz="0" w:space="0" w:color="auto"/>
      </w:divBdr>
    </w:div>
    <w:div w:id="1478230948">
      <w:bodyDiv w:val="1"/>
      <w:marLeft w:val="0"/>
      <w:marRight w:val="0"/>
      <w:marTop w:val="0"/>
      <w:marBottom w:val="0"/>
      <w:divBdr>
        <w:top w:val="none" w:sz="0" w:space="0" w:color="auto"/>
        <w:left w:val="none" w:sz="0" w:space="0" w:color="auto"/>
        <w:bottom w:val="none" w:sz="0" w:space="0" w:color="auto"/>
        <w:right w:val="none" w:sz="0" w:space="0" w:color="auto"/>
      </w:divBdr>
    </w:div>
    <w:div w:id="1483233050">
      <w:bodyDiv w:val="1"/>
      <w:marLeft w:val="0"/>
      <w:marRight w:val="0"/>
      <w:marTop w:val="0"/>
      <w:marBottom w:val="0"/>
      <w:divBdr>
        <w:top w:val="none" w:sz="0" w:space="0" w:color="auto"/>
        <w:left w:val="none" w:sz="0" w:space="0" w:color="auto"/>
        <w:bottom w:val="none" w:sz="0" w:space="0" w:color="auto"/>
        <w:right w:val="none" w:sz="0" w:space="0" w:color="auto"/>
      </w:divBdr>
    </w:div>
    <w:div w:id="1489440187">
      <w:bodyDiv w:val="1"/>
      <w:marLeft w:val="0"/>
      <w:marRight w:val="0"/>
      <w:marTop w:val="0"/>
      <w:marBottom w:val="0"/>
      <w:divBdr>
        <w:top w:val="none" w:sz="0" w:space="0" w:color="auto"/>
        <w:left w:val="none" w:sz="0" w:space="0" w:color="auto"/>
        <w:bottom w:val="none" w:sz="0" w:space="0" w:color="auto"/>
        <w:right w:val="none" w:sz="0" w:space="0" w:color="auto"/>
      </w:divBdr>
    </w:div>
    <w:div w:id="1491218333">
      <w:bodyDiv w:val="1"/>
      <w:marLeft w:val="0"/>
      <w:marRight w:val="0"/>
      <w:marTop w:val="0"/>
      <w:marBottom w:val="0"/>
      <w:divBdr>
        <w:top w:val="none" w:sz="0" w:space="0" w:color="auto"/>
        <w:left w:val="none" w:sz="0" w:space="0" w:color="auto"/>
        <w:bottom w:val="none" w:sz="0" w:space="0" w:color="auto"/>
        <w:right w:val="none" w:sz="0" w:space="0" w:color="auto"/>
      </w:divBdr>
    </w:div>
    <w:div w:id="1491753698">
      <w:bodyDiv w:val="1"/>
      <w:marLeft w:val="0"/>
      <w:marRight w:val="0"/>
      <w:marTop w:val="0"/>
      <w:marBottom w:val="0"/>
      <w:divBdr>
        <w:top w:val="none" w:sz="0" w:space="0" w:color="auto"/>
        <w:left w:val="none" w:sz="0" w:space="0" w:color="auto"/>
        <w:bottom w:val="none" w:sz="0" w:space="0" w:color="auto"/>
        <w:right w:val="none" w:sz="0" w:space="0" w:color="auto"/>
      </w:divBdr>
    </w:div>
    <w:div w:id="1494755838">
      <w:bodyDiv w:val="1"/>
      <w:marLeft w:val="0"/>
      <w:marRight w:val="0"/>
      <w:marTop w:val="0"/>
      <w:marBottom w:val="0"/>
      <w:divBdr>
        <w:top w:val="none" w:sz="0" w:space="0" w:color="auto"/>
        <w:left w:val="none" w:sz="0" w:space="0" w:color="auto"/>
        <w:bottom w:val="none" w:sz="0" w:space="0" w:color="auto"/>
        <w:right w:val="none" w:sz="0" w:space="0" w:color="auto"/>
      </w:divBdr>
    </w:div>
    <w:div w:id="1496267460">
      <w:bodyDiv w:val="1"/>
      <w:marLeft w:val="0"/>
      <w:marRight w:val="0"/>
      <w:marTop w:val="0"/>
      <w:marBottom w:val="0"/>
      <w:divBdr>
        <w:top w:val="none" w:sz="0" w:space="0" w:color="auto"/>
        <w:left w:val="none" w:sz="0" w:space="0" w:color="auto"/>
        <w:bottom w:val="none" w:sz="0" w:space="0" w:color="auto"/>
        <w:right w:val="none" w:sz="0" w:space="0" w:color="auto"/>
      </w:divBdr>
    </w:div>
    <w:div w:id="1501775401">
      <w:bodyDiv w:val="1"/>
      <w:marLeft w:val="0"/>
      <w:marRight w:val="0"/>
      <w:marTop w:val="0"/>
      <w:marBottom w:val="0"/>
      <w:divBdr>
        <w:top w:val="none" w:sz="0" w:space="0" w:color="auto"/>
        <w:left w:val="none" w:sz="0" w:space="0" w:color="auto"/>
        <w:bottom w:val="none" w:sz="0" w:space="0" w:color="auto"/>
        <w:right w:val="none" w:sz="0" w:space="0" w:color="auto"/>
      </w:divBdr>
    </w:div>
    <w:div w:id="1506087420">
      <w:bodyDiv w:val="1"/>
      <w:marLeft w:val="0"/>
      <w:marRight w:val="0"/>
      <w:marTop w:val="0"/>
      <w:marBottom w:val="0"/>
      <w:divBdr>
        <w:top w:val="none" w:sz="0" w:space="0" w:color="auto"/>
        <w:left w:val="none" w:sz="0" w:space="0" w:color="auto"/>
        <w:bottom w:val="none" w:sz="0" w:space="0" w:color="auto"/>
        <w:right w:val="none" w:sz="0" w:space="0" w:color="auto"/>
      </w:divBdr>
    </w:div>
    <w:div w:id="1509104257">
      <w:bodyDiv w:val="1"/>
      <w:marLeft w:val="0"/>
      <w:marRight w:val="0"/>
      <w:marTop w:val="0"/>
      <w:marBottom w:val="0"/>
      <w:divBdr>
        <w:top w:val="none" w:sz="0" w:space="0" w:color="auto"/>
        <w:left w:val="none" w:sz="0" w:space="0" w:color="auto"/>
        <w:bottom w:val="none" w:sz="0" w:space="0" w:color="auto"/>
        <w:right w:val="none" w:sz="0" w:space="0" w:color="auto"/>
      </w:divBdr>
    </w:div>
    <w:div w:id="1511602276">
      <w:bodyDiv w:val="1"/>
      <w:marLeft w:val="0"/>
      <w:marRight w:val="0"/>
      <w:marTop w:val="0"/>
      <w:marBottom w:val="0"/>
      <w:divBdr>
        <w:top w:val="none" w:sz="0" w:space="0" w:color="auto"/>
        <w:left w:val="none" w:sz="0" w:space="0" w:color="auto"/>
        <w:bottom w:val="none" w:sz="0" w:space="0" w:color="auto"/>
        <w:right w:val="none" w:sz="0" w:space="0" w:color="auto"/>
      </w:divBdr>
    </w:div>
    <w:div w:id="1513765650">
      <w:bodyDiv w:val="1"/>
      <w:marLeft w:val="0"/>
      <w:marRight w:val="0"/>
      <w:marTop w:val="0"/>
      <w:marBottom w:val="0"/>
      <w:divBdr>
        <w:top w:val="none" w:sz="0" w:space="0" w:color="auto"/>
        <w:left w:val="none" w:sz="0" w:space="0" w:color="auto"/>
        <w:bottom w:val="none" w:sz="0" w:space="0" w:color="auto"/>
        <w:right w:val="none" w:sz="0" w:space="0" w:color="auto"/>
      </w:divBdr>
    </w:div>
    <w:div w:id="1518539155">
      <w:bodyDiv w:val="1"/>
      <w:marLeft w:val="0"/>
      <w:marRight w:val="0"/>
      <w:marTop w:val="0"/>
      <w:marBottom w:val="0"/>
      <w:divBdr>
        <w:top w:val="none" w:sz="0" w:space="0" w:color="auto"/>
        <w:left w:val="none" w:sz="0" w:space="0" w:color="auto"/>
        <w:bottom w:val="none" w:sz="0" w:space="0" w:color="auto"/>
        <w:right w:val="none" w:sz="0" w:space="0" w:color="auto"/>
      </w:divBdr>
    </w:div>
    <w:div w:id="1520049321">
      <w:bodyDiv w:val="1"/>
      <w:marLeft w:val="0"/>
      <w:marRight w:val="0"/>
      <w:marTop w:val="0"/>
      <w:marBottom w:val="0"/>
      <w:divBdr>
        <w:top w:val="none" w:sz="0" w:space="0" w:color="auto"/>
        <w:left w:val="none" w:sz="0" w:space="0" w:color="auto"/>
        <w:bottom w:val="none" w:sz="0" w:space="0" w:color="auto"/>
        <w:right w:val="none" w:sz="0" w:space="0" w:color="auto"/>
      </w:divBdr>
    </w:div>
    <w:div w:id="1522740464">
      <w:bodyDiv w:val="1"/>
      <w:marLeft w:val="0"/>
      <w:marRight w:val="0"/>
      <w:marTop w:val="0"/>
      <w:marBottom w:val="0"/>
      <w:divBdr>
        <w:top w:val="none" w:sz="0" w:space="0" w:color="auto"/>
        <w:left w:val="none" w:sz="0" w:space="0" w:color="auto"/>
        <w:bottom w:val="none" w:sz="0" w:space="0" w:color="auto"/>
        <w:right w:val="none" w:sz="0" w:space="0" w:color="auto"/>
      </w:divBdr>
    </w:div>
    <w:div w:id="1524440632">
      <w:bodyDiv w:val="1"/>
      <w:marLeft w:val="0"/>
      <w:marRight w:val="0"/>
      <w:marTop w:val="0"/>
      <w:marBottom w:val="0"/>
      <w:divBdr>
        <w:top w:val="none" w:sz="0" w:space="0" w:color="auto"/>
        <w:left w:val="none" w:sz="0" w:space="0" w:color="auto"/>
        <w:bottom w:val="none" w:sz="0" w:space="0" w:color="auto"/>
        <w:right w:val="none" w:sz="0" w:space="0" w:color="auto"/>
      </w:divBdr>
    </w:div>
    <w:div w:id="1524632110">
      <w:bodyDiv w:val="1"/>
      <w:marLeft w:val="0"/>
      <w:marRight w:val="0"/>
      <w:marTop w:val="0"/>
      <w:marBottom w:val="0"/>
      <w:divBdr>
        <w:top w:val="none" w:sz="0" w:space="0" w:color="auto"/>
        <w:left w:val="none" w:sz="0" w:space="0" w:color="auto"/>
        <w:bottom w:val="none" w:sz="0" w:space="0" w:color="auto"/>
        <w:right w:val="none" w:sz="0" w:space="0" w:color="auto"/>
      </w:divBdr>
    </w:div>
    <w:div w:id="1526484168">
      <w:bodyDiv w:val="1"/>
      <w:marLeft w:val="0"/>
      <w:marRight w:val="0"/>
      <w:marTop w:val="0"/>
      <w:marBottom w:val="0"/>
      <w:divBdr>
        <w:top w:val="none" w:sz="0" w:space="0" w:color="auto"/>
        <w:left w:val="none" w:sz="0" w:space="0" w:color="auto"/>
        <w:bottom w:val="none" w:sz="0" w:space="0" w:color="auto"/>
        <w:right w:val="none" w:sz="0" w:space="0" w:color="auto"/>
      </w:divBdr>
    </w:div>
    <w:div w:id="1531987714">
      <w:bodyDiv w:val="1"/>
      <w:marLeft w:val="0"/>
      <w:marRight w:val="0"/>
      <w:marTop w:val="0"/>
      <w:marBottom w:val="0"/>
      <w:divBdr>
        <w:top w:val="none" w:sz="0" w:space="0" w:color="auto"/>
        <w:left w:val="none" w:sz="0" w:space="0" w:color="auto"/>
        <w:bottom w:val="none" w:sz="0" w:space="0" w:color="auto"/>
        <w:right w:val="none" w:sz="0" w:space="0" w:color="auto"/>
      </w:divBdr>
    </w:div>
    <w:div w:id="1532451503">
      <w:bodyDiv w:val="1"/>
      <w:marLeft w:val="0"/>
      <w:marRight w:val="0"/>
      <w:marTop w:val="0"/>
      <w:marBottom w:val="0"/>
      <w:divBdr>
        <w:top w:val="none" w:sz="0" w:space="0" w:color="auto"/>
        <w:left w:val="none" w:sz="0" w:space="0" w:color="auto"/>
        <w:bottom w:val="none" w:sz="0" w:space="0" w:color="auto"/>
        <w:right w:val="none" w:sz="0" w:space="0" w:color="auto"/>
      </w:divBdr>
    </w:div>
    <w:div w:id="1535460476">
      <w:bodyDiv w:val="1"/>
      <w:marLeft w:val="0"/>
      <w:marRight w:val="0"/>
      <w:marTop w:val="0"/>
      <w:marBottom w:val="0"/>
      <w:divBdr>
        <w:top w:val="none" w:sz="0" w:space="0" w:color="auto"/>
        <w:left w:val="none" w:sz="0" w:space="0" w:color="auto"/>
        <w:bottom w:val="none" w:sz="0" w:space="0" w:color="auto"/>
        <w:right w:val="none" w:sz="0" w:space="0" w:color="auto"/>
      </w:divBdr>
    </w:div>
    <w:div w:id="1540389300">
      <w:bodyDiv w:val="1"/>
      <w:marLeft w:val="0"/>
      <w:marRight w:val="0"/>
      <w:marTop w:val="0"/>
      <w:marBottom w:val="0"/>
      <w:divBdr>
        <w:top w:val="none" w:sz="0" w:space="0" w:color="auto"/>
        <w:left w:val="none" w:sz="0" w:space="0" w:color="auto"/>
        <w:bottom w:val="none" w:sz="0" w:space="0" w:color="auto"/>
        <w:right w:val="none" w:sz="0" w:space="0" w:color="auto"/>
      </w:divBdr>
    </w:div>
    <w:div w:id="1544250622">
      <w:bodyDiv w:val="1"/>
      <w:marLeft w:val="0"/>
      <w:marRight w:val="0"/>
      <w:marTop w:val="0"/>
      <w:marBottom w:val="0"/>
      <w:divBdr>
        <w:top w:val="none" w:sz="0" w:space="0" w:color="auto"/>
        <w:left w:val="none" w:sz="0" w:space="0" w:color="auto"/>
        <w:bottom w:val="none" w:sz="0" w:space="0" w:color="auto"/>
        <w:right w:val="none" w:sz="0" w:space="0" w:color="auto"/>
      </w:divBdr>
    </w:div>
    <w:div w:id="1546216272">
      <w:bodyDiv w:val="1"/>
      <w:marLeft w:val="0"/>
      <w:marRight w:val="0"/>
      <w:marTop w:val="0"/>
      <w:marBottom w:val="0"/>
      <w:divBdr>
        <w:top w:val="none" w:sz="0" w:space="0" w:color="auto"/>
        <w:left w:val="none" w:sz="0" w:space="0" w:color="auto"/>
        <w:bottom w:val="none" w:sz="0" w:space="0" w:color="auto"/>
        <w:right w:val="none" w:sz="0" w:space="0" w:color="auto"/>
      </w:divBdr>
    </w:div>
    <w:div w:id="1548760023">
      <w:bodyDiv w:val="1"/>
      <w:marLeft w:val="0"/>
      <w:marRight w:val="0"/>
      <w:marTop w:val="0"/>
      <w:marBottom w:val="0"/>
      <w:divBdr>
        <w:top w:val="none" w:sz="0" w:space="0" w:color="auto"/>
        <w:left w:val="none" w:sz="0" w:space="0" w:color="auto"/>
        <w:bottom w:val="none" w:sz="0" w:space="0" w:color="auto"/>
        <w:right w:val="none" w:sz="0" w:space="0" w:color="auto"/>
      </w:divBdr>
    </w:div>
    <w:div w:id="1560282964">
      <w:bodyDiv w:val="1"/>
      <w:marLeft w:val="0"/>
      <w:marRight w:val="0"/>
      <w:marTop w:val="0"/>
      <w:marBottom w:val="0"/>
      <w:divBdr>
        <w:top w:val="none" w:sz="0" w:space="0" w:color="auto"/>
        <w:left w:val="none" w:sz="0" w:space="0" w:color="auto"/>
        <w:bottom w:val="none" w:sz="0" w:space="0" w:color="auto"/>
        <w:right w:val="none" w:sz="0" w:space="0" w:color="auto"/>
      </w:divBdr>
    </w:div>
    <w:div w:id="1569222544">
      <w:bodyDiv w:val="1"/>
      <w:marLeft w:val="0"/>
      <w:marRight w:val="0"/>
      <w:marTop w:val="0"/>
      <w:marBottom w:val="0"/>
      <w:divBdr>
        <w:top w:val="none" w:sz="0" w:space="0" w:color="auto"/>
        <w:left w:val="none" w:sz="0" w:space="0" w:color="auto"/>
        <w:bottom w:val="none" w:sz="0" w:space="0" w:color="auto"/>
        <w:right w:val="none" w:sz="0" w:space="0" w:color="auto"/>
      </w:divBdr>
    </w:div>
    <w:div w:id="1571502388">
      <w:bodyDiv w:val="1"/>
      <w:marLeft w:val="0"/>
      <w:marRight w:val="0"/>
      <w:marTop w:val="0"/>
      <w:marBottom w:val="0"/>
      <w:divBdr>
        <w:top w:val="none" w:sz="0" w:space="0" w:color="auto"/>
        <w:left w:val="none" w:sz="0" w:space="0" w:color="auto"/>
        <w:bottom w:val="none" w:sz="0" w:space="0" w:color="auto"/>
        <w:right w:val="none" w:sz="0" w:space="0" w:color="auto"/>
      </w:divBdr>
    </w:div>
    <w:div w:id="1578980778">
      <w:bodyDiv w:val="1"/>
      <w:marLeft w:val="0"/>
      <w:marRight w:val="0"/>
      <w:marTop w:val="0"/>
      <w:marBottom w:val="0"/>
      <w:divBdr>
        <w:top w:val="none" w:sz="0" w:space="0" w:color="auto"/>
        <w:left w:val="none" w:sz="0" w:space="0" w:color="auto"/>
        <w:bottom w:val="none" w:sz="0" w:space="0" w:color="auto"/>
        <w:right w:val="none" w:sz="0" w:space="0" w:color="auto"/>
      </w:divBdr>
    </w:div>
    <w:div w:id="1582175527">
      <w:bodyDiv w:val="1"/>
      <w:marLeft w:val="0"/>
      <w:marRight w:val="0"/>
      <w:marTop w:val="0"/>
      <w:marBottom w:val="0"/>
      <w:divBdr>
        <w:top w:val="none" w:sz="0" w:space="0" w:color="auto"/>
        <w:left w:val="none" w:sz="0" w:space="0" w:color="auto"/>
        <w:bottom w:val="none" w:sz="0" w:space="0" w:color="auto"/>
        <w:right w:val="none" w:sz="0" w:space="0" w:color="auto"/>
      </w:divBdr>
    </w:div>
    <w:div w:id="1582526920">
      <w:bodyDiv w:val="1"/>
      <w:marLeft w:val="0"/>
      <w:marRight w:val="0"/>
      <w:marTop w:val="0"/>
      <w:marBottom w:val="0"/>
      <w:divBdr>
        <w:top w:val="none" w:sz="0" w:space="0" w:color="auto"/>
        <w:left w:val="none" w:sz="0" w:space="0" w:color="auto"/>
        <w:bottom w:val="none" w:sz="0" w:space="0" w:color="auto"/>
        <w:right w:val="none" w:sz="0" w:space="0" w:color="auto"/>
      </w:divBdr>
    </w:div>
    <w:div w:id="1583757920">
      <w:bodyDiv w:val="1"/>
      <w:marLeft w:val="0"/>
      <w:marRight w:val="0"/>
      <w:marTop w:val="0"/>
      <w:marBottom w:val="0"/>
      <w:divBdr>
        <w:top w:val="none" w:sz="0" w:space="0" w:color="auto"/>
        <w:left w:val="none" w:sz="0" w:space="0" w:color="auto"/>
        <w:bottom w:val="none" w:sz="0" w:space="0" w:color="auto"/>
        <w:right w:val="none" w:sz="0" w:space="0" w:color="auto"/>
      </w:divBdr>
    </w:div>
    <w:div w:id="1585455197">
      <w:bodyDiv w:val="1"/>
      <w:marLeft w:val="0"/>
      <w:marRight w:val="0"/>
      <w:marTop w:val="0"/>
      <w:marBottom w:val="0"/>
      <w:divBdr>
        <w:top w:val="none" w:sz="0" w:space="0" w:color="auto"/>
        <w:left w:val="none" w:sz="0" w:space="0" w:color="auto"/>
        <w:bottom w:val="none" w:sz="0" w:space="0" w:color="auto"/>
        <w:right w:val="none" w:sz="0" w:space="0" w:color="auto"/>
      </w:divBdr>
    </w:div>
    <w:div w:id="1590390186">
      <w:bodyDiv w:val="1"/>
      <w:marLeft w:val="0"/>
      <w:marRight w:val="0"/>
      <w:marTop w:val="0"/>
      <w:marBottom w:val="0"/>
      <w:divBdr>
        <w:top w:val="none" w:sz="0" w:space="0" w:color="auto"/>
        <w:left w:val="none" w:sz="0" w:space="0" w:color="auto"/>
        <w:bottom w:val="none" w:sz="0" w:space="0" w:color="auto"/>
        <w:right w:val="none" w:sz="0" w:space="0" w:color="auto"/>
      </w:divBdr>
    </w:div>
    <w:div w:id="1590851697">
      <w:bodyDiv w:val="1"/>
      <w:marLeft w:val="0"/>
      <w:marRight w:val="0"/>
      <w:marTop w:val="0"/>
      <w:marBottom w:val="0"/>
      <w:divBdr>
        <w:top w:val="none" w:sz="0" w:space="0" w:color="auto"/>
        <w:left w:val="none" w:sz="0" w:space="0" w:color="auto"/>
        <w:bottom w:val="none" w:sz="0" w:space="0" w:color="auto"/>
        <w:right w:val="none" w:sz="0" w:space="0" w:color="auto"/>
      </w:divBdr>
    </w:div>
    <w:div w:id="1597445558">
      <w:bodyDiv w:val="1"/>
      <w:marLeft w:val="0"/>
      <w:marRight w:val="0"/>
      <w:marTop w:val="0"/>
      <w:marBottom w:val="0"/>
      <w:divBdr>
        <w:top w:val="none" w:sz="0" w:space="0" w:color="auto"/>
        <w:left w:val="none" w:sz="0" w:space="0" w:color="auto"/>
        <w:bottom w:val="none" w:sz="0" w:space="0" w:color="auto"/>
        <w:right w:val="none" w:sz="0" w:space="0" w:color="auto"/>
      </w:divBdr>
    </w:div>
    <w:div w:id="1599827614">
      <w:bodyDiv w:val="1"/>
      <w:marLeft w:val="0"/>
      <w:marRight w:val="0"/>
      <w:marTop w:val="0"/>
      <w:marBottom w:val="0"/>
      <w:divBdr>
        <w:top w:val="none" w:sz="0" w:space="0" w:color="auto"/>
        <w:left w:val="none" w:sz="0" w:space="0" w:color="auto"/>
        <w:bottom w:val="none" w:sz="0" w:space="0" w:color="auto"/>
        <w:right w:val="none" w:sz="0" w:space="0" w:color="auto"/>
      </w:divBdr>
    </w:div>
    <w:div w:id="1601260319">
      <w:bodyDiv w:val="1"/>
      <w:marLeft w:val="0"/>
      <w:marRight w:val="0"/>
      <w:marTop w:val="0"/>
      <w:marBottom w:val="0"/>
      <w:divBdr>
        <w:top w:val="none" w:sz="0" w:space="0" w:color="auto"/>
        <w:left w:val="none" w:sz="0" w:space="0" w:color="auto"/>
        <w:bottom w:val="none" w:sz="0" w:space="0" w:color="auto"/>
        <w:right w:val="none" w:sz="0" w:space="0" w:color="auto"/>
      </w:divBdr>
    </w:div>
    <w:div w:id="1602449741">
      <w:bodyDiv w:val="1"/>
      <w:marLeft w:val="0"/>
      <w:marRight w:val="0"/>
      <w:marTop w:val="0"/>
      <w:marBottom w:val="0"/>
      <w:divBdr>
        <w:top w:val="none" w:sz="0" w:space="0" w:color="auto"/>
        <w:left w:val="none" w:sz="0" w:space="0" w:color="auto"/>
        <w:bottom w:val="none" w:sz="0" w:space="0" w:color="auto"/>
        <w:right w:val="none" w:sz="0" w:space="0" w:color="auto"/>
      </w:divBdr>
    </w:div>
    <w:div w:id="1605267212">
      <w:bodyDiv w:val="1"/>
      <w:marLeft w:val="0"/>
      <w:marRight w:val="0"/>
      <w:marTop w:val="0"/>
      <w:marBottom w:val="0"/>
      <w:divBdr>
        <w:top w:val="none" w:sz="0" w:space="0" w:color="auto"/>
        <w:left w:val="none" w:sz="0" w:space="0" w:color="auto"/>
        <w:bottom w:val="none" w:sz="0" w:space="0" w:color="auto"/>
        <w:right w:val="none" w:sz="0" w:space="0" w:color="auto"/>
      </w:divBdr>
    </w:div>
    <w:div w:id="1606570977">
      <w:bodyDiv w:val="1"/>
      <w:marLeft w:val="0"/>
      <w:marRight w:val="0"/>
      <w:marTop w:val="0"/>
      <w:marBottom w:val="0"/>
      <w:divBdr>
        <w:top w:val="none" w:sz="0" w:space="0" w:color="auto"/>
        <w:left w:val="none" w:sz="0" w:space="0" w:color="auto"/>
        <w:bottom w:val="none" w:sz="0" w:space="0" w:color="auto"/>
        <w:right w:val="none" w:sz="0" w:space="0" w:color="auto"/>
      </w:divBdr>
    </w:div>
    <w:div w:id="1607611619">
      <w:bodyDiv w:val="1"/>
      <w:marLeft w:val="0"/>
      <w:marRight w:val="0"/>
      <w:marTop w:val="0"/>
      <w:marBottom w:val="0"/>
      <w:divBdr>
        <w:top w:val="none" w:sz="0" w:space="0" w:color="auto"/>
        <w:left w:val="none" w:sz="0" w:space="0" w:color="auto"/>
        <w:bottom w:val="none" w:sz="0" w:space="0" w:color="auto"/>
        <w:right w:val="none" w:sz="0" w:space="0" w:color="auto"/>
      </w:divBdr>
    </w:div>
    <w:div w:id="1607736581">
      <w:bodyDiv w:val="1"/>
      <w:marLeft w:val="0"/>
      <w:marRight w:val="0"/>
      <w:marTop w:val="0"/>
      <w:marBottom w:val="0"/>
      <w:divBdr>
        <w:top w:val="none" w:sz="0" w:space="0" w:color="auto"/>
        <w:left w:val="none" w:sz="0" w:space="0" w:color="auto"/>
        <w:bottom w:val="none" w:sz="0" w:space="0" w:color="auto"/>
        <w:right w:val="none" w:sz="0" w:space="0" w:color="auto"/>
      </w:divBdr>
    </w:div>
    <w:div w:id="1608931407">
      <w:bodyDiv w:val="1"/>
      <w:marLeft w:val="0"/>
      <w:marRight w:val="0"/>
      <w:marTop w:val="0"/>
      <w:marBottom w:val="0"/>
      <w:divBdr>
        <w:top w:val="none" w:sz="0" w:space="0" w:color="auto"/>
        <w:left w:val="none" w:sz="0" w:space="0" w:color="auto"/>
        <w:bottom w:val="none" w:sz="0" w:space="0" w:color="auto"/>
        <w:right w:val="none" w:sz="0" w:space="0" w:color="auto"/>
      </w:divBdr>
    </w:div>
    <w:div w:id="1609004377">
      <w:bodyDiv w:val="1"/>
      <w:marLeft w:val="0"/>
      <w:marRight w:val="0"/>
      <w:marTop w:val="0"/>
      <w:marBottom w:val="0"/>
      <w:divBdr>
        <w:top w:val="none" w:sz="0" w:space="0" w:color="auto"/>
        <w:left w:val="none" w:sz="0" w:space="0" w:color="auto"/>
        <w:bottom w:val="none" w:sz="0" w:space="0" w:color="auto"/>
        <w:right w:val="none" w:sz="0" w:space="0" w:color="auto"/>
      </w:divBdr>
    </w:div>
    <w:div w:id="1617366475">
      <w:bodyDiv w:val="1"/>
      <w:marLeft w:val="0"/>
      <w:marRight w:val="0"/>
      <w:marTop w:val="0"/>
      <w:marBottom w:val="0"/>
      <w:divBdr>
        <w:top w:val="none" w:sz="0" w:space="0" w:color="auto"/>
        <w:left w:val="none" w:sz="0" w:space="0" w:color="auto"/>
        <w:bottom w:val="none" w:sz="0" w:space="0" w:color="auto"/>
        <w:right w:val="none" w:sz="0" w:space="0" w:color="auto"/>
      </w:divBdr>
    </w:div>
    <w:div w:id="1619529586">
      <w:bodyDiv w:val="1"/>
      <w:marLeft w:val="0"/>
      <w:marRight w:val="0"/>
      <w:marTop w:val="0"/>
      <w:marBottom w:val="0"/>
      <w:divBdr>
        <w:top w:val="none" w:sz="0" w:space="0" w:color="auto"/>
        <w:left w:val="none" w:sz="0" w:space="0" w:color="auto"/>
        <w:bottom w:val="none" w:sz="0" w:space="0" w:color="auto"/>
        <w:right w:val="none" w:sz="0" w:space="0" w:color="auto"/>
      </w:divBdr>
    </w:div>
    <w:div w:id="1623532723">
      <w:bodyDiv w:val="1"/>
      <w:marLeft w:val="0"/>
      <w:marRight w:val="0"/>
      <w:marTop w:val="0"/>
      <w:marBottom w:val="0"/>
      <w:divBdr>
        <w:top w:val="none" w:sz="0" w:space="0" w:color="auto"/>
        <w:left w:val="none" w:sz="0" w:space="0" w:color="auto"/>
        <w:bottom w:val="none" w:sz="0" w:space="0" w:color="auto"/>
        <w:right w:val="none" w:sz="0" w:space="0" w:color="auto"/>
      </w:divBdr>
    </w:div>
    <w:div w:id="1624380981">
      <w:bodyDiv w:val="1"/>
      <w:marLeft w:val="0"/>
      <w:marRight w:val="0"/>
      <w:marTop w:val="0"/>
      <w:marBottom w:val="0"/>
      <w:divBdr>
        <w:top w:val="none" w:sz="0" w:space="0" w:color="auto"/>
        <w:left w:val="none" w:sz="0" w:space="0" w:color="auto"/>
        <w:bottom w:val="none" w:sz="0" w:space="0" w:color="auto"/>
        <w:right w:val="none" w:sz="0" w:space="0" w:color="auto"/>
      </w:divBdr>
    </w:div>
    <w:div w:id="1629779875">
      <w:bodyDiv w:val="1"/>
      <w:marLeft w:val="0"/>
      <w:marRight w:val="0"/>
      <w:marTop w:val="0"/>
      <w:marBottom w:val="0"/>
      <w:divBdr>
        <w:top w:val="none" w:sz="0" w:space="0" w:color="auto"/>
        <w:left w:val="none" w:sz="0" w:space="0" w:color="auto"/>
        <w:bottom w:val="none" w:sz="0" w:space="0" w:color="auto"/>
        <w:right w:val="none" w:sz="0" w:space="0" w:color="auto"/>
      </w:divBdr>
    </w:div>
    <w:div w:id="1630627528">
      <w:bodyDiv w:val="1"/>
      <w:marLeft w:val="0"/>
      <w:marRight w:val="0"/>
      <w:marTop w:val="0"/>
      <w:marBottom w:val="0"/>
      <w:divBdr>
        <w:top w:val="none" w:sz="0" w:space="0" w:color="auto"/>
        <w:left w:val="none" w:sz="0" w:space="0" w:color="auto"/>
        <w:bottom w:val="none" w:sz="0" w:space="0" w:color="auto"/>
        <w:right w:val="none" w:sz="0" w:space="0" w:color="auto"/>
      </w:divBdr>
      <w:divsChild>
        <w:div w:id="97333433">
          <w:marLeft w:val="0"/>
          <w:marRight w:val="0"/>
          <w:marTop w:val="0"/>
          <w:marBottom w:val="0"/>
          <w:divBdr>
            <w:top w:val="none" w:sz="0" w:space="0" w:color="auto"/>
            <w:left w:val="none" w:sz="0" w:space="0" w:color="auto"/>
            <w:bottom w:val="none" w:sz="0" w:space="0" w:color="auto"/>
            <w:right w:val="none" w:sz="0" w:space="0" w:color="auto"/>
          </w:divBdr>
        </w:div>
      </w:divsChild>
    </w:div>
    <w:div w:id="1637834774">
      <w:bodyDiv w:val="1"/>
      <w:marLeft w:val="0"/>
      <w:marRight w:val="0"/>
      <w:marTop w:val="0"/>
      <w:marBottom w:val="0"/>
      <w:divBdr>
        <w:top w:val="none" w:sz="0" w:space="0" w:color="auto"/>
        <w:left w:val="none" w:sz="0" w:space="0" w:color="auto"/>
        <w:bottom w:val="none" w:sz="0" w:space="0" w:color="auto"/>
        <w:right w:val="none" w:sz="0" w:space="0" w:color="auto"/>
      </w:divBdr>
    </w:div>
    <w:div w:id="1639529417">
      <w:bodyDiv w:val="1"/>
      <w:marLeft w:val="0"/>
      <w:marRight w:val="0"/>
      <w:marTop w:val="0"/>
      <w:marBottom w:val="0"/>
      <w:divBdr>
        <w:top w:val="none" w:sz="0" w:space="0" w:color="auto"/>
        <w:left w:val="none" w:sz="0" w:space="0" w:color="auto"/>
        <w:bottom w:val="none" w:sz="0" w:space="0" w:color="auto"/>
        <w:right w:val="none" w:sz="0" w:space="0" w:color="auto"/>
      </w:divBdr>
    </w:div>
    <w:div w:id="1649703934">
      <w:bodyDiv w:val="1"/>
      <w:marLeft w:val="0"/>
      <w:marRight w:val="0"/>
      <w:marTop w:val="0"/>
      <w:marBottom w:val="0"/>
      <w:divBdr>
        <w:top w:val="none" w:sz="0" w:space="0" w:color="auto"/>
        <w:left w:val="none" w:sz="0" w:space="0" w:color="auto"/>
        <w:bottom w:val="none" w:sz="0" w:space="0" w:color="auto"/>
        <w:right w:val="none" w:sz="0" w:space="0" w:color="auto"/>
      </w:divBdr>
    </w:div>
    <w:div w:id="1652827842">
      <w:bodyDiv w:val="1"/>
      <w:marLeft w:val="0"/>
      <w:marRight w:val="0"/>
      <w:marTop w:val="0"/>
      <w:marBottom w:val="0"/>
      <w:divBdr>
        <w:top w:val="none" w:sz="0" w:space="0" w:color="auto"/>
        <w:left w:val="none" w:sz="0" w:space="0" w:color="auto"/>
        <w:bottom w:val="none" w:sz="0" w:space="0" w:color="auto"/>
        <w:right w:val="none" w:sz="0" w:space="0" w:color="auto"/>
      </w:divBdr>
    </w:div>
    <w:div w:id="1653563662">
      <w:bodyDiv w:val="1"/>
      <w:marLeft w:val="0"/>
      <w:marRight w:val="0"/>
      <w:marTop w:val="0"/>
      <w:marBottom w:val="0"/>
      <w:divBdr>
        <w:top w:val="none" w:sz="0" w:space="0" w:color="auto"/>
        <w:left w:val="none" w:sz="0" w:space="0" w:color="auto"/>
        <w:bottom w:val="none" w:sz="0" w:space="0" w:color="auto"/>
        <w:right w:val="none" w:sz="0" w:space="0" w:color="auto"/>
      </w:divBdr>
    </w:div>
    <w:div w:id="1653751877">
      <w:bodyDiv w:val="1"/>
      <w:marLeft w:val="0"/>
      <w:marRight w:val="0"/>
      <w:marTop w:val="0"/>
      <w:marBottom w:val="0"/>
      <w:divBdr>
        <w:top w:val="none" w:sz="0" w:space="0" w:color="auto"/>
        <w:left w:val="none" w:sz="0" w:space="0" w:color="auto"/>
        <w:bottom w:val="none" w:sz="0" w:space="0" w:color="auto"/>
        <w:right w:val="none" w:sz="0" w:space="0" w:color="auto"/>
      </w:divBdr>
    </w:div>
    <w:div w:id="1653949393">
      <w:bodyDiv w:val="1"/>
      <w:marLeft w:val="0"/>
      <w:marRight w:val="0"/>
      <w:marTop w:val="0"/>
      <w:marBottom w:val="0"/>
      <w:divBdr>
        <w:top w:val="none" w:sz="0" w:space="0" w:color="auto"/>
        <w:left w:val="none" w:sz="0" w:space="0" w:color="auto"/>
        <w:bottom w:val="none" w:sz="0" w:space="0" w:color="auto"/>
        <w:right w:val="none" w:sz="0" w:space="0" w:color="auto"/>
      </w:divBdr>
    </w:div>
    <w:div w:id="1654337005">
      <w:bodyDiv w:val="1"/>
      <w:marLeft w:val="0"/>
      <w:marRight w:val="0"/>
      <w:marTop w:val="0"/>
      <w:marBottom w:val="0"/>
      <w:divBdr>
        <w:top w:val="none" w:sz="0" w:space="0" w:color="auto"/>
        <w:left w:val="none" w:sz="0" w:space="0" w:color="auto"/>
        <w:bottom w:val="none" w:sz="0" w:space="0" w:color="auto"/>
        <w:right w:val="none" w:sz="0" w:space="0" w:color="auto"/>
      </w:divBdr>
    </w:div>
    <w:div w:id="1656255386">
      <w:bodyDiv w:val="1"/>
      <w:marLeft w:val="0"/>
      <w:marRight w:val="0"/>
      <w:marTop w:val="0"/>
      <w:marBottom w:val="0"/>
      <w:divBdr>
        <w:top w:val="none" w:sz="0" w:space="0" w:color="auto"/>
        <w:left w:val="none" w:sz="0" w:space="0" w:color="auto"/>
        <w:bottom w:val="none" w:sz="0" w:space="0" w:color="auto"/>
        <w:right w:val="none" w:sz="0" w:space="0" w:color="auto"/>
      </w:divBdr>
    </w:div>
    <w:div w:id="1657953356">
      <w:bodyDiv w:val="1"/>
      <w:marLeft w:val="0"/>
      <w:marRight w:val="0"/>
      <w:marTop w:val="0"/>
      <w:marBottom w:val="0"/>
      <w:divBdr>
        <w:top w:val="none" w:sz="0" w:space="0" w:color="auto"/>
        <w:left w:val="none" w:sz="0" w:space="0" w:color="auto"/>
        <w:bottom w:val="none" w:sz="0" w:space="0" w:color="auto"/>
        <w:right w:val="none" w:sz="0" w:space="0" w:color="auto"/>
      </w:divBdr>
    </w:div>
    <w:div w:id="1660692450">
      <w:bodyDiv w:val="1"/>
      <w:marLeft w:val="0"/>
      <w:marRight w:val="0"/>
      <w:marTop w:val="0"/>
      <w:marBottom w:val="0"/>
      <w:divBdr>
        <w:top w:val="none" w:sz="0" w:space="0" w:color="auto"/>
        <w:left w:val="none" w:sz="0" w:space="0" w:color="auto"/>
        <w:bottom w:val="none" w:sz="0" w:space="0" w:color="auto"/>
        <w:right w:val="none" w:sz="0" w:space="0" w:color="auto"/>
      </w:divBdr>
    </w:div>
    <w:div w:id="1663507849">
      <w:bodyDiv w:val="1"/>
      <w:marLeft w:val="0"/>
      <w:marRight w:val="0"/>
      <w:marTop w:val="0"/>
      <w:marBottom w:val="0"/>
      <w:divBdr>
        <w:top w:val="none" w:sz="0" w:space="0" w:color="auto"/>
        <w:left w:val="none" w:sz="0" w:space="0" w:color="auto"/>
        <w:bottom w:val="none" w:sz="0" w:space="0" w:color="auto"/>
        <w:right w:val="none" w:sz="0" w:space="0" w:color="auto"/>
      </w:divBdr>
    </w:div>
    <w:div w:id="1665427917">
      <w:bodyDiv w:val="1"/>
      <w:marLeft w:val="0"/>
      <w:marRight w:val="0"/>
      <w:marTop w:val="0"/>
      <w:marBottom w:val="0"/>
      <w:divBdr>
        <w:top w:val="none" w:sz="0" w:space="0" w:color="auto"/>
        <w:left w:val="none" w:sz="0" w:space="0" w:color="auto"/>
        <w:bottom w:val="none" w:sz="0" w:space="0" w:color="auto"/>
        <w:right w:val="none" w:sz="0" w:space="0" w:color="auto"/>
      </w:divBdr>
    </w:div>
    <w:div w:id="1668944118">
      <w:bodyDiv w:val="1"/>
      <w:marLeft w:val="0"/>
      <w:marRight w:val="0"/>
      <w:marTop w:val="0"/>
      <w:marBottom w:val="0"/>
      <w:divBdr>
        <w:top w:val="none" w:sz="0" w:space="0" w:color="auto"/>
        <w:left w:val="none" w:sz="0" w:space="0" w:color="auto"/>
        <w:bottom w:val="none" w:sz="0" w:space="0" w:color="auto"/>
        <w:right w:val="none" w:sz="0" w:space="0" w:color="auto"/>
      </w:divBdr>
    </w:div>
    <w:div w:id="1669674999">
      <w:bodyDiv w:val="1"/>
      <w:marLeft w:val="0"/>
      <w:marRight w:val="0"/>
      <w:marTop w:val="0"/>
      <w:marBottom w:val="0"/>
      <w:divBdr>
        <w:top w:val="none" w:sz="0" w:space="0" w:color="auto"/>
        <w:left w:val="none" w:sz="0" w:space="0" w:color="auto"/>
        <w:bottom w:val="none" w:sz="0" w:space="0" w:color="auto"/>
        <w:right w:val="none" w:sz="0" w:space="0" w:color="auto"/>
      </w:divBdr>
    </w:div>
    <w:div w:id="1672950508">
      <w:bodyDiv w:val="1"/>
      <w:marLeft w:val="0"/>
      <w:marRight w:val="0"/>
      <w:marTop w:val="0"/>
      <w:marBottom w:val="0"/>
      <w:divBdr>
        <w:top w:val="none" w:sz="0" w:space="0" w:color="auto"/>
        <w:left w:val="none" w:sz="0" w:space="0" w:color="auto"/>
        <w:bottom w:val="none" w:sz="0" w:space="0" w:color="auto"/>
        <w:right w:val="none" w:sz="0" w:space="0" w:color="auto"/>
      </w:divBdr>
    </w:div>
    <w:div w:id="1674644336">
      <w:bodyDiv w:val="1"/>
      <w:marLeft w:val="0"/>
      <w:marRight w:val="0"/>
      <w:marTop w:val="0"/>
      <w:marBottom w:val="0"/>
      <w:divBdr>
        <w:top w:val="none" w:sz="0" w:space="0" w:color="auto"/>
        <w:left w:val="none" w:sz="0" w:space="0" w:color="auto"/>
        <w:bottom w:val="none" w:sz="0" w:space="0" w:color="auto"/>
        <w:right w:val="none" w:sz="0" w:space="0" w:color="auto"/>
      </w:divBdr>
    </w:div>
    <w:div w:id="1677076988">
      <w:bodyDiv w:val="1"/>
      <w:marLeft w:val="0"/>
      <w:marRight w:val="0"/>
      <w:marTop w:val="0"/>
      <w:marBottom w:val="0"/>
      <w:divBdr>
        <w:top w:val="none" w:sz="0" w:space="0" w:color="auto"/>
        <w:left w:val="none" w:sz="0" w:space="0" w:color="auto"/>
        <w:bottom w:val="none" w:sz="0" w:space="0" w:color="auto"/>
        <w:right w:val="none" w:sz="0" w:space="0" w:color="auto"/>
      </w:divBdr>
    </w:div>
    <w:div w:id="1678458842">
      <w:bodyDiv w:val="1"/>
      <w:marLeft w:val="0"/>
      <w:marRight w:val="0"/>
      <w:marTop w:val="0"/>
      <w:marBottom w:val="0"/>
      <w:divBdr>
        <w:top w:val="none" w:sz="0" w:space="0" w:color="auto"/>
        <w:left w:val="none" w:sz="0" w:space="0" w:color="auto"/>
        <w:bottom w:val="none" w:sz="0" w:space="0" w:color="auto"/>
        <w:right w:val="none" w:sz="0" w:space="0" w:color="auto"/>
      </w:divBdr>
    </w:div>
    <w:div w:id="1681276200">
      <w:bodyDiv w:val="1"/>
      <w:marLeft w:val="0"/>
      <w:marRight w:val="0"/>
      <w:marTop w:val="0"/>
      <w:marBottom w:val="0"/>
      <w:divBdr>
        <w:top w:val="none" w:sz="0" w:space="0" w:color="auto"/>
        <w:left w:val="none" w:sz="0" w:space="0" w:color="auto"/>
        <w:bottom w:val="none" w:sz="0" w:space="0" w:color="auto"/>
        <w:right w:val="none" w:sz="0" w:space="0" w:color="auto"/>
      </w:divBdr>
    </w:div>
    <w:div w:id="1685284012">
      <w:bodyDiv w:val="1"/>
      <w:marLeft w:val="0"/>
      <w:marRight w:val="0"/>
      <w:marTop w:val="0"/>
      <w:marBottom w:val="0"/>
      <w:divBdr>
        <w:top w:val="none" w:sz="0" w:space="0" w:color="auto"/>
        <w:left w:val="none" w:sz="0" w:space="0" w:color="auto"/>
        <w:bottom w:val="none" w:sz="0" w:space="0" w:color="auto"/>
        <w:right w:val="none" w:sz="0" w:space="0" w:color="auto"/>
      </w:divBdr>
    </w:div>
    <w:div w:id="1687824889">
      <w:bodyDiv w:val="1"/>
      <w:marLeft w:val="0"/>
      <w:marRight w:val="0"/>
      <w:marTop w:val="0"/>
      <w:marBottom w:val="0"/>
      <w:divBdr>
        <w:top w:val="none" w:sz="0" w:space="0" w:color="auto"/>
        <w:left w:val="none" w:sz="0" w:space="0" w:color="auto"/>
        <w:bottom w:val="none" w:sz="0" w:space="0" w:color="auto"/>
        <w:right w:val="none" w:sz="0" w:space="0" w:color="auto"/>
      </w:divBdr>
    </w:div>
    <w:div w:id="1687830131">
      <w:bodyDiv w:val="1"/>
      <w:marLeft w:val="0"/>
      <w:marRight w:val="0"/>
      <w:marTop w:val="0"/>
      <w:marBottom w:val="0"/>
      <w:divBdr>
        <w:top w:val="none" w:sz="0" w:space="0" w:color="auto"/>
        <w:left w:val="none" w:sz="0" w:space="0" w:color="auto"/>
        <w:bottom w:val="none" w:sz="0" w:space="0" w:color="auto"/>
        <w:right w:val="none" w:sz="0" w:space="0" w:color="auto"/>
      </w:divBdr>
    </w:div>
    <w:div w:id="1690255101">
      <w:bodyDiv w:val="1"/>
      <w:marLeft w:val="0"/>
      <w:marRight w:val="0"/>
      <w:marTop w:val="0"/>
      <w:marBottom w:val="0"/>
      <w:divBdr>
        <w:top w:val="none" w:sz="0" w:space="0" w:color="auto"/>
        <w:left w:val="none" w:sz="0" w:space="0" w:color="auto"/>
        <w:bottom w:val="none" w:sz="0" w:space="0" w:color="auto"/>
        <w:right w:val="none" w:sz="0" w:space="0" w:color="auto"/>
      </w:divBdr>
    </w:div>
    <w:div w:id="1691879922">
      <w:bodyDiv w:val="1"/>
      <w:marLeft w:val="0"/>
      <w:marRight w:val="0"/>
      <w:marTop w:val="0"/>
      <w:marBottom w:val="0"/>
      <w:divBdr>
        <w:top w:val="none" w:sz="0" w:space="0" w:color="auto"/>
        <w:left w:val="none" w:sz="0" w:space="0" w:color="auto"/>
        <w:bottom w:val="none" w:sz="0" w:space="0" w:color="auto"/>
        <w:right w:val="none" w:sz="0" w:space="0" w:color="auto"/>
      </w:divBdr>
    </w:div>
    <w:div w:id="1701394440">
      <w:bodyDiv w:val="1"/>
      <w:marLeft w:val="0"/>
      <w:marRight w:val="0"/>
      <w:marTop w:val="0"/>
      <w:marBottom w:val="0"/>
      <w:divBdr>
        <w:top w:val="none" w:sz="0" w:space="0" w:color="auto"/>
        <w:left w:val="none" w:sz="0" w:space="0" w:color="auto"/>
        <w:bottom w:val="none" w:sz="0" w:space="0" w:color="auto"/>
        <w:right w:val="none" w:sz="0" w:space="0" w:color="auto"/>
      </w:divBdr>
    </w:div>
    <w:div w:id="1701737513">
      <w:bodyDiv w:val="1"/>
      <w:marLeft w:val="0"/>
      <w:marRight w:val="0"/>
      <w:marTop w:val="0"/>
      <w:marBottom w:val="0"/>
      <w:divBdr>
        <w:top w:val="none" w:sz="0" w:space="0" w:color="auto"/>
        <w:left w:val="none" w:sz="0" w:space="0" w:color="auto"/>
        <w:bottom w:val="none" w:sz="0" w:space="0" w:color="auto"/>
        <w:right w:val="none" w:sz="0" w:space="0" w:color="auto"/>
      </w:divBdr>
    </w:div>
    <w:div w:id="1706253604">
      <w:bodyDiv w:val="1"/>
      <w:marLeft w:val="0"/>
      <w:marRight w:val="0"/>
      <w:marTop w:val="0"/>
      <w:marBottom w:val="0"/>
      <w:divBdr>
        <w:top w:val="none" w:sz="0" w:space="0" w:color="auto"/>
        <w:left w:val="none" w:sz="0" w:space="0" w:color="auto"/>
        <w:bottom w:val="none" w:sz="0" w:space="0" w:color="auto"/>
        <w:right w:val="none" w:sz="0" w:space="0" w:color="auto"/>
      </w:divBdr>
    </w:div>
    <w:div w:id="1715351167">
      <w:bodyDiv w:val="1"/>
      <w:marLeft w:val="0"/>
      <w:marRight w:val="0"/>
      <w:marTop w:val="0"/>
      <w:marBottom w:val="0"/>
      <w:divBdr>
        <w:top w:val="none" w:sz="0" w:space="0" w:color="auto"/>
        <w:left w:val="none" w:sz="0" w:space="0" w:color="auto"/>
        <w:bottom w:val="none" w:sz="0" w:space="0" w:color="auto"/>
        <w:right w:val="none" w:sz="0" w:space="0" w:color="auto"/>
      </w:divBdr>
    </w:div>
    <w:div w:id="1716005437">
      <w:bodyDiv w:val="1"/>
      <w:marLeft w:val="0"/>
      <w:marRight w:val="0"/>
      <w:marTop w:val="0"/>
      <w:marBottom w:val="0"/>
      <w:divBdr>
        <w:top w:val="none" w:sz="0" w:space="0" w:color="auto"/>
        <w:left w:val="none" w:sz="0" w:space="0" w:color="auto"/>
        <w:bottom w:val="none" w:sz="0" w:space="0" w:color="auto"/>
        <w:right w:val="none" w:sz="0" w:space="0" w:color="auto"/>
      </w:divBdr>
    </w:div>
    <w:div w:id="1716849412">
      <w:bodyDiv w:val="1"/>
      <w:marLeft w:val="0"/>
      <w:marRight w:val="0"/>
      <w:marTop w:val="0"/>
      <w:marBottom w:val="0"/>
      <w:divBdr>
        <w:top w:val="none" w:sz="0" w:space="0" w:color="auto"/>
        <w:left w:val="none" w:sz="0" w:space="0" w:color="auto"/>
        <w:bottom w:val="none" w:sz="0" w:space="0" w:color="auto"/>
        <w:right w:val="none" w:sz="0" w:space="0" w:color="auto"/>
      </w:divBdr>
    </w:div>
    <w:div w:id="1719473870">
      <w:bodyDiv w:val="1"/>
      <w:marLeft w:val="0"/>
      <w:marRight w:val="0"/>
      <w:marTop w:val="0"/>
      <w:marBottom w:val="0"/>
      <w:divBdr>
        <w:top w:val="none" w:sz="0" w:space="0" w:color="auto"/>
        <w:left w:val="none" w:sz="0" w:space="0" w:color="auto"/>
        <w:bottom w:val="none" w:sz="0" w:space="0" w:color="auto"/>
        <w:right w:val="none" w:sz="0" w:space="0" w:color="auto"/>
      </w:divBdr>
    </w:div>
    <w:div w:id="1720468424">
      <w:bodyDiv w:val="1"/>
      <w:marLeft w:val="0"/>
      <w:marRight w:val="0"/>
      <w:marTop w:val="0"/>
      <w:marBottom w:val="0"/>
      <w:divBdr>
        <w:top w:val="none" w:sz="0" w:space="0" w:color="auto"/>
        <w:left w:val="none" w:sz="0" w:space="0" w:color="auto"/>
        <w:bottom w:val="none" w:sz="0" w:space="0" w:color="auto"/>
        <w:right w:val="none" w:sz="0" w:space="0" w:color="auto"/>
      </w:divBdr>
    </w:div>
    <w:div w:id="1722287740">
      <w:bodyDiv w:val="1"/>
      <w:marLeft w:val="0"/>
      <w:marRight w:val="0"/>
      <w:marTop w:val="0"/>
      <w:marBottom w:val="0"/>
      <w:divBdr>
        <w:top w:val="none" w:sz="0" w:space="0" w:color="auto"/>
        <w:left w:val="none" w:sz="0" w:space="0" w:color="auto"/>
        <w:bottom w:val="none" w:sz="0" w:space="0" w:color="auto"/>
        <w:right w:val="none" w:sz="0" w:space="0" w:color="auto"/>
      </w:divBdr>
    </w:div>
    <w:div w:id="1722632097">
      <w:bodyDiv w:val="1"/>
      <w:marLeft w:val="0"/>
      <w:marRight w:val="0"/>
      <w:marTop w:val="0"/>
      <w:marBottom w:val="0"/>
      <w:divBdr>
        <w:top w:val="none" w:sz="0" w:space="0" w:color="auto"/>
        <w:left w:val="none" w:sz="0" w:space="0" w:color="auto"/>
        <w:bottom w:val="none" w:sz="0" w:space="0" w:color="auto"/>
        <w:right w:val="none" w:sz="0" w:space="0" w:color="auto"/>
      </w:divBdr>
    </w:div>
    <w:div w:id="1728071476">
      <w:bodyDiv w:val="1"/>
      <w:marLeft w:val="0"/>
      <w:marRight w:val="0"/>
      <w:marTop w:val="0"/>
      <w:marBottom w:val="0"/>
      <w:divBdr>
        <w:top w:val="none" w:sz="0" w:space="0" w:color="auto"/>
        <w:left w:val="none" w:sz="0" w:space="0" w:color="auto"/>
        <w:bottom w:val="none" w:sz="0" w:space="0" w:color="auto"/>
        <w:right w:val="none" w:sz="0" w:space="0" w:color="auto"/>
      </w:divBdr>
    </w:div>
    <w:div w:id="1728602891">
      <w:bodyDiv w:val="1"/>
      <w:marLeft w:val="0"/>
      <w:marRight w:val="0"/>
      <w:marTop w:val="0"/>
      <w:marBottom w:val="0"/>
      <w:divBdr>
        <w:top w:val="none" w:sz="0" w:space="0" w:color="auto"/>
        <w:left w:val="none" w:sz="0" w:space="0" w:color="auto"/>
        <w:bottom w:val="none" w:sz="0" w:space="0" w:color="auto"/>
        <w:right w:val="none" w:sz="0" w:space="0" w:color="auto"/>
      </w:divBdr>
    </w:div>
    <w:div w:id="1730884838">
      <w:bodyDiv w:val="1"/>
      <w:marLeft w:val="0"/>
      <w:marRight w:val="0"/>
      <w:marTop w:val="0"/>
      <w:marBottom w:val="0"/>
      <w:divBdr>
        <w:top w:val="none" w:sz="0" w:space="0" w:color="auto"/>
        <w:left w:val="none" w:sz="0" w:space="0" w:color="auto"/>
        <w:bottom w:val="none" w:sz="0" w:space="0" w:color="auto"/>
        <w:right w:val="none" w:sz="0" w:space="0" w:color="auto"/>
      </w:divBdr>
    </w:div>
    <w:div w:id="1732148744">
      <w:bodyDiv w:val="1"/>
      <w:marLeft w:val="0"/>
      <w:marRight w:val="0"/>
      <w:marTop w:val="0"/>
      <w:marBottom w:val="0"/>
      <w:divBdr>
        <w:top w:val="none" w:sz="0" w:space="0" w:color="auto"/>
        <w:left w:val="none" w:sz="0" w:space="0" w:color="auto"/>
        <w:bottom w:val="none" w:sz="0" w:space="0" w:color="auto"/>
        <w:right w:val="none" w:sz="0" w:space="0" w:color="auto"/>
      </w:divBdr>
    </w:div>
    <w:div w:id="1733501390">
      <w:bodyDiv w:val="1"/>
      <w:marLeft w:val="0"/>
      <w:marRight w:val="0"/>
      <w:marTop w:val="0"/>
      <w:marBottom w:val="0"/>
      <w:divBdr>
        <w:top w:val="none" w:sz="0" w:space="0" w:color="auto"/>
        <w:left w:val="none" w:sz="0" w:space="0" w:color="auto"/>
        <w:bottom w:val="none" w:sz="0" w:space="0" w:color="auto"/>
        <w:right w:val="none" w:sz="0" w:space="0" w:color="auto"/>
      </w:divBdr>
    </w:div>
    <w:div w:id="1733886138">
      <w:bodyDiv w:val="1"/>
      <w:marLeft w:val="0"/>
      <w:marRight w:val="0"/>
      <w:marTop w:val="0"/>
      <w:marBottom w:val="0"/>
      <w:divBdr>
        <w:top w:val="none" w:sz="0" w:space="0" w:color="auto"/>
        <w:left w:val="none" w:sz="0" w:space="0" w:color="auto"/>
        <w:bottom w:val="none" w:sz="0" w:space="0" w:color="auto"/>
        <w:right w:val="none" w:sz="0" w:space="0" w:color="auto"/>
      </w:divBdr>
    </w:div>
    <w:div w:id="1744523613">
      <w:bodyDiv w:val="1"/>
      <w:marLeft w:val="0"/>
      <w:marRight w:val="0"/>
      <w:marTop w:val="0"/>
      <w:marBottom w:val="0"/>
      <w:divBdr>
        <w:top w:val="none" w:sz="0" w:space="0" w:color="auto"/>
        <w:left w:val="none" w:sz="0" w:space="0" w:color="auto"/>
        <w:bottom w:val="none" w:sz="0" w:space="0" w:color="auto"/>
        <w:right w:val="none" w:sz="0" w:space="0" w:color="auto"/>
      </w:divBdr>
    </w:div>
    <w:div w:id="1748572043">
      <w:bodyDiv w:val="1"/>
      <w:marLeft w:val="0"/>
      <w:marRight w:val="0"/>
      <w:marTop w:val="0"/>
      <w:marBottom w:val="0"/>
      <w:divBdr>
        <w:top w:val="none" w:sz="0" w:space="0" w:color="auto"/>
        <w:left w:val="none" w:sz="0" w:space="0" w:color="auto"/>
        <w:bottom w:val="none" w:sz="0" w:space="0" w:color="auto"/>
        <w:right w:val="none" w:sz="0" w:space="0" w:color="auto"/>
      </w:divBdr>
    </w:div>
    <w:div w:id="1750153062">
      <w:bodyDiv w:val="1"/>
      <w:marLeft w:val="0"/>
      <w:marRight w:val="0"/>
      <w:marTop w:val="0"/>
      <w:marBottom w:val="0"/>
      <w:divBdr>
        <w:top w:val="none" w:sz="0" w:space="0" w:color="auto"/>
        <w:left w:val="none" w:sz="0" w:space="0" w:color="auto"/>
        <w:bottom w:val="none" w:sz="0" w:space="0" w:color="auto"/>
        <w:right w:val="none" w:sz="0" w:space="0" w:color="auto"/>
      </w:divBdr>
    </w:div>
    <w:div w:id="1754202939">
      <w:bodyDiv w:val="1"/>
      <w:marLeft w:val="0"/>
      <w:marRight w:val="0"/>
      <w:marTop w:val="0"/>
      <w:marBottom w:val="0"/>
      <w:divBdr>
        <w:top w:val="none" w:sz="0" w:space="0" w:color="auto"/>
        <w:left w:val="none" w:sz="0" w:space="0" w:color="auto"/>
        <w:bottom w:val="none" w:sz="0" w:space="0" w:color="auto"/>
        <w:right w:val="none" w:sz="0" w:space="0" w:color="auto"/>
      </w:divBdr>
    </w:div>
    <w:div w:id="1755203751">
      <w:bodyDiv w:val="1"/>
      <w:marLeft w:val="0"/>
      <w:marRight w:val="0"/>
      <w:marTop w:val="0"/>
      <w:marBottom w:val="0"/>
      <w:divBdr>
        <w:top w:val="none" w:sz="0" w:space="0" w:color="auto"/>
        <w:left w:val="none" w:sz="0" w:space="0" w:color="auto"/>
        <w:bottom w:val="none" w:sz="0" w:space="0" w:color="auto"/>
        <w:right w:val="none" w:sz="0" w:space="0" w:color="auto"/>
      </w:divBdr>
    </w:div>
    <w:div w:id="1756317539">
      <w:bodyDiv w:val="1"/>
      <w:marLeft w:val="0"/>
      <w:marRight w:val="0"/>
      <w:marTop w:val="0"/>
      <w:marBottom w:val="0"/>
      <w:divBdr>
        <w:top w:val="none" w:sz="0" w:space="0" w:color="auto"/>
        <w:left w:val="none" w:sz="0" w:space="0" w:color="auto"/>
        <w:bottom w:val="none" w:sz="0" w:space="0" w:color="auto"/>
        <w:right w:val="none" w:sz="0" w:space="0" w:color="auto"/>
      </w:divBdr>
    </w:div>
    <w:div w:id="1758016209">
      <w:bodyDiv w:val="1"/>
      <w:marLeft w:val="0"/>
      <w:marRight w:val="0"/>
      <w:marTop w:val="0"/>
      <w:marBottom w:val="0"/>
      <w:divBdr>
        <w:top w:val="none" w:sz="0" w:space="0" w:color="auto"/>
        <w:left w:val="none" w:sz="0" w:space="0" w:color="auto"/>
        <w:bottom w:val="none" w:sz="0" w:space="0" w:color="auto"/>
        <w:right w:val="none" w:sz="0" w:space="0" w:color="auto"/>
      </w:divBdr>
    </w:div>
    <w:div w:id="1760639622">
      <w:bodyDiv w:val="1"/>
      <w:marLeft w:val="0"/>
      <w:marRight w:val="0"/>
      <w:marTop w:val="0"/>
      <w:marBottom w:val="0"/>
      <w:divBdr>
        <w:top w:val="none" w:sz="0" w:space="0" w:color="auto"/>
        <w:left w:val="none" w:sz="0" w:space="0" w:color="auto"/>
        <w:bottom w:val="none" w:sz="0" w:space="0" w:color="auto"/>
        <w:right w:val="none" w:sz="0" w:space="0" w:color="auto"/>
      </w:divBdr>
    </w:div>
    <w:div w:id="1760830395">
      <w:bodyDiv w:val="1"/>
      <w:marLeft w:val="0"/>
      <w:marRight w:val="0"/>
      <w:marTop w:val="0"/>
      <w:marBottom w:val="0"/>
      <w:divBdr>
        <w:top w:val="none" w:sz="0" w:space="0" w:color="auto"/>
        <w:left w:val="none" w:sz="0" w:space="0" w:color="auto"/>
        <w:bottom w:val="none" w:sz="0" w:space="0" w:color="auto"/>
        <w:right w:val="none" w:sz="0" w:space="0" w:color="auto"/>
      </w:divBdr>
    </w:div>
    <w:div w:id="1762725070">
      <w:bodyDiv w:val="1"/>
      <w:marLeft w:val="0"/>
      <w:marRight w:val="0"/>
      <w:marTop w:val="0"/>
      <w:marBottom w:val="0"/>
      <w:divBdr>
        <w:top w:val="none" w:sz="0" w:space="0" w:color="auto"/>
        <w:left w:val="none" w:sz="0" w:space="0" w:color="auto"/>
        <w:bottom w:val="none" w:sz="0" w:space="0" w:color="auto"/>
        <w:right w:val="none" w:sz="0" w:space="0" w:color="auto"/>
      </w:divBdr>
    </w:div>
    <w:div w:id="1763447631">
      <w:bodyDiv w:val="1"/>
      <w:marLeft w:val="0"/>
      <w:marRight w:val="0"/>
      <w:marTop w:val="0"/>
      <w:marBottom w:val="0"/>
      <w:divBdr>
        <w:top w:val="none" w:sz="0" w:space="0" w:color="auto"/>
        <w:left w:val="none" w:sz="0" w:space="0" w:color="auto"/>
        <w:bottom w:val="none" w:sz="0" w:space="0" w:color="auto"/>
        <w:right w:val="none" w:sz="0" w:space="0" w:color="auto"/>
      </w:divBdr>
    </w:div>
    <w:div w:id="1771268312">
      <w:bodyDiv w:val="1"/>
      <w:marLeft w:val="0"/>
      <w:marRight w:val="0"/>
      <w:marTop w:val="0"/>
      <w:marBottom w:val="0"/>
      <w:divBdr>
        <w:top w:val="none" w:sz="0" w:space="0" w:color="auto"/>
        <w:left w:val="none" w:sz="0" w:space="0" w:color="auto"/>
        <w:bottom w:val="none" w:sz="0" w:space="0" w:color="auto"/>
        <w:right w:val="none" w:sz="0" w:space="0" w:color="auto"/>
      </w:divBdr>
    </w:div>
    <w:div w:id="1773159160">
      <w:bodyDiv w:val="1"/>
      <w:marLeft w:val="0"/>
      <w:marRight w:val="0"/>
      <w:marTop w:val="0"/>
      <w:marBottom w:val="0"/>
      <w:divBdr>
        <w:top w:val="none" w:sz="0" w:space="0" w:color="auto"/>
        <w:left w:val="none" w:sz="0" w:space="0" w:color="auto"/>
        <w:bottom w:val="none" w:sz="0" w:space="0" w:color="auto"/>
        <w:right w:val="none" w:sz="0" w:space="0" w:color="auto"/>
      </w:divBdr>
    </w:div>
    <w:div w:id="1775200306">
      <w:bodyDiv w:val="1"/>
      <w:marLeft w:val="0"/>
      <w:marRight w:val="0"/>
      <w:marTop w:val="0"/>
      <w:marBottom w:val="0"/>
      <w:divBdr>
        <w:top w:val="none" w:sz="0" w:space="0" w:color="auto"/>
        <w:left w:val="none" w:sz="0" w:space="0" w:color="auto"/>
        <w:bottom w:val="none" w:sz="0" w:space="0" w:color="auto"/>
        <w:right w:val="none" w:sz="0" w:space="0" w:color="auto"/>
      </w:divBdr>
    </w:div>
    <w:div w:id="1782147581">
      <w:bodyDiv w:val="1"/>
      <w:marLeft w:val="0"/>
      <w:marRight w:val="0"/>
      <w:marTop w:val="0"/>
      <w:marBottom w:val="0"/>
      <w:divBdr>
        <w:top w:val="none" w:sz="0" w:space="0" w:color="auto"/>
        <w:left w:val="none" w:sz="0" w:space="0" w:color="auto"/>
        <w:bottom w:val="none" w:sz="0" w:space="0" w:color="auto"/>
        <w:right w:val="none" w:sz="0" w:space="0" w:color="auto"/>
      </w:divBdr>
    </w:div>
    <w:div w:id="1791824315">
      <w:bodyDiv w:val="1"/>
      <w:marLeft w:val="0"/>
      <w:marRight w:val="0"/>
      <w:marTop w:val="0"/>
      <w:marBottom w:val="0"/>
      <w:divBdr>
        <w:top w:val="none" w:sz="0" w:space="0" w:color="auto"/>
        <w:left w:val="none" w:sz="0" w:space="0" w:color="auto"/>
        <w:bottom w:val="none" w:sz="0" w:space="0" w:color="auto"/>
        <w:right w:val="none" w:sz="0" w:space="0" w:color="auto"/>
      </w:divBdr>
    </w:div>
    <w:div w:id="1792703819">
      <w:bodyDiv w:val="1"/>
      <w:marLeft w:val="0"/>
      <w:marRight w:val="0"/>
      <w:marTop w:val="0"/>
      <w:marBottom w:val="0"/>
      <w:divBdr>
        <w:top w:val="none" w:sz="0" w:space="0" w:color="auto"/>
        <w:left w:val="none" w:sz="0" w:space="0" w:color="auto"/>
        <w:bottom w:val="none" w:sz="0" w:space="0" w:color="auto"/>
        <w:right w:val="none" w:sz="0" w:space="0" w:color="auto"/>
      </w:divBdr>
    </w:div>
    <w:div w:id="1795323809">
      <w:bodyDiv w:val="1"/>
      <w:marLeft w:val="0"/>
      <w:marRight w:val="0"/>
      <w:marTop w:val="0"/>
      <w:marBottom w:val="0"/>
      <w:divBdr>
        <w:top w:val="none" w:sz="0" w:space="0" w:color="auto"/>
        <w:left w:val="none" w:sz="0" w:space="0" w:color="auto"/>
        <w:bottom w:val="none" w:sz="0" w:space="0" w:color="auto"/>
        <w:right w:val="none" w:sz="0" w:space="0" w:color="auto"/>
      </w:divBdr>
    </w:div>
    <w:div w:id="1797288047">
      <w:bodyDiv w:val="1"/>
      <w:marLeft w:val="0"/>
      <w:marRight w:val="0"/>
      <w:marTop w:val="0"/>
      <w:marBottom w:val="0"/>
      <w:divBdr>
        <w:top w:val="none" w:sz="0" w:space="0" w:color="auto"/>
        <w:left w:val="none" w:sz="0" w:space="0" w:color="auto"/>
        <w:bottom w:val="none" w:sz="0" w:space="0" w:color="auto"/>
        <w:right w:val="none" w:sz="0" w:space="0" w:color="auto"/>
      </w:divBdr>
    </w:div>
    <w:div w:id="1801611972">
      <w:bodyDiv w:val="1"/>
      <w:marLeft w:val="0"/>
      <w:marRight w:val="0"/>
      <w:marTop w:val="0"/>
      <w:marBottom w:val="0"/>
      <w:divBdr>
        <w:top w:val="none" w:sz="0" w:space="0" w:color="auto"/>
        <w:left w:val="none" w:sz="0" w:space="0" w:color="auto"/>
        <w:bottom w:val="none" w:sz="0" w:space="0" w:color="auto"/>
        <w:right w:val="none" w:sz="0" w:space="0" w:color="auto"/>
      </w:divBdr>
    </w:div>
    <w:div w:id="1810513701">
      <w:bodyDiv w:val="1"/>
      <w:marLeft w:val="0"/>
      <w:marRight w:val="0"/>
      <w:marTop w:val="0"/>
      <w:marBottom w:val="0"/>
      <w:divBdr>
        <w:top w:val="none" w:sz="0" w:space="0" w:color="auto"/>
        <w:left w:val="none" w:sz="0" w:space="0" w:color="auto"/>
        <w:bottom w:val="none" w:sz="0" w:space="0" w:color="auto"/>
        <w:right w:val="none" w:sz="0" w:space="0" w:color="auto"/>
      </w:divBdr>
    </w:div>
    <w:div w:id="1811090251">
      <w:bodyDiv w:val="1"/>
      <w:marLeft w:val="0"/>
      <w:marRight w:val="0"/>
      <w:marTop w:val="0"/>
      <w:marBottom w:val="0"/>
      <w:divBdr>
        <w:top w:val="none" w:sz="0" w:space="0" w:color="auto"/>
        <w:left w:val="none" w:sz="0" w:space="0" w:color="auto"/>
        <w:bottom w:val="none" w:sz="0" w:space="0" w:color="auto"/>
        <w:right w:val="none" w:sz="0" w:space="0" w:color="auto"/>
      </w:divBdr>
    </w:div>
    <w:div w:id="1813282427">
      <w:bodyDiv w:val="1"/>
      <w:marLeft w:val="0"/>
      <w:marRight w:val="0"/>
      <w:marTop w:val="0"/>
      <w:marBottom w:val="0"/>
      <w:divBdr>
        <w:top w:val="none" w:sz="0" w:space="0" w:color="auto"/>
        <w:left w:val="none" w:sz="0" w:space="0" w:color="auto"/>
        <w:bottom w:val="none" w:sz="0" w:space="0" w:color="auto"/>
        <w:right w:val="none" w:sz="0" w:space="0" w:color="auto"/>
      </w:divBdr>
    </w:div>
    <w:div w:id="1814134216">
      <w:bodyDiv w:val="1"/>
      <w:marLeft w:val="0"/>
      <w:marRight w:val="0"/>
      <w:marTop w:val="0"/>
      <w:marBottom w:val="0"/>
      <w:divBdr>
        <w:top w:val="none" w:sz="0" w:space="0" w:color="auto"/>
        <w:left w:val="none" w:sz="0" w:space="0" w:color="auto"/>
        <w:bottom w:val="none" w:sz="0" w:space="0" w:color="auto"/>
        <w:right w:val="none" w:sz="0" w:space="0" w:color="auto"/>
      </w:divBdr>
    </w:div>
    <w:div w:id="1814978427">
      <w:bodyDiv w:val="1"/>
      <w:marLeft w:val="0"/>
      <w:marRight w:val="0"/>
      <w:marTop w:val="0"/>
      <w:marBottom w:val="0"/>
      <w:divBdr>
        <w:top w:val="none" w:sz="0" w:space="0" w:color="auto"/>
        <w:left w:val="none" w:sz="0" w:space="0" w:color="auto"/>
        <w:bottom w:val="none" w:sz="0" w:space="0" w:color="auto"/>
        <w:right w:val="none" w:sz="0" w:space="0" w:color="auto"/>
      </w:divBdr>
    </w:div>
    <w:div w:id="1815834932">
      <w:bodyDiv w:val="1"/>
      <w:marLeft w:val="0"/>
      <w:marRight w:val="0"/>
      <w:marTop w:val="0"/>
      <w:marBottom w:val="0"/>
      <w:divBdr>
        <w:top w:val="none" w:sz="0" w:space="0" w:color="auto"/>
        <w:left w:val="none" w:sz="0" w:space="0" w:color="auto"/>
        <w:bottom w:val="none" w:sz="0" w:space="0" w:color="auto"/>
        <w:right w:val="none" w:sz="0" w:space="0" w:color="auto"/>
      </w:divBdr>
    </w:div>
    <w:div w:id="1817867844">
      <w:bodyDiv w:val="1"/>
      <w:marLeft w:val="0"/>
      <w:marRight w:val="0"/>
      <w:marTop w:val="0"/>
      <w:marBottom w:val="0"/>
      <w:divBdr>
        <w:top w:val="none" w:sz="0" w:space="0" w:color="auto"/>
        <w:left w:val="none" w:sz="0" w:space="0" w:color="auto"/>
        <w:bottom w:val="none" w:sz="0" w:space="0" w:color="auto"/>
        <w:right w:val="none" w:sz="0" w:space="0" w:color="auto"/>
      </w:divBdr>
    </w:div>
    <w:div w:id="1818185714">
      <w:bodyDiv w:val="1"/>
      <w:marLeft w:val="0"/>
      <w:marRight w:val="0"/>
      <w:marTop w:val="0"/>
      <w:marBottom w:val="0"/>
      <w:divBdr>
        <w:top w:val="none" w:sz="0" w:space="0" w:color="auto"/>
        <w:left w:val="none" w:sz="0" w:space="0" w:color="auto"/>
        <w:bottom w:val="none" w:sz="0" w:space="0" w:color="auto"/>
        <w:right w:val="none" w:sz="0" w:space="0" w:color="auto"/>
      </w:divBdr>
    </w:div>
    <w:div w:id="1819027371">
      <w:bodyDiv w:val="1"/>
      <w:marLeft w:val="0"/>
      <w:marRight w:val="0"/>
      <w:marTop w:val="0"/>
      <w:marBottom w:val="0"/>
      <w:divBdr>
        <w:top w:val="none" w:sz="0" w:space="0" w:color="auto"/>
        <w:left w:val="none" w:sz="0" w:space="0" w:color="auto"/>
        <w:bottom w:val="none" w:sz="0" w:space="0" w:color="auto"/>
        <w:right w:val="none" w:sz="0" w:space="0" w:color="auto"/>
      </w:divBdr>
    </w:div>
    <w:div w:id="1821146077">
      <w:bodyDiv w:val="1"/>
      <w:marLeft w:val="0"/>
      <w:marRight w:val="0"/>
      <w:marTop w:val="0"/>
      <w:marBottom w:val="0"/>
      <w:divBdr>
        <w:top w:val="none" w:sz="0" w:space="0" w:color="auto"/>
        <w:left w:val="none" w:sz="0" w:space="0" w:color="auto"/>
        <w:bottom w:val="none" w:sz="0" w:space="0" w:color="auto"/>
        <w:right w:val="none" w:sz="0" w:space="0" w:color="auto"/>
      </w:divBdr>
    </w:div>
    <w:div w:id="1822765488">
      <w:bodyDiv w:val="1"/>
      <w:marLeft w:val="0"/>
      <w:marRight w:val="0"/>
      <w:marTop w:val="0"/>
      <w:marBottom w:val="0"/>
      <w:divBdr>
        <w:top w:val="none" w:sz="0" w:space="0" w:color="auto"/>
        <w:left w:val="none" w:sz="0" w:space="0" w:color="auto"/>
        <w:bottom w:val="none" w:sz="0" w:space="0" w:color="auto"/>
        <w:right w:val="none" w:sz="0" w:space="0" w:color="auto"/>
      </w:divBdr>
    </w:div>
    <w:div w:id="1823615888">
      <w:bodyDiv w:val="1"/>
      <w:marLeft w:val="0"/>
      <w:marRight w:val="0"/>
      <w:marTop w:val="0"/>
      <w:marBottom w:val="0"/>
      <w:divBdr>
        <w:top w:val="none" w:sz="0" w:space="0" w:color="auto"/>
        <w:left w:val="none" w:sz="0" w:space="0" w:color="auto"/>
        <w:bottom w:val="none" w:sz="0" w:space="0" w:color="auto"/>
        <w:right w:val="none" w:sz="0" w:space="0" w:color="auto"/>
      </w:divBdr>
    </w:div>
    <w:div w:id="1824855930">
      <w:bodyDiv w:val="1"/>
      <w:marLeft w:val="0"/>
      <w:marRight w:val="0"/>
      <w:marTop w:val="0"/>
      <w:marBottom w:val="0"/>
      <w:divBdr>
        <w:top w:val="none" w:sz="0" w:space="0" w:color="auto"/>
        <w:left w:val="none" w:sz="0" w:space="0" w:color="auto"/>
        <w:bottom w:val="none" w:sz="0" w:space="0" w:color="auto"/>
        <w:right w:val="none" w:sz="0" w:space="0" w:color="auto"/>
      </w:divBdr>
    </w:div>
    <w:div w:id="1827279678">
      <w:bodyDiv w:val="1"/>
      <w:marLeft w:val="0"/>
      <w:marRight w:val="0"/>
      <w:marTop w:val="0"/>
      <w:marBottom w:val="0"/>
      <w:divBdr>
        <w:top w:val="none" w:sz="0" w:space="0" w:color="auto"/>
        <w:left w:val="none" w:sz="0" w:space="0" w:color="auto"/>
        <w:bottom w:val="none" w:sz="0" w:space="0" w:color="auto"/>
        <w:right w:val="none" w:sz="0" w:space="0" w:color="auto"/>
      </w:divBdr>
    </w:div>
    <w:div w:id="1835878420">
      <w:bodyDiv w:val="1"/>
      <w:marLeft w:val="0"/>
      <w:marRight w:val="0"/>
      <w:marTop w:val="0"/>
      <w:marBottom w:val="0"/>
      <w:divBdr>
        <w:top w:val="none" w:sz="0" w:space="0" w:color="auto"/>
        <w:left w:val="none" w:sz="0" w:space="0" w:color="auto"/>
        <w:bottom w:val="none" w:sz="0" w:space="0" w:color="auto"/>
        <w:right w:val="none" w:sz="0" w:space="0" w:color="auto"/>
      </w:divBdr>
    </w:div>
    <w:div w:id="1837644881">
      <w:bodyDiv w:val="1"/>
      <w:marLeft w:val="0"/>
      <w:marRight w:val="0"/>
      <w:marTop w:val="0"/>
      <w:marBottom w:val="0"/>
      <w:divBdr>
        <w:top w:val="none" w:sz="0" w:space="0" w:color="auto"/>
        <w:left w:val="none" w:sz="0" w:space="0" w:color="auto"/>
        <w:bottom w:val="none" w:sz="0" w:space="0" w:color="auto"/>
        <w:right w:val="none" w:sz="0" w:space="0" w:color="auto"/>
      </w:divBdr>
    </w:div>
    <w:div w:id="1839417277">
      <w:bodyDiv w:val="1"/>
      <w:marLeft w:val="0"/>
      <w:marRight w:val="0"/>
      <w:marTop w:val="0"/>
      <w:marBottom w:val="0"/>
      <w:divBdr>
        <w:top w:val="none" w:sz="0" w:space="0" w:color="auto"/>
        <w:left w:val="none" w:sz="0" w:space="0" w:color="auto"/>
        <w:bottom w:val="none" w:sz="0" w:space="0" w:color="auto"/>
        <w:right w:val="none" w:sz="0" w:space="0" w:color="auto"/>
      </w:divBdr>
    </w:div>
    <w:div w:id="1846045169">
      <w:bodyDiv w:val="1"/>
      <w:marLeft w:val="0"/>
      <w:marRight w:val="0"/>
      <w:marTop w:val="0"/>
      <w:marBottom w:val="0"/>
      <w:divBdr>
        <w:top w:val="none" w:sz="0" w:space="0" w:color="auto"/>
        <w:left w:val="none" w:sz="0" w:space="0" w:color="auto"/>
        <w:bottom w:val="none" w:sz="0" w:space="0" w:color="auto"/>
        <w:right w:val="none" w:sz="0" w:space="0" w:color="auto"/>
      </w:divBdr>
    </w:div>
    <w:div w:id="1848249846">
      <w:bodyDiv w:val="1"/>
      <w:marLeft w:val="0"/>
      <w:marRight w:val="0"/>
      <w:marTop w:val="0"/>
      <w:marBottom w:val="0"/>
      <w:divBdr>
        <w:top w:val="none" w:sz="0" w:space="0" w:color="auto"/>
        <w:left w:val="none" w:sz="0" w:space="0" w:color="auto"/>
        <w:bottom w:val="none" w:sz="0" w:space="0" w:color="auto"/>
        <w:right w:val="none" w:sz="0" w:space="0" w:color="auto"/>
      </w:divBdr>
    </w:div>
    <w:div w:id="1851599973">
      <w:bodyDiv w:val="1"/>
      <w:marLeft w:val="0"/>
      <w:marRight w:val="0"/>
      <w:marTop w:val="0"/>
      <w:marBottom w:val="0"/>
      <w:divBdr>
        <w:top w:val="none" w:sz="0" w:space="0" w:color="auto"/>
        <w:left w:val="none" w:sz="0" w:space="0" w:color="auto"/>
        <w:bottom w:val="none" w:sz="0" w:space="0" w:color="auto"/>
        <w:right w:val="none" w:sz="0" w:space="0" w:color="auto"/>
      </w:divBdr>
    </w:div>
    <w:div w:id="1854343895">
      <w:bodyDiv w:val="1"/>
      <w:marLeft w:val="0"/>
      <w:marRight w:val="0"/>
      <w:marTop w:val="0"/>
      <w:marBottom w:val="0"/>
      <w:divBdr>
        <w:top w:val="none" w:sz="0" w:space="0" w:color="auto"/>
        <w:left w:val="none" w:sz="0" w:space="0" w:color="auto"/>
        <w:bottom w:val="none" w:sz="0" w:space="0" w:color="auto"/>
        <w:right w:val="none" w:sz="0" w:space="0" w:color="auto"/>
      </w:divBdr>
    </w:div>
    <w:div w:id="1856840465">
      <w:bodyDiv w:val="1"/>
      <w:marLeft w:val="0"/>
      <w:marRight w:val="0"/>
      <w:marTop w:val="0"/>
      <w:marBottom w:val="0"/>
      <w:divBdr>
        <w:top w:val="none" w:sz="0" w:space="0" w:color="auto"/>
        <w:left w:val="none" w:sz="0" w:space="0" w:color="auto"/>
        <w:bottom w:val="none" w:sz="0" w:space="0" w:color="auto"/>
        <w:right w:val="none" w:sz="0" w:space="0" w:color="auto"/>
      </w:divBdr>
    </w:div>
    <w:div w:id="1858538379">
      <w:bodyDiv w:val="1"/>
      <w:marLeft w:val="0"/>
      <w:marRight w:val="0"/>
      <w:marTop w:val="0"/>
      <w:marBottom w:val="0"/>
      <w:divBdr>
        <w:top w:val="none" w:sz="0" w:space="0" w:color="auto"/>
        <w:left w:val="none" w:sz="0" w:space="0" w:color="auto"/>
        <w:bottom w:val="none" w:sz="0" w:space="0" w:color="auto"/>
        <w:right w:val="none" w:sz="0" w:space="0" w:color="auto"/>
      </w:divBdr>
    </w:div>
    <w:div w:id="1860466671">
      <w:bodyDiv w:val="1"/>
      <w:marLeft w:val="0"/>
      <w:marRight w:val="0"/>
      <w:marTop w:val="0"/>
      <w:marBottom w:val="0"/>
      <w:divBdr>
        <w:top w:val="none" w:sz="0" w:space="0" w:color="auto"/>
        <w:left w:val="none" w:sz="0" w:space="0" w:color="auto"/>
        <w:bottom w:val="none" w:sz="0" w:space="0" w:color="auto"/>
        <w:right w:val="none" w:sz="0" w:space="0" w:color="auto"/>
      </w:divBdr>
    </w:div>
    <w:div w:id="1863780779">
      <w:bodyDiv w:val="1"/>
      <w:marLeft w:val="0"/>
      <w:marRight w:val="0"/>
      <w:marTop w:val="0"/>
      <w:marBottom w:val="0"/>
      <w:divBdr>
        <w:top w:val="none" w:sz="0" w:space="0" w:color="auto"/>
        <w:left w:val="none" w:sz="0" w:space="0" w:color="auto"/>
        <w:bottom w:val="none" w:sz="0" w:space="0" w:color="auto"/>
        <w:right w:val="none" w:sz="0" w:space="0" w:color="auto"/>
      </w:divBdr>
    </w:div>
    <w:div w:id="1863930886">
      <w:bodyDiv w:val="1"/>
      <w:marLeft w:val="0"/>
      <w:marRight w:val="0"/>
      <w:marTop w:val="0"/>
      <w:marBottom w:val="0"/>
      <w:divBdr>
        <w:top w:val="none" w:sz="0" w:space="0" w:color="auto"/>
        <w:left w:val="none" w:sz="0" w:space="0" w:color="auto"/>
        <w:bottom w:val="none" w:sz="0" w:space="0" w:color="auto"/>
        <w:right w:val="none" w:sz="0" w:space="0" w:color="auto"/>
      </w:divBdr>
    </w:div>
    <w:div w:id="1864704451">
      <w:bodyDiv w:val="1"/>
      <w:marLeft w:val="0"/>
      <w:marRight w:val="0"/>
      <w:marTop w:val="0"/>
      <w:marBottom w:val="0"/>
      <w:divBdr>
        <w:top w:val="none" w:sz="0" w:space="0" w:color="auto"/>
        <w:left w:val="none" w:sz="0" w:space="0" w:color="auto"/>
        <w:bottom w:val="none" w:sz="0" w:space="0" w:color="auto"/>
        <w:right w:val="none" w:sz="0" w:space="0" w:color="auto"/>
      </w:divBdr>
    </w:div>
    <w:div w:id="1867785977">
      <w:bodyDiv w:val="1"/>
      <w:marLeft w:val="0"/>
      <w:marRight w:val="0"/>
      <w:marTop w:val="0"/>
      <w:marBottom w:val="0"/>
      <w:divBdr>
        <w:top w:val="none" w:sz="0" w:space="0" w:color="auto"/>
        <w:left w:val="none" w:sz="0" w:space="0" w:color="auto"/>
        <w:bottom w:val="none" w:sz="0" w:space="0" w:color="auto"/>
        <w:right w:val="none" w:sz="0" w:space="0" w:color="auto"/>
      </w:divBdr>
    </w:div>
    <w:div w:id="1868711595">
      <w:bodyDiv w:val="1"/>
      <w:marLeft w:val="0"/>
      <w:marRight w:val="0"/>
      <w:marTop w:val="0"/>
      <w:marBottom w:val="0"/>
      <w:divBdr>
        <w:top w:val="none" w:sz="0" w:space="0" w:color="auto"/>
        <w:left w:val="none" w:sz="0" w:space="0" w:color="auto"/>
        <w:bottom w:val="none" w:sz="0" w:space="0" w:color="auto"/>
        <w:right w:val="none" w:sz="0" w:space="0" w:color="auto"/>
      </w:divBdr>
    </w:div>
    <w:div w:id="1871794205">
      <w:bodyDiv w:val="1"/>
      <w:marLeft w:val="0"/>
      <w:marRight w:val="0"/>
      <w:marTop w:val="0"/>
      <w:marBottom w:val="0"/>
      <w:divBdr>
        <w:top w:val="none" w:sz="0" w:space="0" w:color="auto"/>
        <w:left w:val="none" w:sz="0" w:space="0" w:color="auto"/>
        <w:bottom w:val="none" w:sz="0" w:space="0" w:color="auto"/>
        <w:right w:val="none" w:sz="0" w:space="0" w:color="auto"/>
      </w:divBdr>
    </w:div>
    <w:div w:id="1872307028">
      <w:bodyDiv w:val="1"/>
      <w:marLeft w:val="0"/>
      <w:marRight w:val="0"/>
      <w:marTop w:val="0"/>
      <w:marBottom w:val="0"/>
      <w:divBdr>
        <w:top w:val="none" w:sz="0" w:space="0" w:color="auto"/>
        <w:left w:val="none" w:sz="0" w:space="0" w:color="auto"/>
        <w:bottom w:val="none" w:sz="0" w:space="0" w:color="auto"/>
        <w:right w:val="none" w:sz="0" w:space="0" w:color="auto"/>
      </w:divBdr>
    </w:div>
    <w:div w:id="1875267891">
      <w:bodyDiv w:val="1"/>
      <w:marLeft w:val="0"/>
      <w:marRight w:val="0"/>
      <w:marTop w:val="0"/>
      <w:marBottom w:val="0"/>
      <w:divBdr>
        <w:top w:val="none" w:sz="0" w:space="0" w:color="auto"/>
        <w:left w:val="none" w:sz="0" w:space="0" w:color="auto"/>
        <w:bottom w:val="none" w:sz="0" w:space="0" w:color="auto"/>
        <w:right w:val="none" w:sz="0" w:space="0" w:color="auto"/>
      </w:divBdr>
    </w:div>
    <w:div w:id="1876693157">
      <w:bodyDiv w:val="1"/>
      <w:marLeft w:val="0"/>
      <w:marRight w:val="0"/>
      <w:marTop w:val="0"/>
      <w:marBottom w:val="0"/>
      <w:divBdr>
        <w:top w:val="none" w:sz="0" w:space="0" w:color="auto"/>
        <w:left w:val="none" w:sz="0" w:space="0" w:color="auto"/>
        <w:bottom w:val="none" w:sz="0" w:space="0" w:color="auto"/>
        <w:right w:val="none" w:sz="0" w:space="0" w:color="auto"/>
      </w:divBdr>
    </w:div>
    <w:div w:id="1878161720">
      <w:bodyDiv w:val="1"/>
      <w:marLeft w:val="0"/>
      <w:marRight w:val="0"/>
      <w:marTop w:val="0"/>
      <w:marBottom w:val="0"/>
      <w:divBdr>
        <w:top w:val="none" w:sz="0" w:space="0" w:color="auto"/>
        <w:left w:val="none" w:sz="0" w:space="0" w:color="auto"/>
        <w:bottom w:val="none" w:sz="0" w:space="0" w:color="auto"/>
        <w:right w:val="none" w:sz="0" w:space="0" w:color="auto"/>
      </w:divBdr>
    </w:div>
    <w:div w:id="1880778925">
      <w:bodyDiv w:val="1"/>
      <w:marLeft w:val="0"/>
      <w:marRight w:val="0"/>
      <w:marTop w:val="0"/>
      <w:marBottom w:val="0"/>
      <w:divBdr>
        <w:top w:val="none" w:sz="0" w:space="0" w:color="auto"/>
        <w:left w:val="none" w:sz="0" w:space="0" w:color="auto"/>
        <w:bottom w:val="none" w:sz="0" w:space="0" w:color="auto"/>
        <w:right w:val="none" w:sz="0" w:space="0" w:color="auto"/>
      </w:divBdr>
    </w:div>
    <w:div w:id="1882010969">
      <w:bodyDiv w:val="1"/>
      <w:marLeft w:val="0"/>
      <w:marRight w:val="0"/>
      <w:marTop w:val="0"/>
      <w:marBottom w:val="0"/>
      <w:divBdr>
        <w:top w:val="none" w:sz="0" w:space="0" w:color="auto"/>
        <w:left w:val="none" w:sz="0" w:space="0" w:color="auto"/>
        <w:bottom w:val="none" w:sz="0" w:space="0" w:color="auto"/>
        <w:right w:val="none" w:sz="0" w:space="0" w:color="auto"/>
      </w:divBdr>
    </w:div>
    <w:div w:id="1885562001">
      <w:bodyDiv w:val="1"/>
      <w:marLeft w:val="0"/>
      <w:marRight w:val="0"/>
      <w:marTop w:val="0"/>
      <w:marBottom w:val="0"/>
      <w:divBdr>
        <w:top w:val="none" w:sz="0" w:space="0" w:color="auto"/>
        <w:left w:val="none" w:sz="0" w:space="0" w:color="auto"/>
        <w:bottom w:val="none" w:sz="0" w:space="0" w:color="auto"/>
        <w:right w:val="none" w:sz="0" w:space="0" w:color="auto"/>
      </w:divBdr>
    </w:div>
    <w:div w:id="1889953264">
      <w:bodyDiv w:val="1"/>
      <w:marLeft w:val="0"/>
      <w:marRight w:val="0"/>
      <w:marTop w:val="0"/>
      <w:marBottom w:val="0"/>
      <w:divBdr>
        <w:top w:val="none" w:sz="0" w:space="0" w:color="auto"/>
        <w:left w:val="none" w:sz="0" w:space="0" w:color="auto"/>
        <w:bottom w:val="none" w:sz="0" w:space="0" w:color="auto"/>
        <w:right w:val="none" w:sz="0" w:space="0" w:color="auto"/>
      </w:divBdr>
    </w:div>
    <w:div w:id="1893925339">
      <w:bodyDiv w:val="1"/>
      <w:marLeft w:val="0"/>
      <w:marRight w:val="0"/>
      <w:marTop w:val="0"/>
      <w:marBottom w:val="0"/>
      <w:divBdr>
        <w:top w:val="none" w:sz="0" w:space="0" w:color="auto"/>
        <w:left w:val="none" w:sz="0" w:space="0" w:color="auto"/>
        <w:bottom w:val="none" w:sz="0" w:space="0" w:color="auto"/>
        <w:right w:val="none" w:sz="0" w:space="0" w:color="auto"/>
      </w:divBdr>
    </w:div>
    <w:div w:id="1894072041">
      <w:bodyDiv w:val="1"/>
      <w:marLeft w:val="0"/>
      <w:marRight w:val="0"/>
      <w:marTop w:val="0"/>
      <w:marBottom w:val="0"/>
      <w:divBdr>
        <w:top w:val="none" w:sz="0" w:space="0" w:color="auto"/>
        <w:left w:val="none" w:sz="0" w:space="0" w:color="auto"/>
        <w:bottom w:val="none" w:sz="0" w:space="0" w:color="auto"/>
        <w:right w:val="none" w:sz="0" w:space="0" w:color="auto"/>
      </w:divBdr>
    </w:div>
    <w:div w:id="1901867437">
      <w:bodyDiv w:val="1"/>
      <w:marLeft w:val="0"/>
      <w:marRight w:val="0"/>
      <w:marTop w:val="0"/>
      <w:marBottom w:val="0"/>
      <w:divBdr>
        <w:top w:val="none" w:sz="0" w:space="0" w:color="auto"/>
        <w:left w:val="none" w:sz="0" w:space="0" w:color="auto"/>
        <w:bottom w:val="none" w:sz="0" w:space="0" w:color="auto"/>
        <w:right w:val="none" w:sz="0" w:space="0" w:color="auto"/>
      </w:divBdr>
    </w:div>
    <w:div w:id="1905336787">
      <w:bodyDiv w:val="1"/>
      <w:marLeft w:val="0"/>
      <w:marRight w:val="0"/>
      <w:marTop w:val="0"/>
      <w:marBottom w:val="0"/>
      <w:divBdr>
        <w:top w:val="none" w:sz="0" w:space="0" w:color="auto"/>
        <w:left w:val="none" w:sz="0" w:space="0" w:color="auto"/>
        <w:bottom w:val="none" w:sz="0" w:space="0" w:color="auto"/>
        <w:right w:val="none" w:sz="0" w:space="0" w:color="auto"/>
      </w:divBdr>
    </w:div>
    <w:div w:id="1905799964">
      <w:bodyDiv w:val="1"/>
      <w:marLeft w:val="0"/>
      <w:marRight w:val="0"/>
      <w:marTop w:val="0"/>
      <w:marBottom w:val="0"/>
      <w:divBdr>
        <w:top w:val="none" w:sz="0" w:space="0" w:color="auto"/>
        <w:left w:val="none" w:sz="0" w:space="0" w:color="auto"/>
        <w:bottom w:val="none" w:sz="0" w:space="0" w:color="auto"/>
        <w:right w:val="none" w:sz="0" w:space="0" w:color="auto"/>
      </w:divBdr>
    </w:div>
    <w:div w:id="1909338332">
      <w:bodyDiv w:val="1"/>
      <w:marLeft w:val="0"/>
      <w:marRight w:val="0"/>
      <w:marTop w:val="0"/>
      <w:marBottom w:val="0"/>
      <w:divBdr>
        <w:top w:val="none" w:sz="0" w:space="0" w:color="auto"/>
        <w:left w:val="none" w:sz="0" w:space="0" w:color="auto"/>
        <w:bottom w:val="none" w:sz="0" w:space="0" w:color="auto"/>
        <w:right w:val="none" w:sz="0" w:space="0" w:color="auto"/>
      </w:divBdr>
    </w:div>
    <w:div w:id="1911386935">
      <w:bodyDiv w:val="1"/>
      <w:marLeft w:val="0"/>
      <w:marRight w:val="0"/>
      <w:marTop w:val="0"/>
      <w:marBottom w:val="0"/>
      <w:divBdr>
        <w:top w:val="none" w:sz="0" w:space="0" w:color="auto"/>
        <w:left w:val="none" w:sz="0" w:space="0" w:color="auto"/>
        <w:bottom w:val="none" w:sz="0" w:space="0" w:color="auto"/>
        <w:right w:val="none" w:sz="0" w:space="0" w:color="auto"/>
      </w:divBdr>
    </w:div>
    <w:div w:id="1912154414">
      <w:bodyDiv w:val="1"/>
      <w:marLeft w:val="0"/>
      <w:marRight w:val="0"/>
      <w:marTop w:val="0"/>
      <w:marBottom w:val="0"/>
      <w:divBdr>
        <w:top w:val="none" w:sz="0" w:space="0" w:color="auto"/>
        <w:left w:val="none" w:sz="0" w:space="0" w:color="auto"/>
        <w:bottom w:val="none" w:sz="0" w:space="0" w:color="auto"/>
        <w:right w:val="none" w:sz="0" w:space="0" w:color="auto"/>
      </w:divBdr>
    </w:div>
    <w:div w:id="1919171403">
      <w:bodyDiv w:val="1"/>
      <w:marLeft w:val="0"/>
      <w:marRight w:val="0"/>
      <w:marTop w:val="0"/>
      <w:marBottom w:val="0"/>
      <w:divBdr>
        <w:top w:val="none" w:sz="0" w:space="0" w:color="auto"/>
        <w:left w:val="none" w:sz="0" w:space="0" w:color="auto"/>
        <w:bottom w:val="none" w:sz="0" w:space="0" w:color="auto"/>
        <w:right w:val="none" w:sz="0" w:space="0" w:color="auto"/>
      </w:divBdr>
    </w:div>
    <w:div w:id="1919627770">
      <w:bodyDiv w:val="1"/>
      <w:marLeft w:val="0"/>
      <w:marRight w:val="0"/>
      <w:marTop w:val="0"/>
      <w:marBottom w:val="0"/>
      <w:divBdr>
        <w:top w:val="none" w:sz="0" w:space="0" w:color="auto"/>
        <w:left w:val="none" w:sz="0" w:space="0" w:color="auto"/>
        <w:bottom w:val="none" w:sz="0" w:space="0" w:color="auto"/>
        <w:right w:val="none" w:sz="0" w:space="0" w:color="auto"/>
      </w:divBdr>
    </w:div>
    <w:div w:id="1924871877">
      <w:bodyDiv w:val="1"/>
      <w:marLeft w:val="0"/>
      <w:marRight w:val="0"/>
      <w:marTop w:val="0"/>
      <w:marBottom w:val="0"/>
      <w:divBdr>
        <w:top w:val="none" w:sz="0" w:space="0" w:color="auto"/>
        <w:left w:val="none" w:sz="0" w:space="0" w:color="auto"/>
        <w:bottom w:val="none" w:sz="0" w:space="0" w:color="auto"/>
        <w:right w:val="none" w:sz="0" w:space="0" w:color="auto"/>
      </w:divBdr>
    </w:div>
    <w:div w:id="1926526108">
      <w:bodyDiv w:val="1"/>
      <w:marLeft w:val="0"/>
      <w:marRight w:val="0"/>
      <w:marTop w:val="0"/>
      <w:marBottom w:val="0"/>
      <w:divBdr>
        <w:top w:val="none" w:sz="0" w:space="0" w:color="auto"/>
        <w:left w:val="none" w:sz="0" w:space="0" w:color="auto"/>
        <w:bottom w:val="none" w:sz="0" w:space="0" w:color="auto"/>
        <w:right w:val="none" w:sz="0" w:space="0" w:color="auto"/>
      </w:divBdr>
    </w:div>
    <w:div w:id="1927687485">
      <w:bodyDiv w:val="1"/>
      <w:marLeft w:val="0"/>
      <w:marRight w:val="0"/>
      <w:marTop w:val="0"/>
      <w:marBottom w:val="0"/>
      <w:divBdr>
        <w:top w:val="none" w:sz="0" w:space="0" w:color="auto"/>
        <w:left w:val="none" w:sz="0" w:space="0" w:color="auto"/>
        <w:bottom w:val="none" w:sz="0" w:space="0" w:color="auto"/>
        <w:right w:val="none" w:sz="0" w:space="0" w:color="auto"/>
      </w:divBdr>
    </w:div>
    <w:div w:id="1929340630">
      <w:bodyDiv w:val="1"/>
      <w:marLeft w:val="0"/>
      <w:marRight w:val="0"/>
      <w:marTop w:val="0"/>
      <w:marBottom w:val="0"/>
      <w:divBdr>
        <w:top w:val="none" w:sz="0" w:space="0" w:color="auto"/>
        <w:left w:val="none" w:sz="0" w:space="0" w:color="auto"/>
        <w:bottom w:val="none" w:sz="0" w:space="0" w:color="auto"/>
        <w:right w:val="none" w:sz="0" w:space="0" w:color="auto"/>
      </w:divBdr>
    </w:div>
    <w:div w:id="1930000290">
      <w:bodyDiv w:val="1"/>
      <w:marLeft w:val="0"/>
      <w:marRight w:val="0"/>
      <w:marTop w:val="0"/>
      <w:marBottom w:val="0"/>
      <w:divBdr>
        <w:top w:val="none" w:sz="0" w:space="0" w:color="auto"/>
        <w:left w:val="none" w:sz="0" w:space="0" w:color="auto"/>
        <w:bottom w:val="none" w:sz="0" w:space="0" w:color="auto"/>
        <w:right w:val="none" w:sz="0" w:space="0" w:color="auto"/>
      </w:divBdr>
    </w:div>
    <w:div w:id="1930232710">
      <w:bodyDiv w:val="1"/>
      <w:marLeft w:val="0"/>
      <w:marRight w:val="0"/>
      <w:marTop w:val="0"/>
      <w:marBottom w:val="0"/>
      <w:divBdr>
        <w:top w:val="none" w:sz="0" w:space="0" w:color="auto"/>
        <w:left w:val="none" w:sz="0" w:space="0" w:color="auto"/>
        <w:bottom w:val="none" w:sz="0" w:space="0" w:color="auto"/>
        <w:right w:val="none" w:sz="0" w:space="0" w:color="auto"/>
      </w:divBdr>
    </w:div>
    <w:div w:id="1933395720">
      <w:bodyDiv w:val="1"/>
      <w:marLeft w:val="0"/>
      <w:marRight w:val="0"/>
      <w:marTop w:val="0"/>
      <w:marBottom w:val="0"/>
      <w:divBdr>
        <w:top w:val="none" w:sz="0" w:space="0" w:color="auto"/>
        <w:left w:val="none" w:sz="0" w:space="0" w:color="auto"/>
        <w:bottom w:val="none" w:sz="0" w:space="0" w:color="auto"/>
        <w:right w:val="none" w:sz="0" w:space="0" w:color="auto"/>
      </w:divBdr>
    </w:div>
    <w:div w:id="1934625012">
      <w:bodyDiv w:val="1"/>
      <w:marLeft w:val="0"/>
      <w:marRight w:val="0"/>
      <w:marTop w:val="0"/>
      <w:marBottom w:val="0"/>
      <w:divBdr>
        <w:top w:val="none" w:sz="0" w:space="0" w:color="auto"/>
        <w:left w:val="none" w:sz="0" w:space="0" w:color="auto"/>
        <w:bottom w:val="none" w:sz="0" w:space="0" w:color="auto"/>
        <w:right w:val="none" w:sz="0" w:space="0" w:color="auto"/>
      </w:divBdr>
    </w:div>
    <w:div w:id="1934969443">
      <w:bodyDiv w:val="1"/>
      <w:marLeft w:val="0"/>
      <w:marRight w:val="0"/>
      <w:marTop w:val="0"/>
      <w:marBottom w:val="0"/>
      <w:divBdr>
        <w:top w:val="none" w:sz="0" w:space="0" w:color="auto"/>
        <w:left w:val="none" w:sz="0" w:space="0" w:color="auto"/>
        <w:bottom w:val="none" w:sz="0" w:space="0" w:color="auto"/>
        <w:right w:val="none" w:sz="0" w:space="0" w:color="auto"/>
      </w:divBdr>
    </w:div>
    <w:div w:id="1935237133">
      <w:bodyDiv w:val="1"/>
      <w:marLeft w:val="0"/>
      <w:marRight w:val="0"/>
      <w:marTop w:val="0"/>
      <w:marBottom w:val="0"/>
      <w:divBdr>
        <w:top w:val="none" w:sz="0" w:space="0" w:color="auto"/>
        <w:left w:val="none" w:sz="0" w:space="0" w:color="auto"/>
        <w:bottom w:val="none" w:sz="0" w:space="0" w:color="auto"/>
        <w:right w:val="none" w:sz="0" w:space="0" w:color="auto"/>
      </w:divBdr>
    </w:div>
    <w:div w:id="1938363342">
      <w:bodyDiv w:val="1"/>
      <w:marLeft w:val="0"/>
      <w:marRight w:val="0"/>
      <w:marTop w:val="0"/>
      <w:marBottom w:val="0"/>
      <w:divBdr>
        <w:top w:val="none" w:sz="0" w:space="0" w:color="auto"/>
        <w:left w:val="none" w:sz="0" w:space="0" w:color="auto"/>
        <w:bottom w:val="none" w:sz="0" w:space="0" w:color="auto"/>
        <w:right w:val="none" w:sz="0" w:space="0" w:color="auto"/>
      </w:divBdr>
    </w:div>
    <w:div w:id="1943100028">
      <w:bodyDiv w:val="1"/>
      <w:marLeft w:val="0"/>
      <w:marRight w:val="0"/>
      <w:marTop w:val="0"/>
      <w:marBottom w:val="0"/>
      <w:divBdr>
        <w:top w:val="none" w:sz="0" w:space="0" w:color="auto"/>
        <w:left w:val="none" w:sz="0" w:space="0" w:color="auto"/>
        <w:bottom w:val="none" w:sz="0" w:space="0" w:color="auto"/>
        <w:right w:val="none" w:sz="0" w:space="0" w:color="auto"/>
      </w:divBdr>
    </w:div>
    <w:div w:id="1944994489">
      <w:bodyDiv w:val="1"/>
      <w:marLeft w:val="0"/>
      <w:marRight w:val="0"/>
      <w:marTop w:val="0"/>
      <w:marBottom w:val="0"/>
      <w:divBdr>
        <w:top w:val="none" w:sz="0" w:space="0" w:color="auto"/>
        <w:left w:val="none" w:sz="0" w:space="0" w:color="auto"/>
        <w:bottom w:val="none" w:sz="0" w:space="0" w:color="auto"/>
        <w:right w:val="none" w:sz="0" w:space="0" w:color="auto"/>
      </w:divBdr>
    </w:div>
    <w:div w:id="1947886619">
      <w:bodyDiv w:val="1"/>
      <w:marLeft w:val="0"/>
      <w:marRight w:val="0"/>
      <w:marTop w:val="0"/>
      <w:marBottom w:val="0"/>
      <w:divBdr>
        <w:top w:val="none" w:sz="0" w:space="0" w:color="auto"/>
        <w:left w:val="none" w:sz="0" w:space="0" w:color="auto"/>
        <w:bottom w:val="none" w:sz="0" w:space="0" w:color="auto"/>
        <w:right w:val="none" w:sz="0" w:space="0" w:color="auto"/>
      </w:divBdr>
    </w:div>
    <w:div w:id="1949389242">
      <w:bodyDiv w:val="1"/>
      <w:marLeft w:val="0"/>
      <w:marRight w:val="0"/>
      <w:marTop w:val="0"/>
      <w:marBottom w:val="0"/>
      <w:divBdr>
        <w:top w:val="none" w:sz="0" w:space="0" w:color="auto"/>
        <w:left w:val="none" w:sz="0" w:space="0" w:color="auto"/>
        <w:bottom w:val="none" w:sz="0" w:space="0" w:color="auto"/>
        <w:right w:val="none" w:sz="0" w:space="0" w:color="auto"/>
      </w:divBdr>
    </w:div>
    <w:div w:id="1951737839">
      <w:bodyDiv w:val="1"/>
      <w:marLeft w:val="0"/>
      <w:marRight w:val="0"/>
      <w:marTop w:val="0"/>
      <w:marBottom w:val="0"/>
      <w:divBdr>
        <w:top w:val="none" w:sz="0" w:space="0" w:color="auto"/>
        <w:left w:val="none" w:sz="0" w:space="0" w:color="auto"/>
        <w:bottom w:val="none" w:sz="0" w:space="0" w:color="auto"/>
        <w:right w:val="none" w:sz="0" w:space="0" w:color="auto"/>
      </w:divBdr>
    </w:div>
    <w:div w:id="1956059803">
      <w:bodyDiv w:val="1"/>
      <w:marLeft w:val="0"/>
      <w:marRight w:val="0"/>
      <w:marTop w:val="0"/>
      <w:marBottom w:val="0"/>
      <w:divBdr>
        <w:top w:val="none" w:sz="0" w:space="0" w:color="auto"/>
        <w:left w:val="none" w:sz="0" w:space="0" w:color="auto"/>
        <w:bottom w:val="none" w:sz="0" w:space="0" w:color="auto"/>
        <w:right w:val="none" w:sz="0" w:space="0" w:color="auto"/>
      </w:divBdr>
    </w:div>
    <w:div w:id="1959409532">
      <w:bodyDiv w:val="1"/>
      <w:marLeft w:val="0"/>
      <w:marRight w:val="0"/>
      <w:marTop w:val="0"/>
      <w:marBottom w:val="0"/>
      <w:divBdr>
        <w:top w:val="none" w:sz="0" w:space="0" w:color="auto"/>
        <w:left w:val="none" w:sz="0" w:space="0" w:color="auto"/>
        <w:bottom w:val="none" w:sz="0" w:space="0" w:color="auto"/>
        <w:right w:val="none" w:sz="0" w:space="0" w:color="auto"/>
      </w:divBdr>
    </w:div>
    <w:div w:id="1960642838">
      <w:bodyDiv w:val="1"/>
      <w:marLeft w:val="0"/>
      <w:marRight w:val="0"/>
      <w:marTop w:val="0"/>
      <w:marBottom w:val="0"/>
      <w:divBdr>
        <w:top w:val="none" w:sz="0" w:space="0" w:color="auto"/>
        <w:left w:val="none" w:sz="0" w:space="0" w:color="auto"/>
        <w:bottom w:val="none" w:sz="0" w:space="0" w:color="auto"/>
        <w:right w:val="none" w:sz="0" w:space="0" w:color="auto"/>
      </w:divBdr>
    </w:div>
    <w:div w:id="1961571439">
      <w:bodyDiv w:val="1"/>
      <w:marLeft w:val="0"/>
      <w:marRight w:val="0"/>
      <w:marTop w:val="0"/>
      <w:marBottom w:val="0"/>
      <w:divBdr>
        <w:top w:val="none" w:sz="0" w:space="0" w:color="auto"/>
        <w:left w:val="none" w:sz="0" w:space="0" w:color="auto"/>
        <w:bottom w:val="none" w:sz="0" w:space="0" w:color="auto"/>
        <w:right w:val="none" w:sz="0" w:space="0" w:color="auto"/>
      </w:divBdr>
    </w:div>
    <w:div w:id="1962761269">
      <w:bodyDiv w:val="1"/>
      <w:marLeft w:val="0"/>
      <w:marRight w:val="0"/>
      <w:marTop w:val="0"/>
      <w:marBottom w:val="0"/>
      <w:divBdr>
        <w:top w:val="none" w:sz="0" w:space="0" w:color="auto"/>
        <w:left w:val="none" w:sz="0" w:space="0" w:color="auto"/>
        <w:bottom w:val="none" w:sz="0" w:space="0" w:color="auto"/>
        <w:right w:val="none" w:sz="0" w:space="0" w:color="auto"/>
      </w:divBdr>
    </w:div>
    <w:div w:id="1964117189">
      <w:bodyDiv w:val="1"/>
      <w:marLeft w:val="0"/>
      <w:marRight w:val="0"/>
      <w:marTop w:val="0"/>
      <w:marBottom w:val="0"/>
      <w:divBdr>
        <w:top w:val="none" w:sz="0" w:space="0" w:color="auto"/>
        <w:left w:val="none" w:sz="0" w:space="0" w:color="auto"/>
        <w:bottom w:val="none" w:sz="0" w:space="0" w:color="auto"/>
        <w:right w:val="none" w:sz="0" w:space="0" w:color="auto"/>
      </w:divBdr>
    </w:div>
    <w:div w:id="1966110755">
      <w:bodyDiv w:val="1"/>
      <w:marLeft w:val="0"/>
      <w:marRight w:val="0"/>
      <w:marTop w:val="0"/>
      <w:marBottom w:val="0"/>
      <w:divBdr>
        <w:top w:val="none" w:sz="0" w:space="0" w:color="auto"/>
        <w:left w:val="none" w:sz="0" w:space="0" w:color="auto"/>
        <w:bottom w:val="none" w:sz="0" w:space="0" w:color="auto"/>
        <w:right w:val="none" w:sz="0" w:space="0" w:color="auto"/>
      </w:divBdr>
    </w:div>
    <w:div w:id="1971402846">
      <w:bodyDiv w:val="1"/>
      <w:marLeft w:val="0"/>
      <w:marRight w:val="0"/>
      <w:marTop w:val="0"/>
      <w:marBottom w:val="0"/>
      <w:divBdr>
        <w:top w:val="none" w:sz="0" w:space="0" w:color="auto"/>
        <w:left w:val="none" w:sz="0" w:space="0" w:color="auto"/>
        <w:bottom w:val="none" w:sz="0" w:space="0" w:color="auto"/>
        <w:right w:val="none" w:sz="0" w:space="0" w:color="auto"/>
      </w:divBdr>
    </w:div>
    <w:div w:id="1972398505">
      <w:bodyDiv w:val="1"/>
      <w:marLeft w:val="0"/>
      <w:marRight w:val="0"/>
      <w:marTop w:val="0"/>
      <w:marBottom w:val="0"/>
      <w:divBdr>
        <w:top w:val="none" w:sz="0" w:space="0" w:color="auto"/>
        <w:left w:val="none" w:sz="0" w:space="0" w:color="auto"/>
        <w:bottom w:val="none" w:sz="0" w:space="0" w:color="auto"/>
        <w:right w:val="none" w:sz="0" w:space="0" w:color="auto"/>
      </w:divBdr>
    </w:div>
    <w:div w:id="1975526153">
      <w:bodyDiv w:val="1"/>
      <w:marLeft w:val="0"/>
      <w:marRight w:val="0"/>
      <w:marTop w:val="0"/>
      <w:marBottom w:val="0"/>
      <w:divBdr>
        <w:top w:val="none" w:sz="0" w:space="0" w:color="auto"/>
        <w:left w:val="none" w:sz="0" w:space="0" w:color="auto"/>
        <w:bottom w:val="none" w:sz="0" w:space="0" w:color="auto"/>
        <w:right w:val="none" w:sz="0" w:space="0" w:color="auto"/>
      </w:divBdr>
    </w:div>
    <w:div w:id="1977833764">
      <w:bodyDiv w:val="1"/>
      <w:marLeft w:val="0"/>
      <w:marRight w:val="0"/>
      <w:marTop w:val="0"/>
      <w:marBottom w:val="0"/>
      <w:divBdr>
        <w:top w:val="none" w:sz="0" w:space="0" w:color="auto"/>
        <w:left w:val="none" w:sz="0" w:space="0" w:color="auto"/>
        <w:bottom w:val="none" w:sz="0" w:space="0" w:color="auto"/>
        <w:right w:val="none" w:sz="0" w:space="0" w:color="auto"/>
      </w:divBdr>
    </w:div>
    <w:div w:id="1980724430">
      <w:bodyDiv w:val="1"/>
      <w:marLeft w:val="0"/>
      <w:marRight w:val="0"/>
      <w:marTop w:val="0"/>
      <w:marBottom w:val="0"/>
      <w:divBdr>
        <w:top w:val="none" w:sz="0" w:space="0" w:color="auto"/>
        <w:left w:val="none" w:sz="0" w:space="0" w:color="auto"/>
        <w:bottom w:val="none" w:sz="0" w:space="0" w:color="auto"/>
        <w:right w:val="none" w:sz="0" w:space="0" w:color="auto"/>
      </w:divBdr>
    </w:div>
    <w:div w:id="1980845590">
      <w:bodyDiv w:val="1"/>
      <w:marLeft w:val="0"/>
      <w:marRight w:val="0"/>
      <w:marTop w:val="0"/>
      <w:marBottom w:val="0"/>
      <w:divBdr>
        <w:top w:val="none" w:sz="0" w:space="0" w:color="auto"/>
        <w:left w:val="none" w:sz="0" w:space="0" w:color="auto"/>
        <w:bottom w:val="none" w:sz="0" w:space="0" w:color="auto"/>
        <w:right w:val="none" w:sz="0" w:space="0" w:color="auto"/>
      </w:divBdr>
    </w:div>
    <w:div w:id="1983198112">
      <w:bodyDiv w:val="1"/>
      <w:marLeft w:val="0"/>
      <w:marRight w:val="0"/>
      <w:marTop w:val="0"/>
      <w:marBottom w:val="0"/>
      <w:divBdr>
        <w:top w:val="none" w:sz="0" w:space="0" w:color="auto"/>
        <w:left w:val="none" w:sz="0" w:space="0" w:color="auto"/>
        <w:bottom w:val="none" w:sz="0" w:space="0" w:color="auto"/>
        <w:right w:val="none" w:sz="0" w:space="0" w:color="auto"/>
      </w:divBdr>
    </w:div>
    <w:div w:id="1983462368">
      <w:bodyDiv w:val="1"/>
      <w:marLeft w:val="0"/>
      <w:marRight w:val="0"/>
      <w:marTop w:val="0"/>
      <w:marBottom w:val="0"/>
      <w:divBdr>
        <w:top w:val="none" w:sz="0" w:space="0" w:color="auto"/>
        <w:left w:val="none" w:sz="0" w:space="0" w:color="auto"/>
        <w:bottom w:val="none" w:sz="0" w:space="0" w:color="auto"/>
        <w:right w:val="none" w:sz="0" w:space="0" w:color="auto"/>
      </w:divBdr>
    </w:div>
    <w:div w:id="1983608004">
      <w:bodyDiv w:val="1"/>
      <w:marLeft w:val="0"/>
      <w:marRight w:val="0"/>
      <w:marTop w:val="0"/>
      <w:marBottom w:val="0"/>
      <w:divBdr>
        <w:top w:val="none" w:sz="0" w:space="0" w:color="auto"/>
        <w:left w:val="none" w:sz="0" w:space="0" w:color="auto"/>
        <w:bottom w:val="none" w:sz="0" w:space="0" w:color="auto"/>
        <w:right w:val="none" w:sz="0" w:space="0" w:color="auto"/>
      </w:divBdr>
    </w:div>
    <w:div w:id="1986396466">
      <w:bodyDiv w:val="1"/>
      <w:marLeft w:val="0"/>
      <w:marRight w:val="0"/>
      <w:marTop w:val="0"/>
      <w:marBottom w:val="0"/>
      <w:divBdr>
        <w:top w:val="none" w:sz="0" w:space="0" w:color="auto"/>
        <w:left w:val="none" w:sz="0" w:space="0" w:color="auto"/>
        <w:bottom w:val="none" w:sz="0" w:space="0" w:color="auto"/>
        <w:right w:val="none" w:sz="0" w:space="0" w:color="auto"/>
      </w:divBdr>
    </w:div>
    <w:div w:id="1988901762">
      <w:bodyDiv w:val="1"/>
      <w:marLeft w:val="0"/>
      <w:marRight w:val="0"/>
      <w:marTop w:val="0"/>
      <w:marBottom w:val="0"/>
      <w:divBdr>
        <w:top w:val="none" w:sz="0" w:space="0" w:color="auto"/>
        <w:left w:val="none" w:sz="0" w:space="0" w:color="auto"/>
        <w:bottom w:val="none" w:sz="0" w:space="0" w:color="auto"/>
        <w:right w:val="none" w:sz="0" w:space="0" w:color="auto"/>
      </w:divBdr>
    </w:div>
    <w:div w:id="1989242501">
      <w:bodyDiv w:val="1"/>
      <w:marLeft w:val="0"/>
      <w:marRight w:val="0"/>
      <w:marTop w:val="0"/>
      <w:marBottom w:val="0"/>
      <w:divBdr>
        <w:top w:val="none" w:sz="0" w:space="0" w:color="auto"/>
        <w:left w:val="none" w:sz="0" w:space="0" w:color="auto"/>
        <w:bottom w:val="none" w:sz="0" w:space="0" w:color="auto"/>
        <w:right w:val="none" w:sz="0" w:space="0" w:color="auto"/>
      </w:divBdr>
    </w:div>
    <w:div w:id="1990745170">
      <w:bodyDiv w:val="1"/>
      <w:marLeft w:val="0"/>
      <w:marRight w:val="0"/>
      <w:marTop w:val="0"/>
      <w:marBottom w:val="0"/>
      <w:divBdr>
        <w:top w:val="none" w:sz="0" w:space="0" w:color="auto"/>
        <w:left w:val="none" w:sz="0" w:space="0" w:color="auto"/>
        <w:bottom w:val="none" w:sz="0" w:space="0" w:color="auto"/>
        <w:right w:val="none" w:sz="0" w:space="0" w:color="auto"/>
      </w:divBdr>
    </w:div>
    <w:div w:id="1991980003">
      <w:bodyDiv w:val="1"/>
      <w:marLeft w:val="0"/>
      <w:marRight w:val="0"/>
      <w:marTop w:val="0"/>
      <w:marBottom w:val="0"/>
      <w:divBdr>
        <w:top w:val="none" w:sz="0" w:space="0" w:color="auto"/>
        <w:left w:val="none" w:sz="0" w:space="0" w:color="auto"/>
        <w:bottom w:val="none" w:sz="0" w:space="0" w:color="auto"/>
        <w:right w:val="none" w:sz="0" w:space="0" w:color="auto"/>
      </w:divBdr>
    </w:div>
    <w:div w:id="1994797295">
      <w:bodyDiv w:val="1"/>
      <w:marLeft w:val="0"/>
      <w:marRight w:val="0"/>
      <w:marTop w:val="0"/>
      <w:marBottom w:val="0"/>
      <w:divBdr>
        <w:top w:val="none" w:sz="0" w:space="0" w:color="auto"/>
        <w:left w:val="none" w:sz="0" w:space="0" w:color="auto"/>
        <w:bottom w:val="none" w:sz="0" w:space="0" w:color="auto"/>
        <w:right w:val="none" w:sz="0" w:space="0" w:color="auto"/>
      </w:divBdr>
    </w:div>
    <w:div w:id="1997295677">
      <w:bodyDiv w:val="1"/>
      <w:marLeft w:val="0"/>
      <w:marRight w:val="0"/>
      <w:marTop w:val="0"/>
      <w:marBottom w:val="0"/>
      <w:divBdr>
        <w:top w:val="none" w:sz="0" w:space="0" w:color="auto"/>
        <w:left w:val="none" w:sz="0" w:space="0" w:color="auto"/>
        <w:bottom w:val="none" w:sz="0" w:space="0" w:color="auto"/>
        <w:right w:val="none" w:sz="0" w:space="0" w:color="auto"/>
      </w:divBdr>
    </w:div>
    <w:div w:id="1999189384">
      <w:bodyDiv w:val="1"/>
      <w:marLeft w:val="0"/>
      <w:marRight w:val="0"/>
      <w:marTop w:val="0"/>
      <w:marBottom w:val="0"/>
      <w:divBdr>
        <w:top w:val="none" w:sz="0" w:space="0" w:color="auto"/>
        <w:left w:val="none" w:sz="0" w:space="0" w:color="auto"/>
        <w:bottom w:val="none" w:sz="0" w:space="0" w:color="auto"/>
        <w:right w:val="none" w:sz="0" w:space="0" w:color="auto"/>
      </w:divBdr>
    </w:div>
    <w:div w:id="1999261938">
      <w:bodyDiv w:val="1"/>
      <w:marLeft w:val="0"/>
      <w:marRight w:val="0"/>
      <w:marTop w:val="0"/>
      <w:marBottom w:val="0"/>
      <w:divBdr>
        <w:top w:val="none" w:sz="0" w:space="0" w:color="auto"/>
        <w:left w:val="none" w:sz="0" w:space="0" w:color="auto"/>
        <w:bottom w:val="none" w:sz="0" w:space="0" w:color="auto"/>
        <w:right w:val="none" w:sz="0" w:space="0" w:color="auto"/>
      </w:divBdr>
    </w:div>
    <w:div w:id="1999337019">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06129707">
      <w:bodyDiv w:val="1"/>
      <w:marLeft w:val="0"/>
      <w:marRight w:val="0"/>
      <w:marTop w:val="0"/>
      <w:marBottom w:val="0"/>
      <w:divBdr>
        <w:top w:val="none" w:sz="0" w:space="0" w:color="auto"/>
        <w:left w:val="none" w:sz="0" w:space="0" w:color="auto"/>
        <w:bottom w:val="none" w:sz="0" w:space="0" w:color="auto"/>
        <w:right w:val="none" w:sz="0" w:space="0" w:color="auto"/>
      </w:divBdr>
    </w:div>
    <w:div w:id="2014602982">
      <w:bodyDiv w:val="1"/>
      <w:marLeft w:val="0"/>
      <w:marRight w:val="0"/>
      <w:marTop w:val="0"/>
      <w:marBottom w:val="0"/>
      <w:divBdr>
        <w:top w:val="none" w:sz="0" w:space="0" w:color="auto"/>
        <w:left w:val="none" w:sz="0" w:space="0" w:color="auto"/>
        <w:bottom w:val="none" w:sz="0" w:space="0" w:color="auto"/>
        <w:right w:val="none" w:sz="0" w:space="0" w:color="auto"/>
      </w:divBdr>
    </w:div>
    <w:div w:id="2015448229">
      <w:bodyDiv w:val="1"/>
      <w:marLeft w:val="0"/>
      <w:marRight w:val="0"/>
      <w:marTop w:val="0"/>
      <w:marBottom w:val="0"/>
      <w:divBdr>
        <w:top w:val="none" w:sz="0" w:space="0" w:color="auto"/>
        <w:left w:val="none" w:sz="0" w:space="0" w:color="auto"/>
        <w:bottom w:val="none" w:sz="0" w:space="0" w:color="auto"/>
        <w:right w:val="none" w:sz="0" w:space="0" w:color="auto"/>
      </w:divBdr>
    </w:div>
    <w:div w:id="2021930806">
      <w:bodyDiv w:val="1"/>
      <w:marLeft w:val="0"/>
      <w:marRight w:val="0"/>
      <w:marTop w:val="0"/>
      <w:marBottom w:val="0"/>
      <w:divBdr>
        <w:top w:val="none" w:sz="0" w:space="0" w:color="auto"/>
        <w:left w:val="none" w:sz="0" w:space="0" w:color="auto"/>
        <w:bottom w:val="none" w:sz="0" w:space="0" w:color="auto"/>
        <w:right w:val="none" w:sz="0" w:space="0" w:color="auto"/>
      </w:divBdr>
    </w:div>
    <w:div w:id="2022004793">
      <w:bodyDiv w:val="1"/>
      <w:marLeft w:val="0"/>
      <w:marRight w:val="0"/>
      <w:marTop w:val="0"/>
      <w:marBottom w:val="0"/>
      <w:divBdr>
        <w:top w:val="none" w:sz="0" w:space="0" w:color="auto"/>
        <w:left w:val="none" w:sz="0" w:space="0" w:color="auto"/>
        <w:bottom w:val="none" w:sz="0" w:space="0" w:color="auto"/>
        <w:right w:val="none" w:sz="0" w:space="0" w:color="auto"/>
      </w:divBdr>
    </w:div>
    <w:div w:id="2024476853">
      <w:bodyDiv w:val="1"/>
      <w:marLeft w:val="0"/>
      <w:marRight w:val="0"/>
      <w:marTop w:val="0"/>
      <w:marBottom w:val="0"/>
      <w:divBdr>
        <w:top w:val="none" w:sz="0" w:space="0" w:color="auto"/>
        <w:left w:val="none" w:sz="0" w:space="0" w:color="auto"/>
        <w:bottom w:val="none" w:sz="0" w:space="0" w:color="auto"/>
        <w:right w:val="none" w:sz="0" w:space="0" w:color="auto"/>
      </w:divBdr>
    </w:div>
    <w:div w:id="2026594070">
      <w:bodyDiv w:val="1"/>
      <w:marLeft w:val="0"/>
      <w:marRight w:val="0"/>
      <w:marTop w:val="0"/>
      <w:marBottom w:val="0"/>
      <w:divBdr>
        <w:top w:val="none" w:sz="0" w:space="0" w:color="auto"/>
        <w:left w:val="none" w:sz="0" w:space="0" w:color="auto"/>
        <w:bottom w:val="none" w:sz="0" w:space="0" w:color="auto"/>
        <w:right w:val="none" w:sz="0" w:space="0" w:color="auto"/>
      </w:divBdr>
    </w:div>
    <w:div w:id="2028174354">
      <w:bodyDiv w:val="1"/>
      <w:marLeft w:val="0"/>
      <w:marRight w:val="0"/>
      <w:marTop w:val="0"/>
      <w:marBottom w:val="0"/>
      <w:divBdr>
        <w:top w:val="none" w:sz="0" w:space="0" w:color="auto"/>
        <w:left w:val="none" w:sz="0" w:space="0" w:color="auto"/>
        <w:bottom w:val="none" w:sz="0" w:space="0" w:color="auto"/>
        <w:right w:val="none" w:sz="0" w:space="0" w:color="auto"/>
      </w:divBdr>
    </w:div>
    <w:div w:id="2029913039">
      <w:bodyDiv w:val="1"/>
      <w:marLeft w:val="0"/>
      <w:marRight w:val="0"/>
      <w:marTop w:val="0"/>
      <w:marBottom w:val="0"/>
      <w:divBdr>
        <w:top w:val="none" w:sz="0" w:space="0" w:color="auto"/>
        <w:left w:val="none" w:sz="0" w:space="0" w:color="auto"/>
        <w:bottom w:val="none" w:sz="0" w:space="0" w:color="auto"/>
        <w:right w:val="none" w:sz="0" w:space="0" w:color="auto"/>
      </w:divBdr>
    </w:div>
    <w:div w:id="2034066169">
      <w:bodyDiv w:val="1"/>
      <w:marLeft w:val="0"/>
      <w:marRight w:val="0"/>
      <w:marTop w:val="0"/>
      <w:marBottom w:val="0"/>
      <w:divBdr>
        <w:top w:val="none" w:sz="0" w:space="0" w:color="auto"/>
        <w:left w:val="none" w:sz="0" w:space="0" w:color="auto"/>
        <w:bottom w:val="none" w:sz="0" w:space="0" w:color="auto"/>
        <w:right w:val="none" w:sz="0" w:space="0" w:color="auto"/>
      </w:divBdr>
    </w:div>
    <w:div w:id="2034762667">
      <w:bodyDiv w:val="1"/>
      <w:marLeft w:val="0"/>
      <w:marRight w:val="0"/>
      <w:marTop w:val="0"/>
      <w:marBottom w:val="0"/>
      <w:divBdr>
        <w:top w:val="none" w:sz="0" w:space="0" w:color="auto"/>
        <w:left w:val="none" w:sz="0" w:space="0" w:color="auto"/>
        <w:bottom w:val="none" w:sz="0" w:space="0" w:color="auto"/>
        <w:right w:val="none" w:sz="0" w:space="0" w:color="auto"/>
      </w:divBdr>
    </w:div>
    <w:div w:id="2038696002">
      <w:bodyDiv w:val="1"/>
      <w:marLeft w:val="0"/>
      <w:marRight w:val="0"/>
      <w:marTop w:val="0"/>
      <w:marBottom w:val="0"/>
      <w:divBdr>
        <w:top w:val="none" w:sz="0" w:space="0" w:color="auto"/>
        <w:left w:val="none" w:sz="0" w:space="0" w:color="auto"/>
        <w:bottom w:val="none" w:sz="0" w:space="0" w:color="auto"/>
        <w:right w:val="none" w:sz="0" w:space="0" w:color="auto"/>
      </w:divBdr>
    </w:div>
    <w:div w:id="2039700329">
      <w:bodyDiv w:val="1"/>
      <w:marLeft w:val="0"/>
      <w:marRight w:val="0"/>
      <w:marTop w:val="0"/>
      <w:marBottom w:val="0"/>
      <w:divBdr>
        <w:top w:val="none" w:sz="0" w:space="0" w:color="auto"/>
        <w:left w:val="none" w:sz="0" w:space="0" w:color="auto"/>
        <w:bottom w:val="none" w:sz="0" w:space="0" w:color="auto"/>
        <w:right w:val="none" w:sz="0" w:space="0" w:color="auto"/>
      </w:divBdr>
    </w:div>
    <w:div w:id="2041009588">
      <w:bodyDiv w:val="1"/>
      <w:marLeft w:val="0"/>
      <w:marRight w:val="0"/>
      <w:marTop w:val="0"/>
      <w:marBottom w:val="0"/>
      <w:divBdr>
        <w:top w:val="none" w:sz="0" w:space="0" w:color="auto"/>
        <w:left w:val="none" w:sz="0" w:space="0" w:color="auto"/>
        <w:bottom w:val="none" w:sz="0" w:space="0" w:color="auto"/>
        <w:right w:val="none" w:sz="0" w:space="0" w:color="auto"/>
      </w:divBdr>
    </w:div>
    <w:div w:id="2041512351">
      <w:bodyDiv w:val="1"/>
      <w:marLeft w:val="0"/>
      <w:marRight w:val="0"/>
      <w:marTop w:val="0"/>
      <w:marBottom w:val="0"/>
      <w:divBdr>
        <w:top w:val="none" w:sz="0" w:space="0" w:color="auto"/>
        <w:left w:val="none" w:sz="0" w:space="0" w:color="auto"/>
        <w:bottom w:val="none" w:sz="0" w:space="0" w:color="auto"/>
        <w:right w:val="none" w:sz="0" w:space="0" w:color="auto"/>
      </w:divBdr>
    </w:div>
    <w:div w:id="2043943552">
      <w:bodyDiv w:val="1"/>
      <w:marLeft w:val="0"/>
      <w:marRight w:val="0"/>
      <w:marTop w:val="0"/>
      <w:marBottom w:val="0"/>
      <w:divBdr>
        <w:top w:val="none" w:sz="0" w:space="0" w:color="auto"/>
        <w:left w:val="none" w:sz="0" w:space="0" w:color="auto"/>
        <w:bottom w:val="none" w:sz="0" w:space="0" w:color="auto"/>
        <w:right w:val="none" w:sz="0" w:space="0" w:color="auto"/>
      </w:divBdr>
    </w:div>
    <w:div w:id="2049841213">
      <w:bodyDiv w:val="1"/>
      <w:marLeft w:val="0"/>
      <w:marRight w:val="0"/>
      <w:marTop w:val="0"/>
      <w:marBottom w:val="0"/>
      <w:divBdr>
        <w:top w:val="none" w:sz="0" w:space="0" w:color="auto"/>
        <w:left w:val="none" w:sz="0" w:space="0" w:color="auto"/>
        <w:bottom w:val="none" w:sz="0" w:space="0" w:color="auto"/>
        <w:right w:val="none" w:sz="0" w:space="0" w:color="auto"/>
      </w:divBdr>
    </w:div>
    <w:div w:id="2050302361">
      <w:bodyDiv w:val="1"/>
      <w:marLeft w:val="0"/>
      <w:marRight w:val="0"/>
      <w:marTop w:val="0"/>
      <w:marBottom w:val="0"/>
      <w:divBdr>
        <w:top w:val="none" w:sz="0" w:space="0" w:color="auto"/>
        <w:left w:val="none" w:sz="0" w:space="0" w:color="auto"/>
        <w:bottom w:val="none" w:sz="0" w:space="0" w:color="auto"/>
        <w:right w:val="none" w:sz="0" w:space="0" w:color="auto"/>
      </w:divBdr>
    </w:div>
    <w:div w:id="2066174891">
      <w:bodyDiv w:val="1"/>
      <w:marLeft w:val="0"/>
      <w:marRight w:val="0"/>
      <w:marTop w:val="0"/>
      <w:marBottom w:val="0"/>
      <w:divBdr>
        <w:top w:val="none" w:sz="0" w:space="0" w:color="auto"/>
        <w:left w:val="none" w:sz="0" w:space="0" w:color="auto"/>
        <w:bottom w:val="none" w:sz="0" w:space="0" w:color="auto"/>
        <w:right w:val="none" w:sz="0" w:space="0" w:color="auto"/>
      </w:divBdr>
    </w:div>
    <w:div w:id="2073380937">
      <w:bodyDiv w:val="1"/>
      <w:marLeft w:val="0"/>
      <w:marRight w:val="0"/>
      <w:marTop w:val="0"/>
      <w:marBottom w:val="0"/>
      <w:divBdr>
        <w:top w:val="none" w:sz="0" w:space="0" w:color="auto"/>
        <w:left w:val="none" w:sz="0" w:space="0" w:color="auto"/>
        <w:bottom w:val="none" w:sz="0" w:space="0" w:color="auto"/>
        <w:right w:val="none" w:sz="0" w:space="0" w:color="auto"/>
      </w:divBdr>
    </w:div>
    <w:div w:id="2080247153">
      <w:bodyDiv w:val="1"/>
      <w:marLeft w:val="0"/>
      <w:marRight w:val="0"/>
      <w:marTop w:val="0"/>
      <w:marBottom w:val="0"/>
      <w:divBdr>
        <w:top w:val="none" w:sz="0" w:space="0" w:color="auto"/>
        <w:left w:val="none" w:sz="0" w:space="0" w:color="auto"/>
        <w:bottom w:val="none" w:sz="0" w:space="0" w:color="auto"/>
        <w:right w:val="none" w:sz="0" w:space="0" w:color="auto"/>
      </w:divBdr>
    </w:div>
    <w:div w:id="2080784726">
      <w:bodyDiv w:val="1"/>
      <w:marLeft w:val="0"/>
      <w:marRight w:val="0"/>
      <w:marTop w:val="0"/>
      <w:marBottom w:val="0"/>
      <w:divBdr>
        <w:top w:val="none" w:sz="0" w:space="0" w:color="auto"/>
        <w:left w:val="none" w:sz="0" w:space="0" w:color="auto"/>
        <w:bottom w:val="none" w:sz="0" w:space="0" w:color="auto"/>
        <w:right w:val="none" w:sz="0" w:space="0" w:color="auto"/>
      </w:divBdr>
    </w:div>
    <w:div w:id="2081250401">
      <w:bodyDiv w:val="1"/>
      <w:marLeft w:val="0"/>
      <w:marRight w:val="0"/>
      <w:marTop w:val="0"/>
      <w:marBottom w:val="0"/>
      <w:divBdr>
        <w:top w:val="none" w:sz="0" w:space="0" w:color="auto"/>
        <w:left w:val="none" w:sz="0" w:space="0" w:color="auto"/>
        <w:bottom w:val="none" w:sz="0" w:space="0" w:color="auto"/>
        <w:right w:val="none" w:sz="0" w:space="0" w:color="auto"/>
      </w:divBdr>
    </w:div>
    <w:div w:id="2081324568">
      <w:bodyDiv w:val="1"/>
      <w:marLeft w:val="0"/>
      <w:marRight w:val="0"/>
      <w:marTop w:val="0"/>
      <w:marBottom w:val="0"/>
      <w:divBdr>
        <w:top w:val="none" w:sz="0" w:space="0" w:color="auto"/>
        <w:left w:val="none" w:sz="0" w:space="0" w:color="auto"/>
        <w:bottom w:val="none" w:sz="0" w:space="0" w:color="auto"/>
        <w:right w:val="none" w:sz="0" w:space="0" w:color="auto"/>
      </w:divBdr>
    </w:div>
    <w:div w:id="2081559206">
      <w:bodyDiv w:val="1"/>
      <w:marLeft w:val="0"/>
      <w:marRight w:val="0"/>
      <w:marTop w:val="0"/>
      <w:marBottom w:val="0"/>
      <w:divBdr>
        <w:top w:val="none" w:sz="0" w:space="0" w:color="auto"/>
        <w:left w:val="none" w:sz="0" w:space="0" w:color="auto"/>
        <w:bottom w:val="none" w:sz="0" w:space="0" w:color="auto"/>
        <w:right w:val="none" w:sz="0" w:space="0" w:color="auto"/>
      </w:divBdr>
    </w:div>
    <w:div w:id="2085184056">
      <w:bodyDiv w:val="1"/>
      <w:marLeft w:val="0"/>
      <w:marRight w:val="0"/>
      <w:marTop w:val="0"/>
      <w:marBottom w:val="0"/>
      <w:divBdr>
        <w:top w:val="none" w:sz="0" w:space="0" w:color="auto"/>
        <w:left w:val="none" w:sz="0" w:space="0" w:color="auto"/>
        <w:bottom w:val="none" w:sz="0" w:space="0" w:color="auto"/>
        <w:right w:val="none" w:sz="0" w:space="0" w:color="auto"/>
      </w:divBdr>
    </w:div>
    <w:div w:id="2087720988">
      <w:bodyDiv w:val="1"/>
      <w:marLeft w:val="0"/>
      <w:marRight w:val="0"/>
      <w:marTop w:val="0"/>
      <w:marBottom w:val="0"/>
      <w:divBdr>
        <w:top w:val="none" w:sz="0" w:space="0" w:color="auto"/>
        <w:left w:val="none" w:sz="0" w:space="0" w:color="auto"/>
        <w:bottom w:val="none" w:sz="0" w:space="0" w:color="auto"/>
        <w:right w:val="none" w:sz="0" w:space="0" w:color="auto"/>
      </w:divBdr>
    </w:div>
    <w:div w:id="2090232498">
      <w:bodyDiv w:val="1"/>
      <w:marLeft w:val="0"/>
      <w:marRight w:val="0"/>
      <w:marTop w:val="0"/>
      <w:marBottom w:val="0"/>
      <w:divBdr>
        <w:top w:val="none" w:sz="0" w:space="0" w:color="auto"/>
        <w:left w:val="none" w:sz="0" w:space="0" w:color="auto"/>
        <w:bottom w:val="none" w:sz="0" w:space="0" w:color="auto"/>
        <w:right w:val="none" w:sz="0" w:space="0" w:color="auto"/>
      </w:divBdr>
    </w:div>
    <w:div w:id="2091465259">
      <w:bodyDiv w:val="1"/>
      <w:marLeft w:val="0"/>
      <w:marRight w:val="0"/>
      <w:marTop w:val="0"/>
      <w:marBottom w:val="0"/>
      <w:divBdr>
        <w:top w:val="none" w:sz="0" w:space="0" w:color="auto"/>
        <w:left w:val="none" w:sz="0" w:space="0" w:color="auto"/>
        <w:bottom w:val="none" w:sz="0" w:space="0" w:color="auto"/>
        <w:right w:val="none" w:sz="0" w:space="0" w:color="auto"/>
      </w:divBdr>
    </w:div>
    <w:div w:id="2094738181">
      <w:bodyDiv w:val="1"/>
      <w:marLeft w:val="0"/>
      <w:marRight w:val="0"/>
      <w:marTop w:val="0"/>
      <w:marBottom w:val="0"/>
      <w:divBdr>
        <w:top w:val="none" w:sz="0" w:space="0" w:color="auto"/>
        <w:left w:val="none" w:sz="0" w:space="0" w:color="auto"/>
        <w:bottom w:val="none" w:sz="0" w:space="0" w:color="auto"/>
        <w:right w:val="none" w:sz="0" w:space="0" w:color="auto"/>
      </w:divBdr>
    </w:div>
    <w:div w:id="2101677286">
      <w:bodyDiv w:val="1"/>
      <w:marLeft w:val="0"/>
      <w:marRight w:val="0"/>
      <w:marTop w:val="0"/>
      <w:marBottom w:val="0"/>
      <w:divBdr>
        <w:top w:val="none" w:sz="0" w:space="0" w:color="auto"/>
        <w:left w:val="none" w:sz="0" w:space="0" w:color="auto"/>
        <w:bottom w:val="none" w:sz="0" w:space="0" w:color="auto"/>
        <w:right w:val="none" w:sz="0" w:space="0" w:color="auto"/>
      </w:divBdr>
    </w:div>
    <w:div w:id="2106027333">
      <w:bodyDiv w:val="1"/>
      <w:marLeft w:val="0"/>
      <w:marRight w:val="0"/>
      <w:marTop w:val="0"/>
      <w:marBottom w:val="0"/>
      <w:divBdr>
        <w:top w:val="none" w:sz="0" w:space="0" w:color="auto"/>
        <w:left w:val="none" w:sz="0" w:space="0" w:color="auto"/>
        <w:bottom w:val="none" w:sz="0" w:space="0" w:color="auto"/>
        <w:right w:val="none" w:sz="0" w:space="0" w:color="auto"/>
      </w:divBdr>
    </w:div>
    <w:div w:id="2112162191">
      <w:bodyDiv w:val="1"/>
      <w:marLeft w:val="0"/>
      <w:marRight w:val="0"/>
      <w:marTop w:val="0"/>
      <w:marBottom w:val="0"/>
      <w:divBdr>
        <w:top w:val="none" w:sz="0" w:space="0" w:color="auto"/>
        <w:left w:val="none" w:sz="0" w:space="0" w:color="auto"/>
        <w:bottom w:val="none" w:sz="0" w:space="0" w:color="auto"/>
        <w:right w:val="none" w:sz="0" w:space="0" w:color="auto"/>
      </w:divBdr>
    </w:div>
    <w:div w:id="2112166244">
      <w:bodyDiv w:val="1"/>
      <w:marLeft w:val="0"/>
      <w:marRight w:val="0"/>
      <w:marTop w:val="0"/>
      <w:marBottom w:val="0"/>
      <w:divBdr>
        <w:top w:val="none" w:sz="0" w:space="0" w:color="auto"/>
        <w:left w:val="none" w:sz="0" w:space="0" w:color="auto"/>
        <w:bottom w:val="none" w:sz="0" w:space="0" w:color="auto"/>
        <w:right w:val="none" w:sz="0" w:space="0" w:color="auto"/>
      </w:divBdr>
    </w:div>
    <w:div w:id="2112622790">
      <w:bodyDiv w:val="1"/>
      <w:marLeft w:val="0"/>
      <w:marRight w:val="0"/>
      <w:marTop w:val="0"/>
      <w:marBottom w:val="0"/>
      <w:divBdr>
        <w:top w:val="none" w:sz="0" w:space="0" w:color="auto"/>
        <w:left w:val="none" w:sz="0" w:space="0" w:color="auto"/>
        <w:bottom w:val="none" w:sz="0" w:space="0" w:color="auto"/>
        <w:right w:val="none" w:sz="0" w:space="0" w:color="auto"/>
      </w:divBdr>
    </w:div>
    <w:div w:id="2114322815">
      <w:bodyDiv w:val="1"/>
      <w:marLeft w:val="0"/>
      <w:marRight w:val="0"/>
      <w:marTop w:val="0"/>
      <w:marBottom w:val="0"/>
      <w:divBdr>
        <w:top w:val="none" w:sz="0" w:space="0" w:color="auto"/>
        <w:left w:val="none" w:sz="0" w:space="0" w:color="auto"/>
        <w:bottom w:val="none" w:sz="0" w:space="0" w:color="auto"/>
        <w:right w:val="none" w:sz="0" w:space="0" w:color="auto"/>
      </w:divBdr>
    </w:div>
    <w:div w:id="2115782024">
      <w:bodyDiv w:val="1"/>
      <w:marLeft w:val="0"/>
      <w:marRight w:val="0"/>
      <w:marTop w:val="0"/>
      <w:marBottom w:val="0"/>
      <w:divBdr>
        <w:top w:val="none" w:sz="0" w:space="0" w:color="auto"/>
        <w:left w:val="none" w:sz="0" w:space="0" w:color="auto"/>
        <w:bottom w:val="none" w:sz="0" w:space="0" w:color="auto"/>
        <w:right w:val="none" w:sz="0" w:space="0" w:color="auto"/>
      </w:divBdr>
    </w:div>
    <w:div w:id="2118132178">
      <w:bodyDiv w:val="1"/>
      <w:marLeft w:val="0"/>
      <w:marRight w:val="0"/>
      <w:marTop w:val="0"/>
      <w:marBottom w:val="0"/>
      <w:divBdr>
        <w:top w:val="none" w:sz="0" w:space="0" w:color="auto"/>
        <w:left w:val="none" w:sz="0" w:space="0" w:color="auto"/>
        <w:bottom w:val="none" w:sz="0" w:space="0" w:color="auto"/>
        <w:right w:val="none" w:sz="0" w:space="0" w:color="auto"/>
      </w:divBdr>
    </w:div>
    <w:div w:id="2127189290">
      <w:bodyDiv w:val="1"/>
      <w:marLeft w:val="0"/>
      <w:marRight w:val="0"/>
      <w:marTop w:val="0"/>
      <w:marBottom w:val="0"/>
      <w:divBdr>
        <w:top w:val="none" w:sz="0" w:space="0" w:color="auto"/>
        <w:left w:val="none" w:sz="0" w:space="0" w:color="auto"/>
        <w:bottom w:val="none" w:sz="0" w:space="0" w:color="auto"/>
        <w:right w:val="none" w:sz="0" w:space="0" w:color="auto"/>
      </w:divBdr>
    </w:div>
    <w:div w:id="2127192344">
      <w:bodyDiv w:val="1"/>
      <w:marLeft w:val="0"/>
      <w:marRight w:val="0"/>
      <w:marTop w:val="0"/>
      <w:marBottom w:val="0"/>
      <w:divBdr>
        <w:top w:val="none" w:sz="0" w:space="0" w:color="auto"/>
        <w:left w:val="none" w:sz="0" w:space="0" w:color="auto"/>
        <w:bottom w:val="none" w:sz="0" w:space="0" w:color="auto"/>
        <w:right w:val="none" w:sz="0" w:space="0" w:color="auto"/>
      </w:divBdr>
    </w:div>
    <w:div w:id="2133815508">
      <w:bodyDiv w:val="1"/>
      <w:marLeft w:val="0"/>
      <w:marRight w:val="0"/>
      <w:marTop w:val="0"/>
      <w:marBottom w:val="0"/>
      <w:divBdr>
        <w:top w:val="none" w:sz="0" w:space="0" w:color="auto"/>
        <w:left w:val="none" w:sz="0" w:space="0" w:color="auto"/>
        <w:bottom w:val="none" w:sz="0" w:space="0" w:color="auto"/>
        <w:right w:val="none" w:sz="0" w:space="0" w:color="auto"/>
      </w:divBdr>
    </w:div>
    <w:div w:id="2138718047">
      <w:bodyDiv w:val="1"/>
      <w:marLeft w:val="0"/>
      <w:marRight w:val="0"/>
      <w:marTop w:val="0"/>
      <w:marBottom w:val="0"/>
      <w:divBdr>
        <w:top w:val="none" w:sz="0" w:space="0" w:color="auto"/>
        <w:left w:val="none" w:sz="0" w:space="0" w:color="auto"/>
        <w:bottom w:val="none" w:sz="0" w:space="0" w:color="auto"/>
        <w:right w:val="none" w:sz="0" w:space="0" w:color="auto"/>
      </w:divBdr>
    </w:div>
    <w:div w:id="2140149852">
      <w:bodyDiv w:val="1"/>
      <w:marLeft w:val="0"/>
      <w:marRight w:val="0"/>
      <w:marTop w:val="0"/>
      <w:marBottom w:val="0"/>
      <w:divBdr>
        <w:top w:val="none" w:sz="0" w:space="0" w:color="auto"/>
        <w:left w:val="none" w:sz="0" w:space="0" w:color="auto"/>
        <w:bottom w:val="none" w:sz="0" w:space="0" w:color="auto"/>
        <w:right w:val="none" w:sz="0" w:space="0" w:color="auto"/>
      </w:divBdr>
    </w:div>
    <w:div w:id="214430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5.png"/><Relationship Id="rId21" Type="http://schemas.openxmlformats.org/officeDocument/2006/relationships/image" Target="media/image9.png"/><Relationship Id="rId42" Type="http://schemas.openxmlformats.org/officeDocument/2006/relationships/hyperlink" Target="https://www.youtube.com/watch?v=RTXAUJ2yqCg" TargetMode="External"/><Relationship Id="rId47" Type="http://schemas.openxmlformats.org/officeDocument/2006/relationships/image" Target="media/image33.png"/><Relationship Id="rId63" Type="http://schemas.openxmlformats.org/officeDocument/2006/relationships/hyperlink" Target="https://cheatsheetseries.owasp.org/cheatsheets/Cross_Site_Scripting_Prevention_Cheat_Sheet.html" TargetMode="External"/><Relationship Id="rId68" Type="http://schemas.openxmlformats.org/officeDocument/2006/relationships/image" Target="media/image48.png"/><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image" Target="media/image81.png"/><Relationship Id="rId133" Type="http://schemas.openxmlformats.org/officeDocument/2006/relationships/image" Target="media/image101.png"/><Relationship Id="rId138" Type="http://schemas.openxmlformats.org/officeDocument/2006/relationships/image" Target="media/image105.png"/><Relationship Id="rId16" Type="http://schemas.openxmlformats.org/officeDocument/2006/relationships/hyperlink" Target="https://fhict.instructure.com/courses/8790/pages/reference-network-scanning-and-enumeration" TargetMode="External"/><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cryptii.com/pipes/text-decimal" TargetMode="External"/><Relationship Id="rId58" Type="http://schemas.openxmlformats.org/officeDocument/2006/relationships/hyperlink" Target="https://www.youtube.com/watch?v=L5l9lSnNMxg" TargetMode="External"/><Relationship Id="rId74" Type="http://schemas.openxmlformats.org/officeDocument/2006/relationships/image" Target="media/image53.png"/><Relationship Id="rId79" Type="http://schemas.openxmlformats.org/officeDocument/2006/relationships/image" Target="media/image55.png"/><Relationship Id="rId102" Type="http://schemas.openxmlformats.org/officeDocument/2006/relationships/hyperlink" Target="https://tools.kali.org/password-attacks/hydra" TargetMode="External"/><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image" Target="media/image111.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www.computersecuritystudent.com/SECURITY_TOOLS/DVWA/DVWAv107/lesson6/" TargetMode="External"/><Relationship Id="rId95" Type="http://schemas.openxmlformats.org/officeDocument/2006/relationships/hyperlink" Target="https://securitytutorials.co.uk/brute-forcing-web-logins-with-dvwa/"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2.pn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6.png"/><Relationship Id="rId80" Type="http://schemas.openxmlformats.org/officeDocument/2006/relationships/image" Target="media/image56.png"/><Relationship Id="rId85" Type="http://schemas.openxmlformats.org/officeDocument/2006/relationships/hyperlink" Target="http://localhost/dvwa/vulnerabilities/fi/?page=/etc/passw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hict.instructure.com/courses/8790/pages/reference-network-sniffing-and-spoofing?module_item_id=39457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hyperlink" Target="https://www.owasp.org/index.php/Cross-site_Scripting_(XSS)" TargetMode="External"/><Relationship Id="rId67" Type="http://schemas.openxmlformats.org/officeDocument/2006/relationships/image" Target="media/image47.png"/><Relationship Id="rId103" Type="http://schemas.openxmlformats.org/officeDocument/2006/relationships/hyperlink" Target="https://fhict.instructure.com/courses/8790/pages/reference-tooling-linux-command-overview" TargetMode="External"/><Relationship Id="rId108" Type="http://schemas.openxmlformats.org/officeDocument/2006/relationships/image" Target="media/image77.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137" Type="http://schemas.openxmlformats.org/officeDocument/2006/relationships/hyperlink" Target="https://www.youtube.com/watch?v=N5RMx7VprNU"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s://www.hackingarticles.in/csrf-attack-in-dvwa/" TargetMode="External"/><Relationship Id="rId83" Type="http://schemas.openxmlformats.org/officeDocument/2006/relationships/hyperlink" Target="http://localhost/dvwa/vulnerabilities/fi/?page=https://google.com" TargetMode="External"/><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7.png"/><Relationship Id="rId111" Type="http://schemas.openxmlformats.org/officeDocument/2006/relationships/image" Target="media/image80.png"/><Relationship Id="rId132" Type="http://schemas.openxmlformats.org/officeDocument/2006/relationships/image" Target="media/image100.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hict.instructure.com/courses/8790/pages/reference-footprinting-reconnaissance-and-social-engineering?module_item_id=394577"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https://crackstation.net/" TargetMode="External"/><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7.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www.youtube.com/watch?v=GLvrieLufTA" TargetMode="External"/><Relationship Id="rId52" Type="http://schemas.openxmlformats.org/officeDocument/2006/relationships/image" Target="media/image38.png"/><Relationship Id="rId60" Type="http://schemas.openxmlformats.org/officeDocument/2006/relationships/hyperlink" Target="https://www.owasp.org/index.php/Testing_for_Cross_site_scripting" TargetMode="External"/><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hyperlink" Target="https://crackstation.net/"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0.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eksforgeeks.org/5-phases-hacking/"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medium.com/@dannybeton/dvwa-csrf-tutorial-medium-security-e14724ceee8a" TargetMode="External"/><Relationship Id="rId97" Type="http://schemas.openxmlformats.org/officeDocument/2006/relationships/image" Target="media/image68.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hyperlink" Target="https://www.youtube.com/watch?v=vRBihr41JTo"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79.png"/><Relationship Id="rId115" Type="http://schemas.openxmlformats.org/officeDocument/2006/relationships/hyperlink" Target="http://overthewire.org/wargames/bandit/" TargetMode="External"/><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hyperlink" Target="https://fhict.instructure.com/courses/8790/pages/reference-basic-hacking-and-pentesting-proces?module_item_id=394575"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hyperlink" Target="https://www.youtube.com/watch?v=zXPHlDmSkwc" TargetMode="External"/><Relationship Id="rId100" Type="http://schemas.openxmlformats.org/officeDocument/2006/relationships/image" Target="media/image71.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image" Target="media/image89.png"/><Relationship Id="rId142" Type="http://schemas.openxmlformats.org/officeDocument/2006/relationships/image" Target="media/image10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IP_19</b:Tag>
    <b:SourceType>InternetSite</b:SourceType>
    <b:Guid>{91AF9008-FDA5-4345-B933-C9C528194107}</b:Guid>
    <b:Title>IP_address</b:Title>
    <b:InternetSiteTitle>Wikipedia</b:InternetSiteTitle>
    <b:Year>2019</b:Year>
    <b:Month>September</b:Month>
    <b:Day>18</b:Day>
    <b:URL>https://en.wikipedia.org/wiki/IP_address</b:URL>
    <b:RefOrder>1</b:RefOrder>
  </b:Source>
  <b:Source>
    <b:Tag>Bas19</b:Tag>
    <b:SourceType>InternetSite</b:SourceType>
    <b:Guid>{FE67F697-F632-4D89-9F00-8C6F72318E91}</b:Guid>
    <b:Title>BasicNetworking</b:Title>
    <b:InternetSiteTitle>fhict</b:InternetSiteTitle>
    <b:Year>2019</b:Year>
    <b:Month>September</b:Month>
    <b:Day>12</b:Day>
    <b:URL>https://portal.fhict.nl/Studentenplein/LMC/_layouts/15/WopiFrame.aspx?sourcedoc=/Studentenplein/LMC/1920nj/Cyber%20Security/CSA/000_Network%20Fundamentals/Basic%20network%20summary%20201809.pptx&amp;action=default </b:URL>
    <b:RefOrder>3</b:RefOrder>
  </b:Source>
  <b:Source>
    <b:Tag>Net</b:Tag>
    <b:SourceType>InternetSite</b:SourceType>
    <b:Guid>{4A2C74A4-F2A2-4106-B4AF-2ED712BCC3D4}</b:Guid>
    <b:Title>NetworkingBasics</b:Title>
    <b:InternetSiteTitle>cisco</b:InternetSiteTitle>
    <b:URL>https://www.cisco.com/c/en/us/solutions/small-business/resource-center/networking/networking-basics.html</b:URL>
    <b:RefOrder>2</b:RefOrder>
  </b:Source>
  <b:Source>
    <b:Tag>nat19</b:Tag>
    <b:SourceType>InternetSite</b:SourceType>
    <b:Guid>{175F532F-B28B-445E-AB87-442D748C41B1}</b:Guid>
    <b:Title>nat</b:Title>
    <b:InternetSiteTitle>whatismyipaddress</b:InternetSiteTitle>
    <b:Year>2019</b:Year>
    <b:URL>https://whatismyipaddress.com/nat</b:URL>
    <b:RefOrder>4</b:RefOrder>
  </b:Source>
  <b:Source>
    <b:Tag>wha</b:Tag>
    <b:SourceType>InternetSite</b:SourceType>
    <b:Guid>{6CD2798C-EA9D-486B-B7D7-B36A05284D5A}</b:Guid>
    <b:Title>what is dns</b:Title>
    <b:InternetSiteTitle>cloudflare</b:InternetSiteTitle>
    <b:URL>https://www.cloudflare.com/learning/dns/what-is-dns/</b:URL>
    <b:RefOrder>5</b:RefOrder>
  </b:Source>
  <b:Source>
    <b:Tag>robottxt</b:Tag>
    <b:SourceType>InternetSite</b:SourceType>
    <b:Guid>{CB74D112-B5EC-4CD6-A1BB-17D6E3719BEE}</b:Guid>
    <b:Title>robotstxt</b:Title>
    <b:InternetSiteTitle>robotstxt</b:InternetSiteTitle>
    <b:URL>https://www.robotstxt.org/robotstxt.html</b:URL>
    <b:RefOrder>20</b:RefOrder>
  </b:Source>
  <b:Source>
    <b:Tag>fhictfootprint</b:Tag>
    <b:SourceType>InternetSite</b:SourceType>
    <b:Guid>{93838A00-DA38-40DD-AA3D-FAFFF55A1BBF}</b:Guid>
    <b:Title>footprinting reconnaissance and social engineering</b:Title>
    <b:InternetSiteTitle>fhict</b:InternetSiteTitle>
    <b:URL>https://fhict.instructure.com/courses/8790/pages/reference-footprinting-reconnaissance-and-social-engineering?module_item_id=394577</b:URL>
    <b:RefOrder>18</b:RefOrder>
  </b:Source>
  <b:Source>
    <b:Tag>footp19</b:Tag>
    <b:SourceType>InternetSite</b:SourceType>
    <b:Guid>{8F6E7BE1-8AFF-4768-868D-1E380487AE83}</b:Guid>
    <b:Title>footprinting</b:Title>
    <b:InternetSiteTitle>wikipedia</b:InternetSiteTitle>
    <b:Year>2019</b:Year>
    <b:Month>July</b:Month>
    <b:Day>25</b:Day>
    <b:URL>https://en.wikipedia.org/wiki/Footprinting</b:URL>
    <b:RefOrder>19</b:RefOrder>
  </b:Source>
  <b:Source>
    <b:Tag>Ray13</b:Tag>
    <b:SourceType>InternetSite</b:SourceType>
    <b:Guid>{C8234477-1238-450C-BF50-4AC2D5D916AC}</b:Guid>
    <b:Author>
      <b:Author>
        <b:NameList>
          <b:Person>
            <b:Last>Raymond</b:Last>
          </b:Person>
        </b:NameList>
      </b:Author>
    </b:Author>
    <b:Title>how can i see traceroute details in nmap</b:Title>
    <b:InternetSiteTitle>stackexchange</b:InternetSiteTitle>
    <b:Year>2013</b:Year>
    <b:Month>July</b:Month>
    <b:Day>15</b:Day>
    <b:URL>https://security.stackexchange.com/questions/38964/how-can-i-see-traceroute-details-in-nmap</b:URL>
    <b:RefOrder>21</b:RefOrder>
  </b:Source>
  <b:Source>
    <b:Tag>Sec</b:Tag>
    <b:SourceType>InternetSite</b:SourceType>
    <b:Guid>{C6B6E382-AFC4-4B73-A3D4-B958D9EF6460}</b:Guid>
    <b:Author>
      <b:Author>
        <b:Corporate>SecurityTrails team</b:Corporate>
      </b:Author>
    </b:Author>
    <b:Title>domain tools</b:Title>
    <b:InternetSiteTitle>securitytrails</b:InternetSiteTitle>
    <b:Month>February</b:Month>
    <b:Day>28</b:Day>
    <b:URL>https://securitytrails.com/blog/domain-tools</b:URL>
    <b:RefOrder>22</b:RefOrder>
  </b:Source>
  <b:Source>
    <b:Tag>porttechniques</b:Tag>
    <b:SourceType>InternetSite</b:SourceType>
    <b:Guid>{E777D822-4BE5-4CA6-8D64-4AD3D0D31895}</b:Guid>
    <b:Author>
      <b:Author>
        <b:Corporate>nmap</b:Corporate>
      </b:Author>
    </b:Author>
    <b:Title>port scanning techniques</b:Title>
    <b:InternetSiteTitle>nmap</b:InternetSiteTitle>
    <b:URL>https://nmap.org/book/man-port-scanning-techniques.html</b:URL>
    <b:RefOrder>24</b:RefOrder>
  </b:Source>
  <b:Source>
    <b:Tag>net</b:Tag>
    <b:SourceType>InternetSite</b:SourceType>
    <b:Guid>{483D982D-9DED-4E09-B540-27AAF215D62E}</b:Guid>
    <b:Title>network enumeration</b:Title>
    <b:InternetSiteTitle>wikipedia</b:InternetSiteTitle>
    <b:URL>https://en.wikipedia.org/wiki/Network_enumeration</b:URL>
    <b:RefOrder>25</b:RefOrder>
  </b:Source>
  <b:Source>
    <b:Tag>cam11</b:Tag>
    <b:SourceType>InternetSite</b:SourceType>
    <b:Guid>{1927AD8B-B66D-4B8B-A524-5B1A861F9CEB}</b:Guid>
    <b:Title>usage of dash in place of a filename</b:Title>
    <b:Year>2011</b:Year>
    <b:Author>
      <b:Author>
        <b:NameList>
          <b:Person>
            <b:Last>camh</b:Last>
          </b:Person>
        </b:NameList>
      </b:Author>
    </b:Author>
    <b:InternetSiteTitle>stackexchange</b:InternetSiteTitle>
    <b:Month>July</b:Month>
    <b:Day>9</b:Day>
    <b:URL>https://unix.stackexchange.com/questions/16357/usage-of-dash-in-place-of-a-filename</b:URL>
    <b:RefOrder>35</b:RefOrder>
  </b:Source>
  <b:Source>
    <b:Tag>sca13</b:Tag>
    <b:SourceType>InternetSite</b:SourceType>
    <b:Guid>{F6A31F15-8D4A-4262-8325-0997F4B27B26}</b:Guid>
    <b:Author>
      <b:Author>
        <b:NameList>
          <b:Person>
            <b:Last>scarecrow</b:Last>
          </b:Person>
        </b:NameList>
      </b:Author>
    </b:Author>
    <b:Title>cannot cat file wich has space in name in linux</b:Title>
    <b:InternetSiteTitle>superuser</b:InternetSiteTitle>
    <b:Year>2013</b:Year>
    <b:Month>June</b:Month>
    <b:Day>12</b:Day>
    <b:URL>https://superuser.com/questions/606874/cannot-cat-file-which-has-space-in-name-in-linux/606878</b:URL>
    <b:RefOrder>36</b:RefOrder>
  </b:Source>
  <b:Source>
    <b:Tag>how18</b:Tag>
    <b:SourceType>InternetSite</b:SourceType>
    <b:Guid>{6228863D-69EC-4D8E-8A32-01C139E5283A}</b:Guid>
    <b:Title>how do i find all the files owned by a particular user or group</b:Title>
    <b:InternetSiteTitle>cyberciti</b:InternetSiteTitle>
    <b:Year>2018</b:Year>
    <b:Month>September</b:Month>
    <b:Day>5</b:Day>
    <b:URL>https://www.cyberciti.biz/faq/how-do-i-find-all-the-files-owned-by-a-particular-user-or-group/ </b:URL>
    <b:RefOrder>38</b:RefOrder>
  </b:Source>
  <b:Source>
    <b:Tag>pip</b:Tag>
    <b:SourceType>InternetSite</b:SourceType>
    <b:Guid>{F253C614-DE60-4404-8E3E-45883F288E80}</b:Guid>
    <b:Title>pipes</b:Title>
    <b:InternetSiteTitle>westwind</b:InternetSiteTitle>
    <b:URL>http://www.westwind.com/reference/os-x/commandline/pipes.html</b:URL>
    <b:RefOrder>39</b:RefOrder>
  </b:Source>
  <b:Source>
    <b:Tag>Mar08</b:Tag>
    <b:SourceType>InternetSite</b:SourceType>
    <b:Guid>{8454A412-B7FF-4A66-BC08-1A84241FD167}</b:Guid>
    <b:Author>
      <b:Author>
        <b:NameList>
          <b:Person>
            <b:Last>Ducea</b:Last>
            <b:First>Marius</b:First>
          </b:Person>
        </b:NameList>
      </b:Author>
    </b:Author>
    <b:Title>linux tips find all files of a particular size</b:Title>
    <b:InternetSiteTitle>ducea</b:InternetSiteTitle>
    <b:Year>2008</b:Year>
    <b:Month>February</b:Month>
    <b:Day>12</b:Day>
    <b:URL>http://www.ducea.com/2008/02/12/linux-tips-find-all-files-of-a-particular-size/</b:URL>
    <b:RefOrder>37</b:RefOrder>
  </b:Source>
  <b:Source>
    <b:Tag>Wet</b:Tag>
    <b:SourceType>InternetSite</b:SourceType>
    <b:Guid>{02137C82-3C64-4DC5-9E90-4DD9058C90F2}</b:Guid>
    <b:Title>Wetboek van strafrecht </b:Title>
    <b:InternetSiteTitle>wetten.overheid</b:InternetSiteTitle>
    <b:URL>https://wetten.overheid.nl/BWBR0001854/2017-03-01</b:URL>
    <b:RefOrder>9</b:RefOrder>
  </b:Source>
  <b:Source>
    <b:Tag>kno</b:Tag>
    <b:SourceType>InternetSite</b:SourceType>
    <b:Guid>{54D655F4-6020-4C18-A690-3D00023B1AA5}</b:Guid>
    <b:Title>know rules cyber ethics</b:Title>
    <b:InternetSiteTitle>security arizona</b:InternetSiteTitle>
    <b:URL>https://security.arizona.edu/security-tip/know-rules-cyber-ethics</b:URL>
    <b:RefOrder>10</b:RefOrder>
  </b:Source>
  <b:Source>
    <b:Tag>Cyb19</b:Tag>
    <b:SourceType>InternetSite</b:SourceType>
    <b:Guid>{A6B4F35E-E514-4A03-AF73-0D45D1D2C48A}</b:Guid>
    <b:Title>Cyberethics</b:Title>
    <b:InternetSiteTitle>wikipedia</b:InternetSiteTitle>
    <b:Year>2019</b:Year>
    <b:Month>September</b:Month>
    <b:Day>17</b:Day>
    <b:URL>https://en.wikipedia.org/wiki/Cyberethics</b:URL>
    <b:RefOrder>11</b:RefOrder>
  </b:Source>
  <b:Source>
    <b:Tag>Hac19</b:Tag>
    <b:SourceType>InternetSite</b:SourceType>
    <b:Guid>{9AF6F135-7BC3-4E30-BF1A-454C8785634C}</b:Guid>
    <b:Title>Hacker ethic</b:Title>
    <b:InternetSiteTitle>wikipedia</b:InternetSiteTitle>
    <b:Year>2019</b:Year>
    <b:Month>September</b:Month>
    <b:Day>20</b:Day>
    <b:URL>https://en.wikipedia.org/wiki/Hacker_ethic</b:URL>
    <b:RefOrder>12</b:RefOrder>
  </b:Source>
  <b:Source>
    <b:Tag>Sur18</b:Tag>
    <b:SourceType>InternetSite</b:SourceType>
    <b:Guid>{3CA0D648-A110-428C-85AA-10A6E4E6B7ED}</b:Guid>
    <b:Author>
      <b:Author>
        <b:NameList>
          <b:Person>
            <b:Last>S</b:Last>
            <b:First>Surbhi</b:First>
          </b:Person>
        </b:NameList>
      </b:Author>
    </b:Author>
    <b:Title>Diffrence between law and ethics</b:Title>
    <b:InternetSiteTitle>keydiffrences</b:InternetSiteTitle>
    <b:Year>2018</b:Year>
    <b:Month>August</b:Month>
    <b:Day>13</b:Day>
    <b:URL>https://keydifferences.com/difference-between-law-and-ethics.html</b:URL>
    <b:RefOrder>13</b:RefOrder>
  </b:Source>
  <b:Source>
    <b:Tag>cit</b:Tag>
    <b:SourceType>InternetSite</b:SourceType>
    <b:Guid>{512F59CE-E42A-4395-823B-570E7C9CA85D}</b:Guid>
    <b:Title>citrix non disclosure agreement</b:Title>
    <b:InternetSiteTitle>citrix</b:InternetSiteTitle>
    <b:URL>https://www.citrix.com/about/legal/nda.html</b:URL>
    <b:RefOrder>14</b:RefOrder>
  </b:Source>
  <b:Source>
    <b:Tag>res</b:Tag>
    <b:SourceType>InternetSite</b:SourceType>
    <b:Guid>{7E61557F-99EC-4312-8765-88A2D2027769}</b:Guid>
    <b:Title>responsible disclosure</b:Title>
    <b:InternetSiteTitle>ah</b:InternetSiteTitle>
    <b:URL>https://www.ah.nl/kwetsbaarheid-melden</b:URL>
    <b:RefOrder>16</b:RefOrder>
  </b:Source>
  <b:Source>
    <b:Tag>mel</b:Tag>
    <b:SourceType>InternetSite</b:SourceType>
    <b:Guid>{6BEE2678-2CA5-455A-8E38-2191DEA3BA2C}</b:Guid>
    <b:Title>meldpunt kwetsbaarheden</b:Title>
    <b:InternetSiteTitle>ing</b:InternetSiteTitle>
    <b:URL>https://www.ing.nl/de-ing/veilig-bankieren/fraude-melden/meldpunt-kwetsbaarheden/index.html</b:URL>
    <b:RefOrder>15</b:RefOrder>
  </b:Source>
  <b:Source>
    <b:Tag>XSS19</b:Tag>
    <b:SourceType>InternetSite</b:SourceType>
    <b:Guid>{73EDFB19-500E-4B8D-9813-783266E12F22}</b:Guid>
    <b:Title>XSS</b:Title>
    <b:InternetSiteTitle>fhict</b:InternetSiteTitle>
    <b:Year>2019</b:Year>
    <b:Month>October</b:Month>
    <b:Day>4</b:Day>
    <b:URL>https://portal.fhict.nl/Studentenplein/LMC/_layouts/15/WopiFrame.aspx?sourcedoc=/Studentenplein/LMC/1920nj/Cyber%20Security/CSA/06_XSS/Cross%20Site%20Scripting%20(XSS).pptx&amp;action=default</b:URL>
    <b:RefOrder>31</b:RefOrder>
  </b:Source>
  <b:Source>
    <b:Tag>cro18</b:Tag>
    <b:SourceType>InternetSite</b:SourceType>
    <b:Guid>{4BFC86A3-A889-440A-82C8-7CE6D6C72C26}</b:Guid>
    <b:Title>cross site scripting</b:Title>
    <b:InternetSiteTitle>owasp</b:InternetSiteTitle>
    <b:Year>2018</b:Year>
    <b:Month>May</b:Month>
    <b:Day>6</b:Day>
    <b:URL>https://www.owasp.org/index.php/Cross-site_Scripting_(XSS)</b:URL>
    <b:RefOrder>40</b:RefOrder>
  </b:Source>
  <b:Source>
    <b:Tag>Tes17</b:Tag>
    <b:SourceType>InternetSite</b:SourceType>
    <b:Guid>{25591ED0-27ED-434D-8E4B-6403D0078E40}</b:Guid>
    <b:Title>Testing for cross site scripting</b:Title>
    <b:InternetSiteTitle>owasp</b:InternetSiteTitle>
    <b:Year>2017</b:Year>
    <b:Month>August</b:Month>
    <b:Day>6</b:Day>
    <b:URL>https://www.owasp.org/index.php/Testing_for_Cross_site_scripting</b:URL>
    <b:RefOrder>41</b:RefOrder>
  </b:Source>
  <b:Source>
    <b:Tag>Cla</b:Tag>
    <b:SourceType>InternetSite</b:SourceType>
    <b:Guid>{69014C81-7698-4758-B5E2-7535A231FB26}</b:Guid>
    <b:Title>Classless Inter-Domain Routing</b:Title>
    <b:InternetSiteTitle>wikipedia</b:InternetSiteTitle>
    <b:URL>https://en.wikipedia.org/wiki/Classless_Inter-Domain_Routing#targetText=CIDR%20notation%20is%20a%20compact,bits%20in%20the%20subnet%20mask.</b:URL>
    <b:RefOrder>23</b:RefOrder>
  </b:Source>
  <b:Source>
    <b:Tag>Spi19</b:Tag>
    <b:SourceType>InternetSite</b:SourceType>
    <b:Guid>{1FFB9976-4560-45EF-8991-27D85224B83F}</b:Guid>
    <b:Title>Applying security awareness cyber kill chain</b:Title>
    <b:InternetSiteTitle>sans</b:InternetSiteTitle>
    <b:Year>2019</b:Year>
    <b:Month>May</b:Month>
    <b:Day>31</b:Day>
    <b:URL>https://www.sans.org/security-awareness-training/blog/applying-security-awareness-cyber-kill-chain</b:URL>
    <b:Author>
      <b:Author>
        <b:NameList>
          <b:Person>
            <b:Last>Spitzner</b:Last>
            <b:First>Lance</b:First>
          </b:Person>
        </b:NameList>
      </b:Author>
    </b:Author>
    <b:RefOrder>17</b:RefOrder>
  </b:Source>
  <b:Source>
    <b:Tag>ref</b:Tag>
    <b:SourceType>InternetSite</b:SourceType>
    <b:Guid>{B5C41AFA-DEBE-45BC-B733-A55DB203E45B}</b:Guid>
    <b:Title>reference-network-sniffing-and-spoofing</b:Title>
    <b:InternetSiteTitle>fhict</b:InternetSiteTitle>
    <b:URL>https://fhict.instructure.com/courses/8790/pages/reference-network-sniffing-and-spoofing?module_item_id=394579</b:URL>
    <b:RefOrder>26</b:RefOrder>
  </b:Source>
  <b:Source>
    <b:Tag>Sni</b:Tag>
    <b:SourceType>InternetSite</b:SourceType>
    <b:Guid>{B0A76C8D-0A6E-40DB-A787-DEA5F1DE6EC8}</b:Guid>
    <b:Title>SniffingSpoofingTeacherSlides</b:Title>
    <b:InternetSiteTitle>portal.fhict</b:InternetSiteTitle>
    <b:URL>https://portal.fhict.nl/Studentenplein/LMC/_layouts/15/WopiFrame.aspx?sourcedoc=/Studentenplein/LMC/1920nj/Cyber%20Security/CSA/04_Network%20Sniffing%20and%20Spoofing/SniffingSpoofingTeacherSlides.pptx&amp;action=default</b:URL>
    <b:RefOrder>27</b:RefOrder>
  </b:Source>
  <b:Source>
    <b:Tag>ssl</b:Tag>
    <b:SourceType>InternetSite</b:SourceType>
    <b:Guid>{BDB73F23-3196-48C8-BCDE-B4BED3EE93DA}</b:Guid>
    <b:Title>sslstrip</b:Title>
    <b:InternetSiteTitle>tools.kali</b:InternetSiteTitle>
    <b:URL>https://tools.kali.org/information-gathering/sslstrip</b:URL>
    <b:RefOrder>28</b:RefOrder>
  </b:Source>
  <b:Source>
    <b:Tag>thr</b:Tag>
    <b:SourceType>InternetSite</b:SourceType>
    <b:Guid>{3F1F5EC9-58D8-4E5B-8BD6-84827FC8309F}</b:Guid>
    <b:Title>three way handsake</b:Title>
    <b:InternetSiteTitle>techopedia</b:InternetSiteTitle>
    <b:URL>https://www.techopedia.com/definition/10339/three-way-handshake</b:URL>
    <b:RefOrder>29</b:RefOrder>
  </b:Source>
  <b:Source>
    <b:Tag>tcp</b:Tag>
    <b:SourceType>InternetSite</b:SourceType>
    <b:Guid>{3AAB93F9-5151-4080-98C3-D96A7D555E10}</b:Guid>
    <b:Title>tcp 3 way handsake process</b:Title>
    <b:InternetSiteTitle>geeksforgeeks</b:InternetSiteTitle>
    <b:URL>https://www.geeksforgeeks.org/tcp-3-way-handshake-process/</b:URL>
    <b:RefOrder>30</b:RefOrder>
  </b:Source>
  <b:Source>
    <b:Tag>Wir19</b:Tag>
    <b:SourceType>InternetSite</b:SourceType>
    <b:Guid>{EFE59FD8-0312-47F8-82D1-2C587D2B68A2}</b:Guid>
    <b:Title>Wired Equivalent Privacy</b:Title>
    <b:InternetSiteTitle>wikipedia</b:InternetSiteTitle>
    <b:Year>2019</b:Year>
    <b:Month>September</b:Month>
    <b:Day>19</b:Day>
    <b:URL>https://en.wikipedia.org/wiki/Wired_Equivalent_Privacy</b:URL>
    <b:RefOrder>42</b:RefOrder>
  </b:Source>
  <b:Source>
    <b:Tag>WEP</b:Tag>
    <b:SourceType>InternetSite</b:SourceType>
    <b:Guid>{E8F43DF5-C813-4CEC-85A5-13DAC7AC49F6}</b:Guid>
    <b:Title>WEP</b:Title>
    <b:InternetSiteTitle>techterms</b:InternetSiteTitle>
    <b:URL>https://techterms.com/definition/wep</b:URL>
    <b:RefOrder>43</b:RefOrder>
  </b:Source>
  <b:Source>
    <b:Tag>HTT19</b:Tag>
    <b:SourceType>InternetSite</b:SourceType>
    <b:Guid>{C4FEADCE-7D45-4C8B-A5AC-47EC52D3E204}</b:Guid>
    <b:Title>HTTP</b:Title>
    <b:InternetSiteTitle>developer.mozilla</b:InternetSiteTitle>
    <b:Year>2019</b:Year>
    <b:Month>November</b:Month>
    <b:Day>7</b:Day>
    <b:URL>https://developer.mozilla.org/en-US/docs/Web/HTTP</b:URL>
    <b:RefOrder>6</b:RefOrder>
  </b:Source>
  <b:Source>
    <b:Tag>ftp10</b:Tag>
    <b:SourceType>InternetSite</b:SourceType>
    <b:Guid>{C13B5BF9-CC9C-47C3-858E-FC9943EA40D6}</b:Guid>
    <b:Title>ftp for beginners</b:Title>
    <b:InternetSiteTitle>wired</b:InternetSiteTitle>
    <b:Year>2010</b:Year>
    <b:Month>February</b:Month>
    <b:Day>15</b:Day>
    <b:URL>https://www.wired.com/2010/02/ftp_for_beginners/</b:URL>
    <b:RefOrder>7</b:RefOrder>
  </b:Source>
  <b:Source>
    <b:Tag>Ede19</b:Tag>
    <b:SourceType>InternetSite</b:SourceType>
    <b:Guid>{2DE65DE3-E671-4085-B1CE-105D9E607C1E}</b:Guid>
    <b:Title>pop3 imap smtp protocols explained ports</b:Title>
    <b:InternetSiteTitle>hostinger</b:InternetSiteTitle>
    <b:Year>2019</b:Year>
    <b:Month>November</b:Month>
    <b:Day>7</b:Day>
    <b:URL>https://www.hostinger.com/tutorials/email/pop3-imap-smtp-protocols-explained-ports</b:URL>
    <b:Author>
      <b:Author>
        <b:NameList>
          <b:Person>
            <b:Last>Edergas</b:Last>
            <b:First>G</b:First>
          </b:Person>
        </b:NameList>
      </b:Author>
    </b:Author>
    <b:RefOrder>8</b:RefOrder>
  </b:Source>
  <b:Source>
    <b:Tag>Fil19</b:Tag>
    <b:SourceType>InternetSite</b:SourceType>
    <b:Guid>{1E6B0B10-114A-4B21-AAF5-800191472133}</b:Guid>
    <b:Title>File inclusion vulnerability</b:Title>
    <b:InternetSiteTitle>wikipedia</b:InternetSiteTitle>
    <b:Year>2019</b:Year>
    <b:Month>August</b:Month>
    <b:Day>8</b:Day>
    <b:URL>https://en.wikipedia.org/wiki/File_inclusion_vulnerability</b:URL>
    <b:RefOrder>32</b:RefOrder>
  </b:Source>
  <b:Source>
    <b:Tag>Pat15</b:Tag>
    <b:SourceType>InternetSite</b:SourceType>
    <b:Guid>{5CE8EC0F-94D7-447C-9579-94976636F4C8}</b:Guid>
    <b:Title>Path Traversal</b:Title>
    <b:InternetSiteTitle>owasp</b:InternetSiteTitle>
    <b:Year>2015</b:Year>
    <b:Month>October</b:Month>
    <b:Day>6</b:Day>
    <b:URL>https://www.owasp.org/index.php/Path_Traversal</b:URL>
    <b:RefOrder>33</b:RefOrder>
  </b:Source>
  <b:Source>
    <b:Tag>Com18</b:Tag>
    <b:SourceType>InternetSite</b:SourceType>
    <b:Guid>{585C27BE-AD8B-4275-BC8E-48F66DB7D226}</b:Guid>
    <b:Title>Command Injection</b:Title>
    <b:InternetSiteTitle>owasp</b:InternetSiteTitle>
    <b:Year>2018</b:Year>
    <b:Month>May</b:Month>
    <b:Day>31</b:Day>
    <b:URL>https://www.owasp.org/index.php/Command_Injection</b:URL>
    <b:RefOrder>34</b:RefOrder>
  </b:Source>
</b:Sources>
</file>

<file path=customXml/itemProps1.xml><?xml version="1.0" encoding="utf-8"?>
<ds:datastoreItem xmlns:ds="http://schemas.openxmlformats.org/officeDocument/2006/customXml" ds:itemID="{F566DF94-CA1A-4B29-B905-0ADBD37FC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6201</TotalTime>
  <Pages>68</Pages>
  <Words>10888</Words>
  <Characters>59885</Characters>
  <Application>Microsoft Office Word</Application>
  <DocSecurity>0</DocSecurity>
  <Lines>499</Lines>
  <Paragraphs>141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Chermin,Tim T.</dc:creator>
  <cp:keywords/>
  <dc:description/>
  <cp:lastModifiedBy>Chermin,Tim T.</cp:lastModifiedBy>
  <cp:revision>75</cp:revision>
  <dcterms:created xsi:type="dcterms:W3CDTF">2019-09-06T09:55:00Z</dcterms:created>
  <dcterms:modified xsi:type="dcterms:W3CDTF">2019-11-15T11:15:00Z</dcterms:modified>
</cp:coreProperties>
</file>