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27458108"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75540879"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506DD0">
        <w:rPr>
          <w:lang w:val="en-GB" w:eastAsia="nl-NL"/>
        </w:rPr>
        <w:t>7</w:t>
      </w:r>
    </w:p>
    <w:p w14:paraId="642EE617" w14:textId="66831E38" w:rsidR="0060392E" w:rsidRPr="000C091A" w:rsidRDefault="0060392E" w:rsidP="0060392E">
      <w:pPr>
        <w:rPr>
          <w:lang w:val="en-GB" w:eastAsia="nl-NL"/>
        </w:rPr>
      </w:pPr>
      <w:r w:rsidRPr="000C091A">
        <w:rPr>
          <w:b/>
          <w:bCs/>
          <w:lang w:val="en-GB" w:eastAsia="nl-NL"/>
        </w:rPr>
        <w:t xml:space="preserve">Date: </w:t>
      </w:r>
      <w:r w:rsidR="001206AA">
        <w:rPr>
          <w:lang w:val="en-GB" w:eastAsia="nl-NL"/>
        </w:rPr>
        <w:t>21</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537519D1" w14:textId="72287DC0" w:rsidR="001206AA"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5220608" w:history="1">
            <w:r w:rsidR="001206AA" w:rsidRPr="006710BB">
              <w:rPr>
                <w:rStyle w:val="Hyperlink"/>
                <w:noProof/>
                <w:lang w:val="en-GB"/>
              </w:rPr>
              <w:t>Version</w:t>
            </w:r>
            <w:r w:rsidR="001206AA">
              <w:rPr>
                <w:noProof/>
                <w:webHidden/>
              </w:rPr>
              <w:tab/>
            </w:r>
            <w:r w:rsidR="001206AA">
              <w:rPr>
                <w:noProof/>
                <w:webHidden/>
              </w:rPr>
              <w:fldChar w:fldCharType="begin"/>
            </w:r>
            <w:r w:rsidR="001206AA">
              <w:rPr>
                <w:noProof/>
                <w:webHidden/>
              </w:rPr>
              <w:instrText xml:space="preserve"> PAGEREF _Toc25220608 \h </w:instrText>
            </w:r>
            <w:r w:rsidR="001206AA">
              <w:rPr>
                <w:noProof/>
                <w:webHidden/>
              </w:rPr>
            </w:r>
            <w:r w:rsidR="001206AA">
              <w:rPr>
                <w:noProof/>
                <w:webHidden/>
              </w:rPr>
              <w:fldChar w:fldCharType="separate"/>
            </w:r>
            <w:r w:rsidR="001206AA">
              <w:rPr>
                <w:noProof/>
                <w:webHidden/>
              </w:rPr>
              <w:t>5</w:t>
            </w:r>
            <w:r w:rsidR="001206AA">
              <w:rPr>
                <w:noProof/>
                <w:webHidden/>
              </w:rPr>
              <w:fldChar w:fldCharType="end"/>
            </w:r>
          </w:hyperlink>
        </w:p>
        <w:p w14:paraId="4E6C56CB" w14:textId="4E8F5036" w:rsidR="001206AA" w:rsidRDefault="001206AA">
          <w:pPr>
            <w:pStyle w:val="TOC1"/>
            <w:tabs>
              <w:tab w:val="right" w:leader="dot" w:pos="9062"/>
            </w:tabs>
            <w:rPr>
              <w:rFonts w:eastAsiaTheme="minorEastAsia"/>
              <w:noProof/>
              <w:lang w:eastAsia="nl-NL"/>
            </w:rPr>
          </w:pPr>
          <w:hyperlink w:anchor="_Toc25220609" w:history="1">
            <w:r w:rsidRPr="006710BB">
              <w:rPr>
                <w:rStyle w:val="Hyperlink"/>
                <w:noProof/>
                <w:lang w:val="en-GB"/>
              </w:rPr>
              <w:t>Introduction</w:t>
            </w:r>
            <w:r>
              <w:rPr>
                <w:noProof/>
                <w:webHidden/>
              </w:rPr>
              <w:tab/>
            </w:r>
            <w:r>
              <w:rPr>
                <w:noProof/>
                <w:webHidden/>
              </w:rPr>
              <w:fldChar w:fldCharType="begin"/>
            </w:r>
            <w:r>
              <w:rPr>
                <w:noProof/>
                <w:webHidden/>
              </w:rPr>
              <w:instrText xml:space="preserve"> PAGEREF _Toc25220609 \h </w:instrText>
            </w:r>
            <w:r>
              <w:rPr>
                <w:noProof/>
                <w:webHidden/>
              </w:rPr>
            </w:r>
            <w:r>
              <w:rPr>
                <w:noProof/>
                <w:webHidden/>
              </w:rPr>
              <w:fldChar w:fldCharType="separate"/>
            </w:r>
            <w:r>
              <w:rPr>
                <w:noProof/>
                <w:webHidden/>
              </w:rPr>
              <w:t>7</w:t>
            </w:r>
            <w:r>
              <w:rPr>
                <w:noProof/>
                <w:webHidden/>
              </w:rPr>
              <w:fldChar w:fldCharType="end"/>
            </w:r>
          </w:hyperlink>
        </w:p>
        <w:p w14:paraId="2D4A8ADB" w14:textId="2DC77510" w:rsidR="001206AA" w:rsidRDefault="001206AA">
          <w:pPr>
            <w:pStyle w:val="TOC1"/>
            <w:tabs>
              <w:tab w:val="right" w:leader="dot" w:pos="9062"/>
            </w:tabs>
            <w:rPr>
              <w:rFonts w:eastAsiaTheme="minorEastAsia"/>
              <w:noProof/>
              <w:lang w:eastAsia="nl-NL"/>
            </w:rPr>
          </w:pPr>
          <w:hyperlink w:anchor="_Toc25220610" w:history="1">
            <w:r w:rsidRPr="006710BB">
              <w:rPr>
                <w:rStyle w:val="Hyperlink"/>
                <w:noProof/>
                <w:lang w:val="en-GB"/>
              </w:rPr>
              <w:t>Subjects</w:t>
            </w:r>
            <w:r>
              <w:rPr>
                <w:noProof/>
                <w:webHidden/>
              </w:rPr>
              <w:tab/>
            </w:r>
            <w:r>
              <w:rPr>
                <w:noProof/>
                <w:webHidden/>
              </w:rPr>
              <w:fldChar w:fldCharType="begin"/>
            </w:r>
            <w:r>
              <w:rPr>
                <w:noProof/>
                <w:webHidden/>
              </w:rPr>
              <w:instrText xml:space="preserve"> PAGEREF _Toc25220610 \h </w:instrText>
            </w:r>
            <w:r>
              <w:rPr>
                <w:noProof/>
                <w:webHidden/>
              </w:rPr>
            </w:r>
            <w:r>
              <w:rPr>
                <w:noProof/>
                <w:webHidden/>
              </w:rPr>
              <w:fldChar w:fldCharType="separate"/>
            </w:r>
            <w:r>
              <w:rPr>
                <w:noProof/>
                <w:webHidden/>
              </w:rPr>
              <w:t>7</w:t>
            </w:r>
            <w:r>
              <w:rPr>
                <w:noProof/>
                <w:webHidden/>
              </w:rPr>
              <w:fldChar w:fldCharType="end"/>
            </w:r>
          </w:hyperlink>
        </w:p>
        <w:p w14:paraId="1FBDB69F" w14:textId="1EF12448" w:rsidR="001206AA" w:rsidRDefault="001206AA">
          <w:pPr>
            <w:pStyle w:val="TOC2"/>
            <w:tabs>
              <w:tab w:val="right" w:leader="dot" w:pos="9062"/>
            </w:tabs>
            <w:rPr>
              <w:rFonts w:eastAsiaTheme="minorEastAsia"/>
              <w:noProof/>
              <w:lang w:eastAsia="nl-NL"/>
            </w:rPr>
          </w:pPr>
          <w:hyperlink w:anchor="_Toc25220611" w:history="1">
            <w:r w:rsidRPr="006710BB">
              <w:rPr>
                <w:rStyle w:val="Hyperlink"/>
                <w:noProof/>
                <w:lang w:val="en-GB"/>
              </w:rPr>
              <w:t>Networking</w:t>
            </w:r>
            <w:r>
              <w:rPr>
                <w:noProof/>
                <w:webHidden/>
              </w:rPr>
              <w:tab/>
            </w:r>
            <w:r>
              <w:rPr>
                <w:noProof/>
                <w:webHidden/>
              </w:rPr>
              <w:fldChar w:fldCharType="begin"/>
            </w:r>
            <w:r>
              <w:rPr>
                <w:noProof/>
                <w:webHidden/>
              </w:rPr>
              <w:instrText xml:space="preserve"> PAGEREF _Toc25220611 \h </w:instrText>
            </w:r>
            <w:r>
              <w:rPr>
                <w:noProof/>
                <w:webHidden/>
              </w:rPr>
            </w:r>
            <w:r>
              <w:rPr>
                <w:noProof/>
                <w:webHidden/>
              </w:rPr>
              <w:fldChar w:fldCharType="separate"/>
            </w:r>
            <w:r>
              <w:rPr>
                <w:noProof/>
                <w:webHidden/>
              </w:rPr>
              <w:t>7</w:t>
            </w:r>
            <w:r>
              <w:rPr>
                <w:noProof/>
                <w:webHidden/>
              </w:rPr>
              <w:fldChar w:fldCharType="end"/>
            </w:r>
          </w:hyperlink>
        </w:p>
        <w:p w14:paraId="4C13BB0B" w14:textId="1DA1265E" w:rsidR="001206AA" w:rsidRDefault="001206AA">
          <w:pPr>
            <w:pStyle w:val="TOC3"/>
            <w:tabs>
              <w:tab w:val="right" w:leader="dot" w:pos="9062"/>
            </w:tabs>
            <w:rPr>
              <w:rFonts w:eastAsiaTheme="minorEastAsia"/>
              <w:noProof/>
              <w:lang w:eastAsia="nl-NL"/>
            </w:rPr>
          </w:pPr>
          <w:hyperlink w:anchor="_Toc25220612"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_Toc25220612 \h </w:instrText>
            </w:r>
            <w:r>
              <w:rPr>
                <w:noProof/>
                <w:webHidden/>
              </w:rPr>
            </w:r>
            <w:r>
              <w:rPr>
                <w:noProof/>
                <w:webHidden/>
              </w:rPr>
              <w:fldChar w:fldCharType="separate"/>
            </w:r>
            <w:r>
              <w:rPr>
                <w:noProof/>
                <w:webHidden/>
              </w:rPr>
              <w:t>7</w:t>
            </w:r>
            <w:r>
              <w:rPr>
                <w:noProof/>
                <w:webHidden/>
              </w:rPr>
              <w:fldChar w:fldCharType="end"/>
            </w:r>
          </w:hyperlink>
        </w:p>
        <w:p w14:paraId="2BFB6133" w14:textId="41829638" w:rsidR="001206AA" w:rsidRDefault="001206AA">
          <w:pPr>
            <w:pStyle w:val="TOC3"/>
            <w:tabs>
              <w:tab w:val="right" w:leader="dot" w:pos="9062"/>
            </w:tabs>
            <w:rPr>
              <w:rFonts w:eastAsiaTheme="minorEastAsia"/>
              <w:noProof/>
              <w:lang w:eastAsia="nl-NL"/>
            </w:rPr>
          </w:pPr>
          <w:hyperlink w:anchor="_Toc25220613"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_Toc25220613 \h </w:instrText>
            </w:r>
            <w:r>
              <w:rPr>
                <w:noProof/>
                <w:webHidden/>
              </w:rPr>
            </w:r>
            <w:r>
              <w:rPr>
                <w:noProof/>
                <w:webHidden/>
              </w:rPr>
              <w:fldChar w:fldCharType="separate"/>
            </w:r>
            <w:r>
              <w:rPr>
                <w:noProof/>
                <w:webHidden/>
              </w:rPr>
              <w:t>7</w:t>
            </w:r>
            <w:r>
              <w:rPr>
                <w:noProof/>
                <w:webHidden/>
              </w:rPr>
              <w:fldChar w:fldCharType="end"/>
            </w:r>
          </w:hyperlink>
        </w:p>
        <w:p w14:paraId="65CCB0F3" w14:textId="797DB22D" w:rsidR="001206AA" w:rsidRDefault="001206AA">
          <w:pPr>
            <w:pStyle w:val="TOC3"/>
            <w:tabs>
              <w:tab w:val="right" w:leader="dot" w:pos="9062"/>
            </w:tabs>
            <w:rPr>
              <w:rFonts w:eastAsiaTheme="minorEastAsia"/>
              <w:noProof/>
              <w:lang w:eastAsia="nl-NL"/>
            </w:rPr>
          </w:pPr>
          <w:hyperlink w:anchor="_Toc25220614"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_Toc25220614 \h </w:instrText>
            </w:r>
            <w:r>
              <w:rPr>
                <w:noProof/>
                <w:webHidden/>
              </w:rPr>
            </w:r>
            <w:r>
              <w:rPr>
                <w:noProof/>
                <w:webHidden/>
              </w:rPr>
              <w:fldChar w:fldCharType="separate"/>
            </w:r>
            <w:r>
              <w:rPr>
                <w:noProof/>
                <w:webHidden/>
              </w:rPr>
              <w:t>7</w:t>
            </w:r>
            <w:r>
              <w:rPr>
                <w:noProof/>
                <w:webHidden/>
              </w:rPr>
              <w:fldChar w:fldCharType="end"/>
            </w:r>
          </w:hyperlink>
        </w:p>
        <w:p w14:paraId="78AD48CB" w14:textId="4AC1E207" w:rsidR="001206AA" w:rsidRDefault="001206AA">
          <w:pPr>
            <w:pStyle w:val="TOC3"/>
            <w:tabs>
              <w:tab w:val="right" w:leader="dot" w:pos="9062"/>
            </w:tabs>
            <w:rPr>
              <w:rFonts w:eastAsiaTheme="minorEastAsia"/>
              <w:noProof/>
              <w:lang w:eastAsia="nl-NL"/>
            </w:rPr>
          </w:pPr>
          <w:hyperlink w:anchor="_Toc25220615"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_Toc25220615 \h </w:instrText>
            </w:r>
            <w:r>
              <w:rPr>
                <w:noProof/>
                <w:webHidden/>
              </w:rPr>
            </w:r>
            <w:r>
              <w:rPr>
                <w:noProof/>
                <w:webHidden/>
              </w:rPr>
              <w:fldChar w:fldCharType="separate"/>
            </w:r>
            <w:r>
              <w:rPr>
                <w:noProof/>
                <w:webHidden/>
              </w:rPr>
              <w:t>7</w:t>
            </w:r>
            <w:r>
              <w:rPr>
                <w:noProof/>
                <w:webHidden/>
              </w:rPr>
              <w:fldChar w:fldCharType="end"/>
            </w:r>
          </w:hyperlink>
        </w:p>
        <w:p w14:paraId="2ACE90E1" w14:textId="2D7B93DC" w:rsidR="001206AA" w:rsidRDefault="001206AA">
          <w:pPr>
            <w:pStyle w:val="TOC3"/>
            <w:tabs>
              <w:tab w:val="right" w:leader="dot" w:pos="9062"/>
            </w:tabs>
            <w:rPr>
              <w:rFonts w:eastAsiaTheme="minorEastAsia"/>
              <w:noProof/>
              <w:lang w:eastAsia="nl-NL"/>
            </w:rPr>
          </w:pPr>
          <w:hyperlink w:anchor="_Toc25220616"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_Toc25220616 \h </w:instrText>
            </w:r>
            <w:r>
              <w:rPr>
                <w:noProof/>
                <w:webHidden/>
              </w:rPr>
            </w:r>
            <w:r>
              <w:rPr>
                <w:noProof/>
                <w:webHidden/>
              </w:rPr>
              <w:fldChar w:fldCharType="separate"/>
            </w:r>
            <w:r>
              <w:rPr>
                <w:noProof/>
                <w:webHidden/>
              </w:rPr>
              <w:t>9</w:t>
            </w:r>
            <w:r>
              <w:rPr>
                <w:noProof/>
                <w:webHidden/>
              </w:rPr>
              <w:fldChar w:fldCharType="end"/>
            </w:r>
          </w:hyperlink>
        </w:p>
        <w:p w14:paraId="5198C867" w14:textId="328837F7" w:rsidR="001206AA" w:rsidRDefault="001206AA">
          <w:pPr>
            <w:pStyle w:val="TOC2"/>
            <w:tabs>
              <w:tab w:val="right" w:leader="dot" w:pos="9062"/>
            </w:tabs>
            <w:rPr>
              <w:rFonts w:eastAsiaTheme="minorEastAsia"/>
              <w:noProof/>
              <w:lang w:eastAsia="nl-NL"/>
            </w:rPr>
          </w:pPr>
          <w:hyperlink w:anchor="_Toc25220617" w:history="1">
            <w:r w:rsidRPr="006710BB">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_Toc25220617 \h </w:instrText>
            </w:r>
            <w:r>
              <w:rPr>
                <w:noProof/>
                <w:webHidden/>
              </w:rPr>
            </w:r>
            <w:r>
              <w:rPr>
                <w:noProof/>
                <w:webHidden/>
              </w:rPr>
              <w:fldChar w:fldCharType="separate"/>
            </w:r>
            <w:r>
              <w:rPr>
                <w:noProof/>
                <w:webHidden/>
              </w:rPr>
              <w:t>10</w:t>
            </w:r>
            <w:r>
              <w:rPr>
                <w:noProof/>
                <w:webHidden/>
              </w:rPr>
              <w:fldChar w:fldCharType="end"/>
            </w:r>
          </w:hyperlink>
        </w:p>
        <w:p w14:paraId="6D4CE7E3" w14:textId="45EAEEED" w:rsidR="001206AA" w:rsidRDefault="001206AA">
          <w:pPr>
            <w:pStyle w:val="TOC3"/>
            <w:tabs>
              <w:tab w:val="right" w:leader="dot" w:pos="9062"/>
            </w:tabs>
            <w:rPr>
              <w:rFonts w:eastAsiaTheme="minorEastAsia"/>
              <w:noProof/>
              <w:lang w:eastAsia="nl-NL"/>
            </w:rPr>
          </w:pPr>
          <w:hyperlink w:anchor="_Toc25220618"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_Toc25220618 \h </w:instrText>
            </w:r>
            <w:r>
              <w:rPr>
                <w:noProof/>
                <w:webHidden/>
              </w:rPr>
            </w:r>
            <w:r>
              <w:rPr>
                <w:noProof/>
                <w:webHidden/>
              </w:rPr>
              <w:fldChar w:fldCharType="separate"/>
            </w:r>
            <w:r>
              <w:rPr>
                <w:noProof/>
                <w:webHidden/>
              </w:rPr>
              <w:t>10</w:t>
            </w:r>
            <w:r>
              <w:rPr>
                <w:noProof/>
                <w:webHidden/>
              </w:rPr>
              <w:fldChar w:fldCharType="end"/>
            </w:r>
          </w:hyperlink>
        </w:p>
        <w:p w14:paraId="3A68F2D1" w14:textId="2157DDE8" w:rsidR="001206AA" w:rsidRDefault="001206AA">
          <w:pPr>
            <w:pStyle w:val="TOC3"/>
            <w:tabs>
              <w:tab w:val="right" w:leader="dot" w:pos="9062"/>
            </w:tabs>
            <w:rPr>
              <w:rFonts w:eastAsiaTheme="minorEastAsia"/>
              <w:noProof/>
              <w:lang w:eastAsia="nl-NL"/>
            </w:rPr>
          </w:pPr>
          <w:hyperlink w:anchor="_Toc25220619"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_Toc25220619 \h </w:instrText>
            </w:r>
            <w:r>
              <w:rPr>
                <w:noProof/>
                <w:webHidden/>
              </w:rPr>
            </w:r>
            <w:r>
              <w:rPr>
                <w:noProof/>
                <w:webHidden/>
              </w:rPr>
              <w:fldChar w:fldCharType="separate"/>
            </w:r>
            <w:r>
              <w:rPr>
                <w:noProof/>
                <w:webHidden/>
              </w:rPr>
              <w:t>10</w:t>
            </w:r>
            <w:r>
              <w:rPr>
                <w:noProof/>
                <w:webHidden/>
              </w:rPr>
              <w:fldChar w:fldCharType="end"/>
            </w:r>
          </w:hyperlink>
        </w:p>
        <w:p w14:paraId="6737FF6F" w14:textId="3CD2DCD3" w:rsidR="001206AA" w:rsidRDefault="001206AA">
          <w:pPr>
            <w:pStyle w:val="TOC3"/>
            <w:tabs>
              <w:tab w:val="right" w:leader="dot" w:pos="9062"/>
            </w:tabs>
            <w:rPr>
              <w:rFonts w:eastAsiaTheme="minorEastAsia"/>
              <w:noProof/>
              <w:lang w:eastAsia="nl-NL"/>
            </w:rPr>
          </w:pPr>
          <w:hyperlink w:anchor="_Toc25220620"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_Toc25220620 \h </w:instrText>
            </w:r>
            <w:r>
              <w:rPr>
                <w:noProof/>
                <w:webHidden/>
              </w:rPr>
            </w:r>
            <w:r>
              <w:rPr>
                <w:noProof/>
                <w:webHidden/>
              </w:rPr>
              <w:fldChar w:fldCharType="separate"/>
            </w:r>
            <w:r>
              <w:rPr>
                <w:noProof/>
                <w:webHidden/>
              </w:rPr>
              <w:t>10</w:t>
            </w:r>
            <w:r>
              <w:rPr>
                <w:noProof/>
                <w:webHidden/>
              </w:rPr>
              <w:fldChar w:fldCharType="end"/>
            </w:r>
          </w:hyperlink>
        </w:p>
        <w:p w14:paraId="6A4F3869" w14:textId="60F9A1BB" w:rsidR="001206AA" w:rsidRDefault="001206AA">
          <w:pPr>
            <w:pStyle w:val="TOC3"/>
            <w:tabs>
              <w:tab w:val="right" w:leader="dot" w:pos="9062"/>
            </w:tabs>
            <w:rPr>
              <w:rFonts w:eastAsiaTheme="minorEastAsia"/>
              <w:noProof/>
              <w:lang w:eastAsia="nl-NL"/>
            </w:rPr>
          </w:pPr>
          <w:hyperlink w:anchor="_Toc25220621"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_Toc25220621 \h </w:instrText>
            </w:r>
            <w:r>
              <w:rPr>
                <w:noProof/>
                <w:webHidden/>
              </w:rPr>
            </w:r>
            <w:r>
              <w:rPr>
                <w:noProof/>
                <w:webHidden/>
              </w:rPr>
              <w:fldChar w:fldCharType="separate"/>
            </w:r>
            <w:r>
              <w:rPr>
                <w:noProof/>
                <w:webHidden/>
              </w:rPr>
              <w:t>10</w:t>
            </w:r>
            <w:r>
              <w:rPr>
                <w:noProof/>
                <w:webHidden/>
              </w:rPr>
              <w:fldChar w:fldCharType="end"/>
            </w:r>
          </w:hyperlink>
        </w:p>
        <w:p w14:paraId="7C341458" w14:textId="7DAC9232" w:rsidR="001206AA" w:rsidRDefault="001206AA">
          <w:pPr>
            <w:pStyle w:val="TOC3"/>
            <w:tabs>
              <w:tab w:val="right" w:leader="dot" w:pos="9062"/>
            </w:tabs>
            <w:rPr>
              <w:rFonts w:eastAsiaTheme="minorEastAsia"/>
              <w:noProof/>
              <w:lang w:eastAsia="nl-NL"/>
            </w:rPr>
          </w:pPr>
          <w:hyperlink w:anchor="_Toc25220622"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_Toc25220622 \h </w:instrText>
            </w:r>
            <w:r>
              <w:rPr>
                <w:noProof/>
                <w:webHidden/>
              </w:rPr>
            </w:r>
            <w:r>
              <w:rPr>
                <w:noProof/>
                <w:webHidden/>
              </w:rPr>
              <w:fldChar w:fldCharType="separate"/>
            </w:r>
            <w:r>
              <w:rPr>
                <w:noProof/>
                <w:webHidden/>
              </w:rPr>
              <w:t>13</w:t>
            </w:r>
            <w:r>
              <w:rPr>
                <w:noProof/>
                <w:webHidden/>
              </w:rPr>
              <w:fldChar w:fldCharType="end"/>
            </w:r>
          </w:hyperlink>
        </w:p>
        <w:p w14:paraId="74FD6C00" w14:textId="3781D4D9" w:rsidR="001206AA" w:rsidRDefault="001206AA">
          <w:pPr>
            <w:pStyle w:val="TOC2"/>
            <w:tabs>
              <w:tab w:val="right" w:leader="dot" w:pos="9062"/>
            </w:tabs>
            <w:rPr>
              <w:rFonts w:eastAsiaTheme="minorEastAsia"/>
              <w:noProof/>
              <w:lang w:eastAsia="nl-NL"/>
            </w:rPr>
          </w:pPr>
          <w:hyperlink w:anchor="_Toc25220623" w:history="1">
            <w:r w:rsidRPr="006710BB">
              <w:rPr>
                <w:rStyle w:val="Hyperlink"/>
                <w:noProof/>
                <w:lang w:val="en-GB"/>
              </w:rPr>
              <w:t>Basic Hacking Process</w:t>
            </w:r>
            <w:r>
              <w:rPr>
                <w:noProof/>
                <w:webHidden/>
              </w:rPr>
              <w:tab/>
            </w:r>
            <w:r>
              <w:rPr>
                <w:noProof/>
                <w:webHidden/>
              </w:rPr>
              <w:fldChar w:fldCharType="begin"/>
            </w:r>
            <w:r>
              <w:rPr>
                <w:noProof/>
                <w:webHidden/>
              </w:rPr>
              <w:instrText xml:space="preserve"> PAGEREF _Toc25220623 \h </w:instrText>
            </w:r>
            <w:r>
              <w:rPr>
                <w:noProof/>
                <w:webHidden/>
              </w:rPr>
            </w:r>
            <w:r>
              <w:rPr>
                <w:noProof/>
                <w:webHidden/>
              </w:rPr>
              <w:fldChar w:fldCharType="separate"/>
            </w:r>
            <w:r>
              <w:rPr>
                <w:noProof/>
                <w:webHidden/>
              </w:rPr>
              <w:t>14</w:t>
            </w:r>
            <w:r>
              <w:rPr>
                <w:noProof/>
                <w:webHidden/>
              </w:rPr>
              <w:fldChar w:fldCharType="end"/>
            </w:r>
          </w:hyperlink>
        </w:p>
        <w:p w14:paraId="39253BE7" w14:textId="6CAD10A0" w:rsidR="001206AA" w:rsidRDefault="001206AA">
          <w:pPr>
            <w:pStyle w:val="TOC3"/>
            <w:tabs>
              <w:tab w:val="right" w:leader="dot" w:pos="9062"/>
            </w:tabs>
            <w:rPr>
              <w:rFonts w:eastAsiaTheme="minorEastAsia"/>
              <w:noProof/>
              <w:lang w:eastAsia="nl-NL"/>
            </w:rPr>
          </w:pPr>
          <w:hyperlink w:anchor="_Toc25220624"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_Toc25220624 \h </w:instrText>
            </w:r>
            <w:r>
              <w:rPr>
                <w:noProof/>
                <w:webHidden/>
              </w:rPr>
            </w:r>
            <w:r>
              <w:rPr>
                <w:noProof/>
                <w:webHidden/>
              </w:rPr>
              <w:fldChar w:fldCharType="separate"/>
            </w:r>
            <w:r>
              <w:rPr>
                <w:noProof/>
                <w:webHidden/>
              </w:rPr>
              <w:t>14</w:t>
            </w:r>
            <w:r>
              <w:rPr>
                <w:noProof/>
                <w:webHidden/>
              </w:rPr>
              <w:fldChar w:fldCharType="end"/>
            </w:r>
          </w:hyperlink>
        </w:p>
        <w:p w14:paraId="6477E927" w14:textId="7C32BE7F" w:rsidR="001206AA" w:rsidRDefault="001206AA">
          <w:pPr>
            <w:pStyle w:val="TOC3"/>
            <w:tabs>
              <w:tab w:val="right" w:leader="dot" w:pos="9062"/>
            </w:tabs>
            <w:rPr>
              <w:rFonts w:eastAsiaTheme="minorEastAsia"/>
              <w:noProof/>
              <w:lang w:eastAsia="nl-NL"/>
            </w:rPr>
          </w:pPr>
          <w:hyperlink w:anchor="_Toc25220625"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_Toc25220625 \h </w:instrText>
            </w:r>
            <w:r>
              <w:rPr>
                <w:noProof/>
                <w:webHidden/>
              </w:rPr>
            </w:r>
            <w:r>
              <w:rPr>
                <w:noProof/>
                <w:webHidden/>
              </w:rPr>
              <w:fldChar w:fldCharType="separate"/>
            </w:r>
            <w:r>
              <w:rPr>
                <w:noProof/>
                <w:webHidden/>
              </w:rPr>
              <w:t>14</w:t>
            </w:r>
            <w:r>
              <w:rPr>
                <w:noProof/>
                <w:webHidden/>
              </w:rPr>
              <w:fldChar w:fldCharType="end"/>
            </w:r>
          </w:hyperlink>
        </w:p>
        <w:p w14:paraId="67386E02" w14:textId="40AE7556" w:rsidR="001206AA" w:rsidRDefault="001206AA">
          <w:pPr>
            <w:pStyle w:val="TOC3"/>
            <w:tabs>
              <w:tab w:val="right" w:leader="dot" w:pos="9062"/>
            </w:tabs>
            <w:rPr>
              <w:rFonts w:eastAsiaTheme="minorEastAsia"/>
              <w:noProof/>
              <w:lang w:eastAsia="nl-NL"/>
            </w:rPr>
          </w:pPr>
          <w:hyperlink w:anchor="_Toc25220626"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_Toc25220626 \h </w:instrText>
            </w:r>
            <w:r>
              <w:rPr>
                <w:noProof/>
                <w:webHidden/>
              </w:rPr>
            </w:r>
            <w:r>
              <w:rPr>
                <w:noProof/>
                <w:webHidden/>
              </w:rPr>
              <w:fldChar w:fldCharType="separate"/>
            </w:r>
            <w:r>
              <w:rPr>
                <w:noProof/>
                <w:webHidden/>
              </w:rPr>
              <w:t>14</w:t>
            </w:r>
            <w:r>
              <w:rPr>
                <w:noProof/>
                <w:webHidden/>
              </w:rPr>
              <w:fldChar w:fldCharType="end"/>
            </w:r>
          </w:hyperlink>
        </w:p>
        <w:p w14:paraId="7AE131B1" w14:textId="33C97782" w:rsidR="001206AA" w:rsidRDefault="001206AA">
          <w:pPr>
            <w:pStyle w:val="TOC3"/>
            <w:tabs>
              <w:tab w:val="right" w:leader="dot" w:pos="9062"/>
            </w:tabs>
            <w:rPr>
              <w:rFonts w:eastAsiaTheme="minorEastAsia"/>
              <w:noProof/>
              <w:lang w:eastAsia="nl-NL"/>
            </w:rPr>
          </w:pPr>
          <w:hyperlink w:anchor="_Toc25220627"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_Toc25220627 \h </w:instrText>
            </w:r>
            <w:r>
              <w:rPr>
                <w:noProof/>
                <w:webHidden/>
              </w:rPr>
            </w:r>
            <w:r>
              <w:rPr>
                <w:noProof/>
                <w:webHidden/>
              </w:rPr>
              <w:fldChar w:fldCharType="separate"/>
            </w:r>
            <w:r>
              <w:rPr>
                <w:noProof/>
                <w:webHidden/>
              </w:rPr>
              <w:t>14</w:t>
            </w:r>
            <w:r>
              <w:rPr>
                <w:noProof/>
                <w:webHidden/>
              </w:rPr>
              <w:fldChar w:fldCharType="end"/>
            </w:r>
          </w:hyperlink>
        </w:p>
        <w:p w14:paraId="2C3C53E1" w14:textId="3D277212" w:rsidR="001206AA" w:rsidRDefault="001206AA">
          <w:pPr>
            <w:pStyle w:val="TOC3"/>
            <w:tabs>
              <w:tab w:val="right" w:leader="dot" w:pos="9062"/>
            </w:tabs>
            <w:rPr>
              <w:rFonts w:eastAsiaTheme="minorEastAsia"/>
              <w:noProof/>
              <w:lang w:eastAsia="nl-NL"/>
            </w:rPr>
          </w:pPr>
          <w:hyperlink w:anchor="_Toc25220628"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_Toc25220628 \h </w:instrText>
            </w:r>
            <w:r>
              <w:rPr>
                <w:noProof/>
                <w:webHidden/>
              </w:rPr>
            </w:r>
            <w:r>
              <w:rPr>
                <w:noProof/>
                <w:webHidden/>
              </w:rPr>
              <w:fldChar w:fldCharType="separate"/>
            </w:r>
            <w:r>
              <w:rPr>
                <w:noProof/>
                <w:webHidden/>
              </w:rPr>
              <w:t>16</w:t>
            </w:r>
            <w:r>
              <w:rPr>
                <w:noProof/>
                <w:webHidden/>
              </w:rPr>
              <w:fldChar w:fldCharType="end"/>
            </w:r>
          </w:hyperlink>
        </w:p>
        <w:p w14:paraId="216AACE4" w14:textId="00609A97" w:rsidR="001206AA" w:rsidRDefault="001206AA">
          <w:pPr>
            <w:pStyle w:val="TOC3"/>
            <w:tabs>
              <w:tab w:val="right" w:leader="dot" w:pos="9062"/>
            </w:tabs>
            <w:rPr>
              <w:rFonts w:eastAsiaTheme="minorEastAsia"/>
              <w:noProof/>
              <w:lang w:eastAsia="nl-NL"/>
            </w:rPr>
          </w:pPr>
          <w:hyperlink w:anchor="_Toc25220629" w:history="1">
            <w:r w:rsidRPr="006710BB">
              <w:rPr>
                <w:rStyle w:val="Hyperlink"/>
                <w:noProof/>
                <w:lang w:val="en-GB"/>
              </w:rPr>
              <w:t>Sources</w:t>
            </w:r>
            <w:r>
              <w:rPr>
                <w:noProof/>
                <w:webHidden/>
              </w:rPr>
              <w:tab/>
            </w:r>
            <w:r>
              <w:rPr>
                <w:noProof/>
                <w:webHidden/>
              </w:rPr>
              <w:fldChar w:fldCharType="begin"/>
            </w:r>
            <w:r>
              <w:rPr>
                <w:noProof/>
                <w:webHidden/>
              </w:rPr>
              <w:instrText xml:space="preserve"> PAGEREF _Toc25220629 \h </w:instrText>
            </w:r>
            <w:r>
              <w:rPr>
                <w:noProof/>
                <w:webHidden/>
              </w:rPr>
            </w:r>
            <w:r>
              <w:rPr>
                <w:noProof/>
                <w:webHidden/>
              </w:rPr>
              <w:fldChar w:fldCharType="separate"/>
            </w:r>
            <w:r>
              <w:rPr>
                <w:noProof/>
                <w:webHidden/>
              </w:rPr>
              <w:t>16</w:t>
            </w:r>
            <w:r>
              <w:rPr>
                <w:noProof/>
                <w:webHidden/>
              </w:rPr>
              <w:fldChar w:fldCharType="end"/>
            </w:r>
          </w:hyperlink>
        </w:p>
        <w:p w14:paraId="14776B9E" w14:textId="3FAEB22C" w:rsidR="001206AA" w:rsidRDefault="001206AA">
          <w:pPr>
            <w:pStyle w:val="TOC2"/>
            <w:tabs>
              <w:tab w:val="right" w:leader="dot" w:pos="9062"/>
            </w:tabs>
            <w:rPr>
              <w:rFonts w:eastAsiaTheme="minorEastAsia"/>
              <w:noProof/>
              <w:lang w:eastAsia="nl-NL"/>
            </w:rPr>
          </w:pPr>
          <w:hyperlink w:anchor="_Toc25220630" w:history="1">
            <w:r w:rsidRPr="006710BB">
              <w:rPr>
                <w:rStyle w:val="Hyperlink"/>
                <w:noProof/>
                <w:lang w:val="en-GB"/>
              </w:rPr>
              <w:t>Social Engineering and Foot printing</w:t>
            </w:r>
            <w:r>
              <w:rPr>
                <w:noProof/>
                <w:webHidden/>
              </w:rPr>
              <w:tab/>
            </w:r>
            <w:r>
              <w:rPr>
                <w:noProof/>
                <w:webHidden/>
              </w:rPr>
              <w:fldChar w:fldCharType="begin"/>
            </w:r>
            <w:r>
              <w:rPr>
                <w:noProof/>
                <w:webHidden/>
              </w:rPr>
              <w:instrText xml:space="preserve"> PAGEREF _Toc25220630 \h </w:instrText>
            </w:r>
            <w:r>
              <w:rPr>
                <w:noProof/>
                <w:webHidden/>
              </w:rPr>
            </w:r>
            <w:r>
              <w:rPr>
                <w:noProof/>
                <w:webHidden/>
              </w:rPr>
              <w:fldChar w:fldCharType="separate"/>
            </w:r>
            <w:r>
              <w:rPr>
                <w:noProof/>
                <w:webHidden/>
              </w:rPr>
              <w:t>17</w:t>
            </w:r>
            <w:r>
              <w:rPr>
                <w:noProof/>
                <w:webHidden/>
              </w:rPr>
              <w:fldChar w:fldCharType="end"/>
            </w:r>
          </w:hyperlink>
        </w:p>
        <w:p w14:paraId="44683622" w14:textId="03FB6C97" w:rsidR="001206AA" w:rsidRDefault="001206AA">
          <w:pPr>
            <w:pStyle w:val="TOC3"/>
            <w:tabs>
              <w:tab w:val="right" w:leader="dot" w:pos="9062"/>
            </w:tabs>
            <w:rPr>
              <w:rFonts w:eastAsiaTheme="minorEastAsia"/>
              <w:noProof/>
              <w:lang w:eastAsia="nl-NL"/>
            </w:rPr>
          </w:pPr>
          <w:hyperlink w:anchor="_Toc25220631"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_Toc25220631 \h </w:instrText>
            </w:r>
            <w:r>
              <w:rPr>
                <w:noProof/>
                <w:webHidden/>
              </w:rPr>
            </w:r>
            <w:r>
              <w:rPr>
                <w:noProof/>
                <w:webHidden/>
              </w:rPr>
              <w:fldChar w:fldCharType="separate"/>
            </w:r>
            <w:r>
              <w:rPr>
                <w:noProof/>
                <w:webHidden/>
              </w:rPr>
              <w:t>17</w:t>
            </w:r>
            <w:r>
              <w:rPr>
                <w:noProof/>
                <w:webHidden/>
              </w:rPr>
              <w:fldChar w:fldCharType="end"/>
            </w:r>
          </w:hyperlink>
        </w:p>
        <w:p w14:paraId="6CF196DB" w14:textId="4675F8A1" w:rsidR="001206AA" w:rsidRDefault="001206AA">
          <w:pPr>
            <w:pStyle w:val="TOC3"/>
            <w:tabs>
              <w:tab w:val="right" w:leader="dot" w:pos="9062"/>
            </w:tabs>
            <w:rPr>
              <w:rFonts w:eastAsiaTheme="minorEastAsia"/>
              <w:noProof/>
              <w:lang w:eastAsia="nl-NL"/>
            </w:rPr>
          </w:pPr>
          <w:hyperlink w:anchor="_Toc25220632"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_Toc25220632 \h </w:instrText>
            </w:r>
            <w:r>
              <w:rPr>
                <w:noProof/>
                <w:webHidden/>
              </w:rPr>
            </w:r>
            <w:r>
              <w:rPr>
                <w:noProof/>
                <w:webHidden/>
              </w:rPr>
              <w:fldChar w:fldCharType="separate"/>
            </w:r>
            <w:r>
              <w:rPr>
                <w:noProof/>
                <w:webHidden/>
              </w:rPr>
              <w:t>17</w:t>
            </w:r>
            <w:r>
              <w:rPr>
                <w:noProof/>
                <w:webHidden/>
              </w:rPr>
              <w:fldChar w:fldCharType="end"/>
            </w:r>
          </w:hyperlink>
        </w:p>
        <w:p w14:paraId="0B354DF7" w14:textId="42AECC7A" w:rsidR="001206AA" w:rsidRDefault="001206AA">
          <w:pPr>
            <w:pStyle w:val="TOC3"/>
            <w:tabs>
              <w:tab w:val="right" w:leader="dot" w:pos="9062"/>
            </w:tabs>
            <w:rPr>
              <w:rFonts w:eastAsiaTheme="minorEastAsia"/>
              <w:noProof/>
              <w:lang w:eastAsia="nl-NL"/>
            </w:rPr>
          </w:pPr>
          <w:hyperlink w:anchor="_Toc25220633"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_Toc25220633 \h </w:instrText>
            </w:r>
            <w:r>
              <w:rPr>
                <w:noProof/>
                <w:webHidden/>
              </w:rPr>
            </w:r>
            <w:r>
              <w:rPr>
                <w:noProof/>
                <w:webHidden/>
              </w:rPr>
              <w:fldChar w:fldCharType="separate"/>
            </w:r>
            <w:r>
              <w:rPr>
                <w:noProof/>
                <w:webHidden/>
              </w:rPr>
              <w:t>17</w:t>
            </w:r>
            <w:r>
              <w:rPr>
                <w:noProof/>
                <w:webHidden/>
              </w:rPr>
              <w:fldChar w:fldCharType="end"/>
            </w:r>
          </w:hyperlink>
        </w:p>
        <w:p w14:paraId="16FCC0B1" w14:textId="386C8C2F" w:rsidR="001206AA" w:rsidRDefault="001206AA">
          <w:pPr>
            <w:pStyle w:val="TOC3"/>
            <w:tabs>
              <w:tab w:val="right" w:leader="dot" w:pos="9062"/>
            </w:tabs>
            <w:rPr>
              <w:rFonts w:eastAsiaTheme="minorEastAsia"/>
              <w:noProof/>
              <w:lang w:eastAsia="nl-NL"/>
            </w:rPr>
          </w:pPr>
          <w:hyperlink w:anchor="_Toc25220634"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_Toc25220634 \h </w:instrText>
            </w:r>
            <w:r>
              <w:rPr>
                <w:noProof/>
                <w:webHidden/>
              </w:rPr>
            </w:r>
            <w:r>
              <w:rPr>
                <w:noProof/>
                <w:webHidden/>
              </w:rPr>
              <w:fldChar w:fldCharType="separate"/>
            </w:r>
            <w:r>
              <w:rPr>
                <w:noProof/>
                <w:webHidden/>
              </w:rPr>
              <w:t>17</w:t>
            </w:r>
            <w:r>
              <w:rPr>
                <w:noProof/>
                <w:webHidden/>
              </w:rPr>
              <w:fldChar w:fldCharType="end"/>
            </w:r>
          </w:hyperlink>
        </w:p>
        <w:p w14:paraId="79791679" w14:textId="3915BEE5" w:rsidR="001206AA" w:rsidRDefault="001206AA">
          <w:pPr>
            <w:pStyle w:val="TOC3"/>
            <w:tabs>
              <w:tab w:val="right" w:leader="dot" w:pos="9062"/>
            </w:tabs>
            <w:rPr>
              <w:rFonts w:eastAsiaTheme="minorEastAsia"/>
              <w:noProof/>
              <w:lang w:eastAsia="nl-NL"/>
            </w:rPr>
          </w:pPr>
          <w:hyperlink w:anchor="_Toc25220635"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_Toc25220635 \h </w:instrText>
            </w:r>
            <w:r>
              <w:rPr>
                <w:noProof/>
                <w:webHidden/>
              </w:rPr>
            </w:r>
            <w:r>
              <w:rPr>
                <w:noProof/>
                <w:webHidden/>
              </w:rPr>
              <w:fldChar w:fldCharType="separate"/>
            </w:r>
            <w:r>
              <w:rPr>
                <w:noProof/>
                <w:webHidden/>
              </w:rPr>
              <w:t>18</w:t>
            </w:r>
            <w:r>
              <w:rPr>
                <w:noProof/>
                <w:webHidden/>
              </w:rPr>
              <w:fldChar w:fldCharType="end"/>
            </w:r>
          </w:hyperlink>
        </w:p>
        <w:p w14:paraId="3560076F" w14:textId="706C78B4" w:rsidR="001206AA" w:rsidRDefault="001206AA">
          <w:pPr>
            <w:pStyle w:val="TOC3"/>
            <w:tabs>
              <w:tab w:val="right" w:leader="dot" w:pos="9062"/>
            </w:tabs>
            <w:rPr>
              <w:rFonts w:eastAsiaTheme="minorEastAsia"/>
              <w:noProof/>
              <w:lang w:eastAsia="nl-NL"/>
            </w:rPr>
          </w:pPr>
          <w:hyperlink w:anchor="_Toc25220636"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_Toc25220636 \h </w:instrText>
            </w:r>
            <w:r>
              <w:rPr>
                <w:noProof/>
                <w:webHidden/>
              </w:rPr>
            </w:r>
            <w:r>
              <w:rPr>
                <w:noProof/>
                <w:webHidden/>
              </w:rPr>
              <w:fldChar w:fldCharType="separate"/>
            </w:r>
            <w:r>
              <w:rPr>
                <w:noProof/>
                <w:webHidden/>
              </w:rPr>
              <w:t>21</w:t>
            </w:r>
            <w:r>
              <w:rPr>
                <w:noProof/>
                <w:webHidden/>
              </w:rPr>
              <w:fldChar w:fldCharType="end"/>
            </w:r>
          </w:hyperlink>
        </w:p>
        <w:p w14:paraId="400A0152" w14:textId="5AA2CF4F" w:rsidR="001206AA" w:rsidRDefault="001206AA">
          <w:pPr>
            <w:pStyle w:val="TOC2"/>
            <w:tabs>
              <w:tab w:val="right" w:leader="dot" w:pos="9062"/>
            </w:tabs>
            <w:rPr>
              <w:rFonts w:eastAsiaTheme="minorEastAsia"/>
              <w:noProof/>
              <w:lang w:eastAsia="nl-NL"/>
            </w:rPr>
          </w:pPr>
          <w:hyperlink w:anchor="_Toc25220637" w:history="1">
            <w:r w:rsidRPr="006710BB">
              <w:rPr>
                <w:rStyle w:val="Hyperlink"/>
                <w:noProof/>
                <w:lang w:val="en-GB"/>
              </w:rPr>
              <w:t>Network Scanning and Enumeration</w:t>
            </w:r>
            <w:r>
              <w:rPr>
                <w:noProof/>
                <w:webHidden/>
              </w:rPr>
              <w:tab/>
            </w:r>
            <w:r>
              <w:rPr>
                <w:noProof/>
                <w:webHidden/>
              </w:rPr>
              <w:fldChar w:fldCharType="begin"/>
            </w:r>
            <w:r>
              <w:rPr>
                <w:noProof/>
                <w:webHidden/>
              </w:rPr>
              <w:instrText xml:space="preserve"> PAGEREF _Toc25220637 \h </w:instrText>
            </w:r>
            <w:r>
              <w:rPr>
                <w:noProof/>
                <w:webHidden/>
              </w:rPr>
            </w:r>
            <w:r>
              <w:rPr>
                <w:noProof/>
                <w:webHidden/>
              </w:rPr>
              <w:fldChar w:fldCharType="separate"/>
            </w:r>
            <w:r>
              <w:rPr>
                <w:noProof/>
                <w:webHidden/>
              </w:rPr>
              <w:t>22</w:t>
            </w:r>
            <w:r>
              <w:rPr>
                <w:noProof/>
                <w:webHidden/>
              </w:rPr>
              <w:fldChar w:fldCharType="end"/>
            </w:r>
          </w:hyperlink>
        </w:p>
        <w:p w14:paraId="5AE17204" w14:textId="1AF0C4FC" w:rsidR="001206AA" w:rsidRDefault="001206AA">
          <w:pPr>
            <w:pStyle w:val="TOC3"/>
            <w:tabs>
              <w:tab w:val="right" w:leader="dot" w:pos="9062"/>
            </w:tabs>
            <w:rPr>
              <w:rFonts w:eastAsiaTheme="minorEastAsia"/>
              <w:noProof/>
              <w:lang w:eastAsia="nl-NL"/>
            </w:rPr>
          </w:pPr>
          <w:hyperlink w:anchor="_Toc25220638"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_Toc25220638 \h </w:instrText>
            </w:r>
            <w:r>
              <w:rPr>
                <w:noProof/>
                <w:webHidden/>
              </w:rPr>
            </w:r>
            <w:r>
              <w:rPr>
                <w:noProof/>
                <w:webHidden/>
              </w:rPr>
              <w:fldChar w:fldCharType="separate"/>
            </w:r>
            <w:r>
              <w:rPr>
                <w:noProof/>
                <w:webHidden/>
              </w:rPr>
              <w:t>22</w:t>
            </w:r>
            <w:r>
              <w:rPr>
                <w:noProof/>
                <w:webHidden/>
              </w:rPr>
              <w:fldChar w:fldCharType="end"/>
            </w:r>
          </w:hyperlink>
        </w:p>
        <w:p w14:paraId="15DFEB62" w14:textId="1B84658E" w:rsidR="001206AA" w:rsidRDefault="001206AA">
          <w:pPr>
            <w:pStyle w:val="TOC3"/>
            <w:tabs>
              <w:tab w:val="right" w:leader="dot" w:pos="9062"/>
            </w:tabs>
            <w:rPr>
              <w:rFonts w:eastAsiaTheme="minorEastAsia"/>
              <w:noProof/>
              <w:lang w:eastAsia="nl-NL"/>
            </w:rPr>
          </w:pPr>
          <w:hyperlink w:anchor="_Toc25220639"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_Toc25220639 \h </w:instrText>
            </w:r>
            <w:r>
              <w:rPr>
                <w:noProof/>
                <w:webHidden/>
              </w:rPr>
            </w:r>
            <w:r>
              <w:rPr>
                <w:noProof/>
                <w:webHidden/>
              </w:rPr>
              <w:fldChar w:fldCharType="separate"/>
            </w:r>
            <w:r>
              <w:rPr>
                <w:noProof/>
                <w:webHidden/>
              </w:rPr>
              <w:t>22</w:t>
            </w:r>
            <w:r>
              <w:rPr>
                <w:noProof/>
                <w:webHidden/>
              </w:rPr>
              <w:fldChar w:fldCharType="end"/>
            </w:r>
          </w:hyperlink>
        </w:p>
        <w:p w14:paraId="4A55BF9B" w14:textId="6B69274F" w:rsidR="001206AA" w:rsidRDefault="001206AA">
          <w:pPr>
            <w:pStyle w:val="TOC3"/>
            <w:tabs>
              <w:tab w:val="right" w:leader="dot" w:pos="9062"/>
            </w:tabs>
            <w:rPr>
              <w:rFonts w:eastAsiaTheme="minorEastAsia"/>
              <w:noProof/>
              <w:lang w:eastAsia="nl-NL"/>
            </w:rPr>
          </w:pPr>
          <w:hyperlink w:anchor="_Toc25220640"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_Toc25220640 \h </w:instrText>
            </w:r>
            <w:r>
              <w:rPr>
                <w:noProof/>
                <w:webHidden/>
              </w:rPr>
            </w:r>
            <w:r>
              <w:rPr>
                <w:noProof/>
                <w:webHidden/>
              </w:rPr>
              <w:fldChar w:fldCharType="separate"/>
            </w:r>
            <w:r>
              <w:rPr>
                <w:noProof/>
                <w:webHidden/>
              </w:rPr>
              <w:t>22</w:t>
            </w:r>
            <w:r>
              <w:rPr>
                <w:noProof/>
                <w:webHidden/>
              </w:rPr>
              <w:fldChar w:fldCharType="end"/>
            </w:r>
          </w:hyperlink>
        </w:p>
        <w:p w14:paraId="56A46F34" w14:textId="2CB5E8B8" w:rsidR="001206AA" w:rsidRDefault="001206AA">
          <w:pPr>
            <w:pStyle w:val="TOC3"/>
            <w:tabs>
              <w:tab w:val="right" w:leader="dot" w:pos="9062"/>
            </w:tabs>
            <w:rPr>
              <w:rFonts w:eastAsiaTheme="minorEastAsia"/>
              <w:noProof/>
              <w:lang w:eastAsia="nl-NL"/>
            </w:rPr>
          </w:pPr>
          <w:hyperlink w:anchor="_Toc25220641"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_Toc25220641 \h </w:instrText>
            </w:r>
            <w:r>
              <w:rPr>
                <w:noProof/>
                <w:webHidden/>
              </w:rPr>
            </w:r>
            <w:r>
              <w:rPr>
                <w:noProof/>
                <w:webHidden/>
              </w:rPr>
              <w:fldChar w:fldCharType="separate"/>
            </w:r>
            <w:r>
              <w:rPr>
                <w:noProof/>
                <w:webHidden/>
              </w:rPr>
              <w:t>22</w:t>
            </w:r>
            <w:r>
              <w:rPr>
                <w:noProof/>
                <w:webHidden/>
              </w:rPr>
              <w:fldChar w:fldCharType="end"/>
            </w:r>
          </w:hyperlink>
        </w:p>
        <w:p w14:paraId="7D4B0C2F" w14:textId="3FCE6B35" w:rsidR="001206AA" w:rsidRDefault="001206AA">
          <w:pPr>
            <w:pStyle w:val="TOC3"/>
            <w:tabs>
              <w:tab w:val="right" w:leader="dot" w:pos="9062"/>
            </w:tabs>
            <w:rPr>
              <w:rFonts w:eastAsiaTheme="minorEastAsia"/>
              <w:noProof/>
              <w:lang w:eastAsia="nl-NL"/>
            </w:rPr>
          </w:pPr>
          <w:hyperlink w:anchor="_Toc25220642"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_Toc25220642 \h </w:instrText>
            </w:r>
            <w:r>
              <w:rPr>
                <w:noProof/>
                <w:webHidden/>
              </w:rPr>
            </w:r>
            <w:r>
              <w:rPr>
                <w:noProof/>
                <w:webHidden/>
              </w:rPr>
              <w:fldChar w:fldCharType="separate"/>
            </w:r>
            <w:r>
              <w:rPr>
                <w:noProof/>
                <w:webHidden/>
              </w:rPr>
              <w:t>25</w:t>
            </w:r>
            <w:r>
              <w:rPr>
                <w:noProof/>
                <w:webHidden/>
              </w:rPr>
              <w:fldChar w:fldCharType="end"/>
            </w:r>
          </w:hyperlink>
        </w:p>
        <w:p w14:paraId="431F4F4D" w14:textId="42B7CD35" w:rsidR="001206AA" w:rsidRDefault="001206AA">
          <w:pPr>
            <w:pStyle w:val="TOC2"/>
            <w:tabs>
              <w:tab w:val="right" w:leader="dot" w:pos="9062"/>
            </w:tabs>
            <w:rPr>
              <w:rFonts w:eastAsiaTheme="minorEastAsia"/>
              <w:noProof/>
              <w:lang w:eastAsia="nl-NL"/>
            </w:rPr>
          </w:pPr>
          <w:hyperlink w:anchor="_Toc25220643" w:history="1">
            <w:r w:rsidRPr="006710BB">
              <w:rPr>
                <w:rStyle w:val="Hyperlink"/>
                <w:noProof/>
                <w:lang w:val="en-GB"/>
              </w:rPr>
              <w:t>Network Sniffing and Spoofing</w:t>
            </w:r>
            <w:r>
              <w:rPr>
                <w:noProof/>
                <w:webHidden/>
              </w:rPr>
              <w:tab/>
            </w:r>
            <w:r>
              <w:rPr>
                <w:noProof/>
                <w:webHidden/>
              </w:rPr>
              <w:fldChar w:fldCharType="begin"/>
            </w:r>
            <w:r>
              <w:rPr>
                <w:noProof/>
                <w:webHidden/>
              </w:rPr>
              <w:instrText xml:space="preserve"> PAGEREF _Toc25220643 \h </w:instrText>
            </w:r>
            <w:r>
              <w:rPr>
                <w:noProof/>
                <w:webHidden/>
              </w:rPr>
            </w:r>
            <w:r>
              <w:rPr>
                <w:noProof/>
                <w:webHidden/>
              </w:rPr>
              <w:fldChar w:fldCharType="separate"/>
            </w:r>
            <w:r>
              <w:rPr>
                <w:noProof/>
                <w:webHidden/>
              </w:rPr>
              <w:t>26</w:t>
            </w:r>
            <w:r>
              <w:rPr>
                <w:noProof/>
                <w:webHidden/>
              </w:rPr>
              <w:fldChar w:fldCharType="end"/>
            </w:r>
          </w:hyperlink>
        </w:p>
        <w:p w14:paraId="233209ED" w14:textId="017CEFBA" w:rsidR="001206AA" w:rsidRDefault="001206AA">
          <w:pPr>
            <w:pStyle w:val="TOC3"/>
            <w:tabs>
              <w:tab w:val="right" w:leader="dot" w:pos="9062"/>
            </w:tabs>
            <w:rPr>
              <w:rFonts w:eastAsiaTheme="minorEastAsia"/>
              <w:noProof/>
              <w:lang w:eastAsia="nl-NL"/>
            </w:rPr>
          </w:pPr>
          <w:hyperlink w:anchor="_Toc25220644"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_Toc25220644 \h </w:instrText>
            </w:r>
            <w:r>
              <w:rPr>
                <w:noProof/>
                <w:webHidden/>
              </w:rPr>
            </w:r>
            <w:r>
              <w:rPr>
                <w:noProof/>
                <w:webHidden/>
              </w:rPr>
              <w:fldChar w:fldCharType="separate"/>
            </w:r>
            <w:r>
              <w:rPr>
                <w:noProof/>
                <w:webHidden/>
              </w:rPr>
              <w:t>26</w:t>
            </w:r>
            <w:r>
              <w:rPr>
                <w:noProof/>
                <w:webHidden/>
              </w:rPr>
              <w:fldChar w:fldCharType="end"/>
            </w:r>
          </w:hyperlink>
        </w:p>
        <w:p w14:paraId="51B3917A" w14:textId="6CD5D248" w:rsidR="001206AA" w:rsidRDefault="001206AA">
          <w:pPr>
            <w:pStyle w:val="TOC3"/>
            <w:tabs>
              <w:tab w:val="right" w:leader="dot" w:pos="9062"/>
            </w:tabs>
            <w:rPr>
              <w:rFonts w:eastAsiaTheme="minorEastAsia"/>
              <w:noProof/>
              <w:lang w:eastAsia="nl-NL"/>
            </w:rPr>
          </w:pPr>
          <w:hyperlink w:anchor="_Toc25220645"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_Toc25220645 \h </w:instrText>
            </w:r>
            <w:r>
              <w:rPr>
                <w:noProof/>
                <w:webHidden/>
              </w:rPr>
            </w:r>
            <w:r>
              <w:rPr>
                <w:noProof/>
                <w:webHidden/>
              </w:rPr>
              <w:fldChar w:fldCharType="separate"/>
            </w:r>
            <w:r>
              <w:rPr>
                <w:noProof/>
                <w:webHidden/>
              </w:rPr>
              <w:t>26</w:t>
            </w:r>
            <w:r>
              <w:rPr>
                <w:noProof/>
                <w:webHidden/>
              </w:rPr>
              <w:fldChar w:fldCharType="end"/>
            </w:r>
          </w:hyperlink>
        </w:p>
        <w:p w14:paraId="70E0E0FD" w14:textId="038AB879" w:rsidR="001206AA" w:rsidRDefault="001206AA">
          <w:pPr>
            <w:pStyle w:val="TOC3"/>
            <w:tabs>
              <w:tab w:val="right" w:leader="dot" w:pos="9062"/>
            </w:tabs>
            <w:rPr>
              <w:rFonts w:eastAsiaTheme="minorEastAsia"/>
              <w:noProof/>
              <w:lang w:eastAsia="nl-NL"/>
            </w:rPr>
          </w:pPr>
          <w:hyperlink w:anchor="_Toc25220646"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_Toc25220646 \h </w:instrText>
            </w:r>
            <w:r>
              <w:rPr>
                <w:noProof/>
                <w:webHidden/>
              </w:rPr>
            </w:r>
            <w:r>
              <w:rPr>
                <w:noProof/>
                <w:webHidden/>
              </w:rPr>
              <w:fldChar w:fldCharType="separate"/>
            </w:r>
            <w:r>
              <w:rPr>
                <w:noProof/>
                <w:webHidden/>
              </w:rPr>
              <w:t>26</w:t>
            </w:r>
            <w:r>
              <w:rPr>
                <w:noProof/>
                <w:webHidden/>
              </w:rPr>
              <w:fldChar w:fldCharType="end"/>
            </w:r>
          </w:hyperlink>
        </w:p>
        <w:p w14:paraId="7E244AC9" w14:textId="497D9617" w:rsidR="001206AA" w:rsidRDefault="001206AA">
          <w:pPr>
            <w:pStyle w:val="TOC3"/>
            <w:tabs>
              <w:tab w:val="right" w:leader="dot" w:pos="9062"/>
            </w:tabs>
            <w:rPr>
              <w:rFonts w:eastAsiaTheme="minorEastAsia"/>
              <w:noProof/>
              <w:lang w:eastAsia="nl-NL"/>
            </w:rPr>
          </w:pPr>
          <w:hyperlink w:anchor="_Toc25220647"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_Toc25220647 \h </w:instrText>
            </w:r>
            <w:r>
              <w:rPr>
                <w:noProof/>
                <w:webHidden/>
              </w:rPr>
            </w:r>
            <w:r>
              <w:rPr>
                <w:noProof/>
                <w:webHidden/>
              </w:rPr>
              <w:fldChar w:fldCharType="separate"/>
            </w:r>
            <w:r>
              <w:rPr>
                <w:noProof/>
                <w:webHidden/>
              </w:rPr>
              <w:t>26</w:t>
            </w:r>
            <w:r>
              <w:rPr>
                <w:noProof/>
                <w:webHidden/>
              </w:rPr>
              <w:fldChar w:fldCharType="end"/>
            </w:r>
          </w:hyperlink>
        </w:p>
        <w:p w14:paraId="5155EB0B" w14:textId="692E1917" w:rsidR="001206AA" w:rsidRDefault="001206AA">
          <w:pPr>
            <w:pStyle w:val="TOC3"/>
            <w:tabs>
              <w:tab w:val="right" w:leader="dot" w:pos="9062"/>
            </w:tabs>
            <w:rPr>
              <w:rFonts w:eastAsiaTheme="minorEastAsia"/>
              <w:noProof/>
              <w:lang w:eastAsia="nl-NL"/>
            </w:rPr>
          </w:pPr>
          <w:hyperlink w:anchor="_Toc25220648"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_Toc25220648 \h </w:instrText>
            </w:r>
            <w:r>
              <w:rPr>
                <w:noProof/>
                <w:webHidden/>
              </w:rPr>
            </w:r>
            <w:r>
              <w:rPr>
                <w:noProof/>
                <w:webHidden/>
              </w:rPr>
              <w:fldChar w:fldCharType="separate"/>
            </w:r>
            <w:r>
              <w:rPr>
                <w:noProof/>
                <w:webHidden/>
              </w:rPr>
              <w:t>27</w:t>
            </w:r>
            <w:r>
              <w:rPr>
                <w:noProof/>
                <w:webHidden/>
              </w:rPr>
              <w:fldChar w:fldCharType="end"/>
            </w:r>
          </w:hyperlink>
        </w:p>
        <w:p w14:paraId="6826DFBB" w14:textId="57D9625F" w:rsidR="001206AA" w:rsidRDefault="001206AA">
          <w:pPr>
            <w:pStyle w:val="TOC3"/>
            <w:tabs>
              <w:tab w:val="right" w:leader="dot" w:pos="9062"/>
            </w:tabs>
            <w:rPr>
              <w:rFonts w:eastAsiaTheme="minorEastAsia"/>
              <w:noProof/>
              <w:lang w:eastAsia="nl-NL"/>
            </w:rPr>
          </w:pPr>
          <w:hyperlink w:anchor="_Toc25220649" w:history="1">
            <w:r w:rsidRPr="006710BB">
              <w:rPr>
                <w:rStyle w:val="Hyperlink"/>
                <w:noProof/>
                <w:lang w:val="en-GB"/>
              </w:rPr>
              <w:t>Afterthoughts</w:t>
            </w:r>
            <w:r>
              <w:rPr>
                <w:noProof/>
                <w:webHidden/>
              </w:rPr>
              <w:tab/>
            </w:r>
            <w:r>
              <w:rPr>
                <w:noProof/>
                <w:webHidden/>
              </w:rPr>
              <w:fldChar w:fldCharType="begin"/>
            </w:r>
            <w:r>
              <w:rPr>
                <w:noProof/>
                <w:webHidden/>
              </w:rPr>
              <w:instrText xml:space="preserve"> PAGEREF _Toc25220649 \h </w:instrText>
            </w:r>
            <w:r>
              <w:rPr>
                <w:noProof/>
                <w:webHidden/>
              </w:rPr>
            </w:r>
            <w:r>
              <w:rPr>
                <w:noProof/>
                <w:webHidden/>
              </w:rPr>
              <w:fldChar w:fldCharType="separate"/>
            </w:r>
            <w:r>
              <w:rPr>
                <w:noProof/>
                <w:webHidden/>
              </w:rPr>
              <w:t>30</w:t>
            </w:r>
            <w:r>
              <w:rPr>
                <w:noProof/>
                <w:webHidden/>
              </w:rPr>
              <w:fldChar w:fldCharType="end"/>
            </w:r>
          </w:hyperlink>
        </w:p>
        <w:p w14:paraId="366207DD" w14:textId="08A67EEB" w:rsidR="001206AA" w:rsidRDefault="001206AA">
          <w:pPr>
            <w:pStyle w:val="TOC2"/>
            <w:tabs>
              <w:tab w:val="right" w:leader="dot" w:pos="9062"/>
            </w:tabs>
            <w:rPr>
              <w:rFonts w:eastAsiaTheme="minorEastAsia"/>
              <w:noProof/>
              <w:lang w:eastAsia="nl-NL"/>
            </w:rPr>
          </w:pPr>
          <w:hyperlink w:anchor="_Toc25220650" w:history="1">
            <w:r w:rsidRPr="006710BB">
              <w:rPr>
                <w:rStyle w:val="Hyperlink"/>
                <w:noProof/>
                <w:lang w:val="en-GB"/>
              </w:rPr>
              <w:t>SQL Injection</w:t>
            </w:r>
            <w:r>
              <w:rPr>
                <w:noProof/>
                <w:webHidden/>
              </w:rPr>
              <w:tab/>
            </w:r>
            <w:r>
              <w:rPr>
                <w:noProof/>
                <w:webHidden/>
              </w:rPr>
              <w:fldChar w:fldCharType="begin"/>
            </w:r>
            <w:r>
              <w:rPr>
                <w:noProof/>
                <w:webHidden/>
              </w:rPr>
              <w:instrText xml:space="preserve"> PAGEREF _Toc25220650 \h </w:instrText>
            </w:r>
            <w:r>
              <w:rPr>
                <w:noProof/>
                <w:webHidden/>
              </w:rPr>
            </w:r>
            <w:r>
              <w:rPr>
                <w:noProof/>
                <w:webHidden/>
              </w:rPr>
              <w:fldChar w:fldCharType="separate"/>
            </w:r>
            <w:r>
              <w:rPr>
                <w:noProof/>
                <w:webHidden/>
              </w:rPr>
              <w:t>31</w:t>
            </w:r>
            <w:r>
              <w:rPr>
                <w:noProof/>
                <w:webHidden/>
              </w:rPr>
              <w:fldChar w:fldCharType="end"/>
            </w:r>
          </w:hyperlink>
        </w:p>
        <w:p w14:paraId="69D47795" w14:textId="28FDAA42" w:rsidR="001206AA" w:rsidRDefault="001206AA">
          <w:pPr>
            <w:pStyle w:val="TOC3"/>
            <w:tabs>
              <w:tab w:val="right" w:leader="dot" w:pos="9062"/>
            </w:tabs>
            <w:rPr>
              <w:rFonts w:eastAsiaTheme="minorEastAsia"/>
              <w:noProof/>
              <w:lang w:eastAsia="nl-NL"/>
            </w:rPr>
          </w:pPr>
          <w:hyperlink w:anchor="_Toc25220651"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_Toc25220651 \h </w:instrText>
            </w:r>
            <w:r>
              <w:rPr>
                <w:noProof/>
                <w:webHidden/>
              </w:rPr>
            </w:r>
            <w:r>
              <w:rPr>
                <w:noProof/>
                <w:webHidden/>
              </w:rPr>
              <w:fldChar w:fldCharType="separate"/>
            </w:r>
            <w:r>
              <w:rPr>
                <w:noProof/>
                <w:webHidden/>
              </w:rPr>
              <w:t>31</w:t>
            </w:r>
            <w:r>
              <w:rPr>
                <w:noProof/>
                <w:webHidden/>
              </w:rPr>
              <w:fldChar w:fldCharType="end"/>
            </w:r>
          </w:hyperlink>
        </w:p>
        <w:p w14:paraId="16FC8837" w14:textId="65FDFEE7" w:rsidR="001206AA" w:rsidRDefault="001206AA">
          <w:pPr>
            <w:pStyle w:val="TOC3"/>
            <w:tabs>
              <w:tab w:val="right" w:leader="dot" w:pos="9062"/>
            </w:tabs>
            <w:rPr>
              <w:rFonts w:eastAsiaTheme="minorEastAsia"/>
              <w:noProof/>
              <w:lang w:eastAsia="nl-NL"/>
            </w:rPr>
          </w:pPr>
          <w:hyperlink w:anchor="_Toc25220652"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_Toc25220652 \h </w:instrText>
            </w:r>
            <w:r>
              <w:rPr>
                <w:noProof/>
                <w:webHidden/>
              </w:rPr>
            </w:r>
            <w:r>
              <w:rPr>
                <w:noProof/>
                <w:webHidden/>
              </w:rPr>
              <w:fldChar w:fldCharType="separate"/>
            </w:r>
            <w:r>
              <w:rPr>
                <w:noProof/>
                <w:webHidden/>
              </w:rPr>
              <w:t>31</w:t>
            </w:r>
            <w:r>
              <w:rPr>
                <w:noProof/>
                <w:webHidden/>
              </w:rPr>
              <w:fldChar w:fldCharType="end"/>
            </w:r>
          </w:hyperlink>
        </w:p>
        <w:p w14:paraId="71026DD6" w14:textId="16F6B341" w:rsidR="001206AA" w:rsidRDefault="001206AA">
          <w:pPr>
            <w:pStyle w:val="TOC3"/>
            <w:tabs>
              <w:tab w:val="right" w:leader="dot" w:pos="9062"/>
            </w:tabs>
            <w:rPr>
              <w:rFonts w:eastAsiaTheme="minorEastAsia"/>
              <w:noProof/>
              <w:lang w:eastAsia="nl-NL"/>
            </w:rPr>
          </w:pPr>
          <w:hyperlink w:anchor="_Toc25220653"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_Toc25220653 \h </w:instrText>
            </w:r>
            <w:r>
              <w:rPr>
                <w:noProof/>
                <w:webHidden/>
              </w:rPr>
            </w:r>
            <w:r>
              <w:rPr>
                <w:noProof/>
                <w:webHidden/>
              </w:rPr>
              <w:fldChar w:fldCharType="separate"/>
            </w:r>
            <w:r>
              <w:rPr>
                <w:noProof/>
                <w:webHidden/>
              </w:rPr>
              <w:t>31</w:t>
            </w:r>
            <w:r>
              <w:rPr>
                <w:noProof/>
                <w:webHidden/>
              </w:rPr>
              <w:fldChar w:fldCharType="end"/>
            </w:r>
          </w:hyperlink>
        </w:p>
        <w:p w14:paraId="053C8C01" w14:textId="6949CC19" w:rsidR="001206AA" w:rsidRDefault="001206AA">
          <w:pPr>
            <w:pStyle w:val="TOC3"/>
            <w:tabs>
              <w:tab w:val="right" w:leader="dot" w:pos="9062"/>
            </w:tabs>
            <w:rPr>
              <w:rFonts w:eastAsiaTheme="minorEastAsia"/>
              <w:noProof/>
              <w:lang w:eastAsia="nl-NL"/>
            </w:rPr>
          </w:pPr>
          <w:hyperlink w:anchor="_Toc25220654"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_Toc25220654 \h </w:instrText>
            </w:r>
            <w:r>
              <w:rPr>
                <w:noProof/>
                <w:webHidden/>
              </w:rPr>
            </w:r>
            <w:r>
              <w:rPr>
                <w:noProof/>
                <w:webHidden/>
              </w:rPr>
              <w:fldChar w:fldCharType="separate"/>
            </w:r>
            <w:r>
              <w:rPr>
                <w:noProof/>
                <w:webHidden/>
              </w:rPr>
              <w:t>31</w:t>
            </w:r>
            <w:r>
              <w:rPr>
                <w:noProof/>
                <w:webHidden/>
              </w:rPr>
              <w:fldChar w:fldCharType="end"/>
            </w:r>
          </w:hyperlink>
        </w:p>
        <w:p w14:paraId="7ED3AD25" w14:textId="401A6B03" w:rsidR="001206AA" w:rsidRDefault="001206AA">
          <w:pPr>
            <w:pStyle w:val="TOC3"/>
            <w:tabs>
              <w:tab w:val="right" w:leader="dot" w:pos="9062"/>
            </w:tabs>
            <w:rPr>
              <w:rFonts w:eastAsiaTheme="minorEastAsia"/>
              <w:noProof/>
              <w:lang w:eastAsia="nl-NL"/>
            </w:rPr>
          </w:pPr>
          <w:hyperlink w:anchor="_Toc25220655"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_Toc25220655 \h </w:instrText>
            </w:r>
            <w:r>
              <w:rPr>
                <w:noProof/>
                <w:webHidden/>
              </w:rPr>
            </w:r>
            <w:r>
              <w:rPr>
                <w:noProof/>
                <w:webHidden/>
              </w:rPr>
              <w:fldChar w:fldCharType="separate"/>
            </w:r>
            <w:r>
              <w:rPr>
                <w:noProof/>
                <w:webHidden/>
              </w:rPr>
              <w:t>31</w:t>
            </w:r>
            <w:r>
              <w:rPr>
                <w:noProof/>
                <w:webHidden/>
              </w:rPr>
              <w:fldChar w:fldCharType="end"/>
            </w:r>
          </w:hyperlink>
        </w:p>
        <w:p w14:paraId="19A659C8" w14:textId="17C1FE49" w:rsidR="001206AA" w:rsidRDefault="001206AA">
          <w:pPr>
            <w:pStyle w:val="TOC3"/>
            <w:tabs>
              <w:tab w:val="right" w:leader="dot" w:pos="9062"/>
            </w:tabs>
            <w:rPr>
              <w:rFonts w:eastAsiaTheme="minorEastAsia"/>
              <w:noProof/>
              <w:lang w:eastAsia="nl-NL"/>
            </w:rPr>
          </w:pPr>
          <w:hyperlink w:anchor="_Toc25220656" w:history="1">
            <w:r w:rsidRPr="006710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_Toc25220656 \h </w:instrText>
            </w:r>
            <w:r>
              <w:rPr>
                <w:noProof/>
                <w:webHidden/>
              </w:rPr>
            </w:r>
            <w:r>
              <w:rPr>
                <w:noProof/>
                <w:webHidden/>
              </w:rPr>
              <w:fldChar w:fldCharType="separate"/>
            </w:r>
            <w:r>
              <w:rPr>
                <w:noProof/>
                <w:webHidden/>
              </w:rPr>
              <w:t>34</w:t>
            </w:r>
            <w:r>
              <w:rPr>
                <w:noProof/>
                <w:webHidden/>
              </w:rPr>
              <w:fldChar w:fldCharType="end"/>
            </w:r>
          </w:hyperlink>
        </w:p>
        <w:p w14:paraId="1DCF1285" w14:textId="2B48CFFC" w:rsidR="001206AA" w:rsidRDefault="001206AA">
          <w:pPr>
            <w:pStyle w:val="TOC2"/>
            <w:tabs>
              <w:tab w:val="right" w:leader="dot" w:pos="9062"/>
            </w:tabs>
            <w:rPr>
              <w:rFonts w:eastAsiaTheme="minorEastAsia"/>
              <w:noProof/>
              <w:lang w:eastAsia="nl-NL"/>
            </w:rPr>
          </w:pPr>
          <w:hyperlink w:anchor="_Toc25220657" w:history="1">
            <w:r w:rsidRPr="006710BB">
              <w:rPr>
                <w:rStyle w:val="Hyperlink"/>
                <w:noProof/>
                <w:lang w:val="en-GB"/>
              </w:rPr>
              <w:t>XSS</w:t>
            </w:r>
            <w:r>
              <w:rPr>
                <w:noProof/>
                <w:webHidden/>
              </w:rPr>
              <w:tab/>
            </w:r>
            <w:r>
              <w:rPr>
                <w:noProof/>
                <w:webHidden/>
              </w:rPr>
              <w:fldChar w:fldCharType="begin"/>
            </w:r>
            <w:r>
              <w:rPr>
                <w:noProof/>
                <w:webHidden/>
              </w:rPr>
              <w:instrText xml:space="preserve"> PAGEREF _Toc25220657 \h </w:instrText>
            </w:r>
            <w:r>
              <w:rPr>
                <w:noProof/>
                <w:webHidden/>
              </w:rPr>
            </w:r>
            <w:r>
              <w:rPr>
                <w:noProof/>
                <w:webHidden/>
              </w:rPr>
              <w:fldChar w:fldCharType="separate"/>
            </w:r>
            <w:r>
              <w:rPr>
                <w:noProof/>
                <w:webHidden/>
              </w:rPr>
              <w:t>35</w:t>
            </w:r>
            <w:r>
              <w:rPr>
                <w:noProof/>
                <w:webHidden/>
              </w:rPr>
              <w:fldChar w:fldCharType="end"/>
            </w:r>
          </w:hyperlink>
        </w:p>
        <w:p w14:paraId="2C062905" w14:textId="750D1EA5" w:rsidR="001206AA" w:rsidRDefault="001206AA">
          <w:pPr>
            <w:pStyle w:val="TOC3"/>
            <w:tabs>
              <w:tab w:val="right" w:leader="dot" w:pos="9062"/>
            </w:tabs>
            <w:rPr>
              <w:rFonts w:eastAsiaTheme="minorEastAsia"/>
              <w:noProof/>
              <w:lang w:eastAsia="nl-NL"/>
            </w:rPr>
          </w:pPr>
          <w:hyperlink w:anchor="_Toc25220658"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_Toc25220658 \h </w:instrText>
            </w:r>
            <w:r>
              <w:rPr>
                <w:noProof/>
                <w:webHidden/>
              </w:rPr>
            </w:r>
            <w:r>
              <w:rPr>
                <w:noProof/>
                <w:webHidden/>
              </w:rPr>
              <w:fldChar w:fldCharType="separate"/>
            </w:r>
            <w:r>
              <w:rPr>
                <w:noProof/>
                <w:webHidden/>
              </w:rPr>
              <w:t>35</w:t>
            </w:r>
            <w:r>
              <w:rPr>
                <w:noProof/>
                <w:webHidden/>
              </w:rPr>
              <w:fldChar w:fldCharType="end"/>
            </w:r>
          </w:hyperlink>
        </w:p>
        <w:p w14:paraId="03608135" w14:textId="0CC7E1A6" w:rsidR="001206AA" w:rsidRDefault="001206AA">
          <w:pPr>
            <w:pStyle w:val="TOC3"/>
            <w:tabs>
              <w:tab w:val="right" w:leader="dot" w:pos="9062"/>
            </w:tabs>
            <w:rPr>
              <w:rFonts w:eastAsiaTheme="minorEastAsia"/>
              <w:noProof/>
              <w:lang w:eastAsia="nl-NL"/>
            </w:rPr>
          </w:pPr>
          <w:hyperlink w:anchor="_Toc25220659"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_Toc25220659 \h </w:instrText>
            </w:r>
            <w:r>
              <w:rPr>
                <w:noProof/>
                <w:webHidden/>
              </w:rPr>
            </w:r>
            <w:r>
              <w:rPr>
                <w:noProof/>
                <w:webHidden/>
              </w:rPr>
              <w:fldChar w:fldCharType="separate"/>
            </w:r>
            <w:r>
              <w:rPr>
                <w:noProof/>
                <w:webHidden/>
              </w:rPr>
              <w:t>35</w:t>
            </w:r>
            <w:r>
              <w:rPr>
                <w:noProof/>
                <w:webHidden/>
              </w:rPr>
              <w:fldChar w:fldCharType="end"/>
            </w:r>
          </w:hyperlink>
        </w:p>
        <w:p w14:paraId="2849804F" w14:textId="0D5FBE9F" w:rsidR="001206AA" w:rsidRDefault="001206AA">
          <w:pPr>
            <w:pStyle w:val="TOC3"/>
            <w:tabs>
              <w:tab w:val="right" w:leader="dot" w:pos="9062"/>
            </w:tabs>
            <w:rPr>
              <w:rFonts w:eastAsiaTheme="minorEastAsia"/>
              <w:noProof/>
              <w:lang w:eastAsia="nl-NL"/>
            </w:rPr>
          </w:pPr>
          <w:hyperlink w:anchor="_Toc25220660"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_Toc25220660 \h </w:instrText>
            </w:r>
            <w:r>
              <w:rPr>
                <w:noProof/>
                <w:webHidden/>
              </w:rPr>
            </w:r>
            <w:r>
              <w:rPr>
                <w:noProof/>
                <w:webHidden/>
              </w:rPr>
              <w:fldChar w:fldCharType="separate"/>
            </w:r>
            <w:r>
              <w:rPr>
                <w:noProof/>
                <w:webHidden/>
              </w:rPr>
              <w:t>35</w:t>
            </w:r>
            <w:r>
              <w:rPr>
                <w:noProof/>
                <w:webHidden/>
              </w:rPr>
              <w:fldChar w:fldCharType="end"/>
            </w:r>
          </w:hyperlink>
        </w:p>
        <w:p w14:paraId="26CC1711" w14:textId="7A170B96" w:rsidR="001206AA" w:rsidRDefault="001206AA">
          <w:pPr>
            <w:pStyle w:val="TOC3"/>
            <w:tabs>
              <w:tab w:val="right" w:leader="dot" w:pos="9062"/>
            </w:tabs>
            <w:rPr>
              <w:rFonts w:eastAsiaTheme="minorEastAsia"/>
              <w:noProof/>
              <w:lang w:eastAsia="nl-NL"/>
            </w:rPr>
          </w:pPr>
          <w:hyperlink w:anchor="_Toc25220661"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_Toc25220661 \h </w:instrText>
            </w:r>
            <w:r>
              <w:rPr>
                <w:noProof/>
                <w:webHidden/>
              </w:rPr>
            </w:r>
            <w:r>
              <w:rPr>
                <w:noProof/>
                <w:webHidden/>
              </w:rPr>
              <w:fldChar w:fldCharType="separate"/>
            </w:r>
            <w:r>
              <w:rPr>
                <w:noProof/>
                <w:webHidden/>
              </w:rPr>
              <w:t>35</w:t>
            </w:r>
            <w:r>
              <w:rPr>
                <w:noProof/>
                <w:webHidden/>
              </w:rPr>
              <w:fldChar w:fldCharType="end"/>
            </w:r>
          </w:hyperlink>
        </w:p>
        <w:p w14:paraId="7E9D9BC6" w14:textId="775EC716" w:rsidR="001206AA" w:rsidRDefault="001206AA">
          <w:pPr>
            <w:pStyle w:val="TOC3"/>
            <w:tabs>
              <w:tab w:val="right" w:leader="dot" w:pos="9062"/>
            </w:tabs>
            <w:rPr>
              <w:rFonts w:eastAsiaTheme="minorEastAsia"/>
              <w:noProof/>
              <w:lang w:eastAsia="nl-NL"/>
            </w:rPr>
          </w:pPr>
          <w:hyperlink w:anchor="_Toc25220662"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_Toc25220662 \h </w:instrText>
            </w:r>
            <w:r>
              <w:rPr>
                <w:noProof/>
                <w:webHidden/>
              </w:rPr>
            </w:r>
            <w:r>
              <w:rPr>
                <w:noProof/>
                <w:webHidden/>
              </w:rPr>
              <w:fldChar w:fldCharType="separate"/>
            </w:r>
            <w:r>
              <w:rPr>
                <w:noProof/>
                <w:webHidden/>
              </w:rPr>
              <w:t>35</w:t>
            </w:r>
            <w:r>
              <w:rPr>
                <w:noProof/>
                <w:webHidden/>
              </w:rPr>
              <w:fldChar w:fldCharType="end"/>
            </w:r>
          </w:hyperlink>
        </w:p>
        <w:p w14:paraId="7F6DE865" w14:textId="133C8A33" w:rsidR="001206AA" w:rsidRDefault="001206AA">
          <w:pPr>
            <w:pStyle w:val="TOC3"/>
            <w:tabs>
              <w:tab w:val="right" w:leader="dot" w:pos="9062"/>
            </w:tabs>
            <w:rPr>
              <w:rFonts w:eastAsiaTheme="minorEastAsia"/>
              <w:noProof/>
              <w:lang w:eastAsia="nl-NL"/>
            </w:rPr>
          </w:pPr>
          <w:hyperlink w:anchor="_Toc25220663" w:history="1">
            <w:r w:rsidRPr="006710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_Toc25220663 \h </w:instrText>
            </w:r>
            <w:r>
              <w:rPr>
                <w:noProof/>
                <w:webHidden/>
              </w:rPr>
            </w:r>
            <w:r>
              <w:rPr>
                <w:noProof/>
                <w:webHidden/>
              </w:rPr>
              <w:fldChar w:fldCharType="separate"/>
            </w:r>
            <w:r>
              <w:rPr>
                <w:noProof/>
                <w:webHidden/>
              </w:rPr>
              <w:t>39</w:t>
            </w:r>
            <w:r>
              <w:rPr>
                <w:noProof/>
                <w:webHidden/>
              </w:rPr>
              <w:fldChar w:fldCharType="end"/>
            </w:r>
          </w:hyperlink>
        </w:p>
        <w:p w14:paraId="3679796E" w14:textId="5C87EFCA" w:rsidR="001206AA" w:rsidRDefault="001206AA">
          <w:pPr>
            <w:pStyle w:val="TOC2"/>
            <w:tabs>
              <w:tab w:val="right" w:leader="dot" w:pos="9062"/>
            </w:tabs>
            <w:rPr>
              <w:rFonts w:eastAsiaTheme="minorEastAsia"/>
              <w:noProof/>
              <w:lang w:eastAsia="nl-NL"/>
            </w:rPr>
          </w:pPr>
          <w:hyperlink w:anchor="_Toc25220664" w:history="1">
            <w:r w:rsidRPr="006710BB">
              <w:rPr>
                <w:rStyle w:val="Hyperlink"/>
                <w:noProof/>
                <w:lang w:val="en-GB"/>
              </w:rPr>
              <w:t>CSRF</w:t>
            </w:r>
            <w:r>
              <w:rPr>
                <w:noProof/>
                <w:webHidden/>
              </w:rPr>
              <w:tab/>
            </w:r>
            <w:r>
              <w:rPr>
                <w:noProof/>
                <w:webHidden/>
              </w:rPr>
              <w:fldChar w:fldCharType="begin"/>
            </w:r>
            <w:r>
              <w:rPr>
                <w:noProof/>
                <w:webHidden/>
              </w:rPr>
              <w:instrText xml:space="preserve"> PAGEREF _Toc25220664 \h </w:instrText>
            </w:r>
            <w:r>
              <w:rPr>
                <w:noProof/>
                <w:webHidden/>
              </w:rPr>
            </w:r>
            <w:r>
              <w:rPr>
                <w:noProof/>
                <w:webHidden/>
              </w:rPr>
              <w:fldChar w:fldCharType="separate"/>
            </w:r>
            <w:r>
              <w:rPr>
                <w:noProof/>
                <w:webHidden/>
              </w:rPr>
              <w:t>40</w:t>
            </w:r>
            <w:r>
              <w:rPr>
                <w:noProof/>
                <w:webHidden/>
              </w:rPr>
              <w:fldChar w:fldCharType="end"/>
            </w:r>
          </w:hyperlink>
        </w:p>
        <w:p w14:paraId="6D344BD9" w14:textId="5B127039" w:rsidR="001206AA" w:rsidRDefault="001206AA">
          <w:pPr>
            <w:pStyle w:val="TOC3"/>
            <w:tabs>
              <w:tab w:val="right" w:leader="dot" w:pos="9062"/>
            </w:tabs>
            <w:rPr>
              <w:rFonts w:eastAsiaTheme="minorEastAsia"/>
              <w:noProof/>
              <w:lang w:eastAsia="nl-NL"/>
            </w:rPr>
          </w:pPr>
          <w:hyperlink w:anchor="_Toc25220665"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_Toc25220665 \h </w:instrText>
            </w:r>
            <w:r>
              <w:rPr>
                <w:noProof/>
                <w:webHidden/>
              </w:rPr>
            </w:r>
            <w:r>
              <w:rPr>
                <w:noProof/>
                <w:webHidden/>
              </w:rPr>
              <w:fldChar w:fldCharType="separate"/>
            </w:r>
            <w:r>
              <w:rPr>
                <w:noProof/>
                <w:webHidden/>
              </w:rPr>
              <w:t>40</w:t>
            </w:r>
            <w:r>
              <w:rPr>
                <w:noProof/>
                <w:webHidden/>
              </w:rPr>
              <w:fldChar w:fldCharType="end"/>
            </w:r>
          </w:hyperlink>
        </w:p>
        <w:p w14:paraId="0A4EAA56" w14:textId="014113F3" w:rsidR="001206AA" w:rsidRDefault="001206AA">
          <w:pPr>
            <w:pStyle w:val="TOC3"/>
            <w:tabs>
              <w:tab w:val="right" w:leader="dot" w:pos="9062"/>
            </w:tabs>
            <w:rPr>
              <w:rFonts w:eastAsiaTheme="minorEastAsia"/>
              <w:noProof/>
              <w:lang w:eastAsia="nl-NL"/>
            </w:rPr>
          </w:pPr>
          <w:hyperlink w:anchor="_Toc25220666"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_Toc25220666 \h </w:instrText>
            </w:r>
            <w:r>
              <w:rPr>
                <w:noProof/>
                <w:webHidden/>
              </w:rPr>
            </w:r>
            <w:r>
              <w:rPr>
                <w:noProof/>
                <w:webHidden/>
              </w:rPr>
              <w:fldChar w:fldCharType="separate"/>
            </w:r>
            <w:r>
              <w:rPr>
                <w:noProof/>
                <w:webHidden/>
              </w:rPr>
              <w:t>40</w:t>
            </w:r>
            <w:r>
              <w:rPr>
                <w:noProof/>
                <w:webHidden/>
              </w:rPr>
              <w:fldChar w:fldCharType="end"/>
            </w:r>
          </w:hyperlink>
        </w:p>
        <w:p w14:paraId="06E96B4E" w14:textId="2164D392" w:rsidR="001206AA" w:rsidRDefault="001206AA">
          <w:pPr>
            <w:pStyle w:val="TOC3"/>
            <w:tabs>
              <w:tab w:val="right" w:leader="dot" w:pos="9062"/>
            </w:tabs>
            <w:rPr>
              <w:rFonts w:eastAsiaTheme="minorEastAsia"/>
              <w:noProof/>
              <w:lang w:eastAsia="nl-NL"/>
            </w:rPr>
          </w:pPr>
          <w:hyperlink w:anchor="_Toc25220667"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_Toc25220667 \h </w:instrText>
            </w:r>
            <w:r>
              <w:rPr>
                <w:noProof/>
                <w:webHidden/>
              </w:rPr>
            </w:r>
            <w:r>
              <w:rPr>
                <w:noProof/>
                <w:webHidden/>
              </w:rPr>
              <w:fldChar w:fldCharType="separate"/>
            </w:r>
            <w:r>
              <w:rPr>
                <w:noProof/>
                <w:webHidden/>
              </w:rPr>
              <w:t>40</w:t>
            </w:r>
            <w:r>
              <w:rPr>
                <w:noProof/>
                <w:webHidden/>
              </w:rPr>
              <w:fldChar w:fldCharType="end"/>
            </w:r>
          </w:hyperlink>
        </w:p>
        <w:p w14:paraId="43C63C71" w14:textId="15BBA9DB" w:rsidR="001206AA" w:rsidRDefault="001206AA">
          <w:pPr>
            <w:pStyle w:val="TOC3"/>
            <w:tabs>
              <w:tab w:val="right" w:leader="dot" w:pos="9062"/>
            </w:tabs>
            <w:rPr>
              <w:rFonts w:eastAsiaTheme="minorEastAsia"/>
              <w:noProof/>
              <w:lang w:eastAsia="nl-NL"/>
            </w:rPr>
          </w:pPr>
          <w:hyperlink w:anchor="_Toc25220668"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_Toc25220668 \h </w:instrText>
            </w:r>
            <w:r>
              <w:rPr>
                <w:noProof/>
                <w:webHidden/>
              </w:rPr>
            </w:r>
            <w:r>
              <w:rPr>
                <w:noProof/>
                <w:webHidden/>
              </w:rPr>
              <w:fldChar w:fldCharType="separate"/>
            </w:r>
            <w:r>
              <w:rPr>
                <w:noProof/>
                <w:webHidden/>
              </w:rPr>
              <w:t>40</w:t>
            </w:r>
            <w:r>
              <w:rPr>
                <w:noProof/>
                <w:webHidden/>
              </w:rPr>
              <w:fldChar w:fldCharType="end"/>
            </w:r>
          </w:hyperlink>
        </w:p>
        <w:p w14:paraId="2709A23B" w14:textId="6B2F28A9" w:rsidR="001206AA" w:rsidRDefault="001206AA">
          <w:pPr>
            <w:pStyle w:val="TOC3"/>
            <w:tabs>
              <w:tab w:val="right" w:leader="dot" w:pos="9062"/>
            </w:tabs>
            <w:rPr>
              <w:rFonts w:eastAsiaTheme="minorEastAsia"/>
              <w:noProof/>
              <w:lang w:eastAsia="nl-NL"/>
            </w:rPr>
          </w:pPr>
          <w:hyperlink w:anchor="_Toc25220669"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_Toc25220669 \h </w:instrText>
            </w:r>
            <w:r>
              <w:rPr>
                <w:noProof/>
                <w:webHidden/>
              </w:rPr>
            </w:r>
            <w:r>
              <w:rPr>
                <w:noProof/>
                <w:webHidden/>
              </w:rPr>
              <w:fldChar w:fldCharType="separate"/>
            </w:r>
            <w:r>
              <w:rPr>
                <w:noProof/>
                <w:webHidden/>
              </w:rPr>
              <w:t>40</w:t>
            </w:r>
            <w:r>
              <w:rPr>
                <w:noProof/>
                <w:webHidden/>
              </w:rPr>
              <w:fldChar w:fldCharType="end"/>
            </w:r>
          </w:hyperlink>
        </w:p>
        <w:p w14:paraId="37A1697B" w14:textId="08A9BEAE" w:rsidR="001206AA" w:rsidRDefault="001206AA">
          <w:pPr>
            <w:pStyle w:val="TOC3"/>
            <w:tabs>
              <w:tab w:val="right" w:leader="dot" w:pos="9062"/>
            </w:tabs>
            <w:rPr>
              <w:rFonts w:eastAsiaTheme="minorEastAsia"/>
              <w:noProof/>
              <w:lang w:eastAsia="nl-NL"/>
            </w:rPr>
          </w:pPr>
          <w:hyperlink w:anchor="_Toc25220670" w:history="1">
            <w:r w:rsidRPr="006710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_Toc25220670 \h </w:instrText>
            </w:r>
            <w:r>
              <w:rPr>
                <w:noProof/>
                <w:webHidden/>
              </w:rPr>
            </w:r>
            <w:r>
              <w:rPr>
                <w:noProof/>
                <w:webHidden/>
              </w:rPr>
              <w:fldChar w:fldCharType="separate"/>
            </w:r>
            <w:r>
              <w:rPr>
                <w:noProof/>
                <w:webHidden/>
              </w:rPr>
              <w:t>43</w:t>
            </w:r>
            <w:r>
              <w:rPr>
                <w:noProof/>
                <w:webHidden/>
              </w:rPr>
              <w:fldChar w:fldCharType="end"/>
            </w:r>
          </w:hyperlink>
        </w:p>
        <w:p w14:paraId="4658686D" w14:textId="39DE1631" w:rsidR="001206AA" w:rsidRDefault="001206AA">
          <w:pPr>
            <w:pStyle w:val="TOC2"/>
            <w:tabs>
              <w:tab w:val="right" w:leader="dot" w:pos="9062"/>
            </w:tabs>
            <w:rPr>
              <w:rFonts w:eastAsiaTheme="minorEastAsia"/>
              <w:noProof/>
              <w:lang w:eastAsia="nl-NL"/>
            </w:rPr>
          </w:pPr>
          <w:hyperlink w:anchor="_Toc25220671" w:history="1">
            <w:r w:rsidRPr="006710BB">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_Toc25220671 \h </w:instrText>
            </w:r>
            <w:r>
              <w:rPr>
                <w:noProof/>
                <w:webHidden/>
              </w:rPr>
            </w:r>
            <w:r>
              <w:rPr>
                <w:noProof/>
                <w:webHidden/>
              </w:rPr>
              <w:fldChar w:fldCharType="separate"/>
            </w:r>
            <w:r>
              <w:rPr>
                <w:noProof/>
                <w:webHidden/>
              </w:rPr>
              <w:t>44</w:t>
            </w:r>
            <w:r>
              <w:rPr>
                <w:noProof/>
                <w:webHidden/>
              </w:rPr>
              <w:fldChar w:fldCharType="end"/>
            </w:r>
          </w:hyperlink>
        </w:p>
        <w:p w14:paraId="48AB0825" w14:textId="62AB682D" w:rsidR="001206AA" w:rsidRDefault="001206AA">
          <w:pPr>
            <w:pStyle w:val="TOC3"/>
            <w:tabs>
              <w:tab w:val="right" w:leader="dot" w:pos="9062"/>
            </w:tabs>
            <w:rPr>
              <w:rFonts w:eastAsiaTheme="minorEastAsia"/>
              <w:noProof/>
              <w:lang w:eastAsia="nl-NL"/>
            </w:rPr>
          </w:pPr>
          <w:hyperlink w:anchor="_Toc25220672"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_Toc25220672 \h </w:instrText>
            </w:r>
            <w:r>
              <w:rPr>
                <w:noProof/>
                <w:webHidden/>
              </w:rPr>
            </w:r>
            <w:r>
              <w:rPr>
                <w:noProof/>
                <w:webHidden/>
              </w:rPr>
              <w:fldChar w:fldCharType="separate"/>
            </w:r>
            <w:r>
              <w:rPr>
                <w:noProof/>
                <w:webHidden/>
              </w:rPr>
              <w:t>44</w:t>
            </w:r>
            <w:r>
              <w:rPr>
                <w:noProof/>
                <w:webHidden/>
              </w:rPr>
              <w:fldChar w:fldCharType="end"/>
            </w:r>
          </w:hyperlink>
        </w:p>
        <w:p w14:paraId="64645885" w14:textId="175F5705" w:rsidR="001206AA" w:rsidRDefault="001206AA">
          <w:pPr>
            <w:pStyle w:val="TOC3"/>
            <w:tabs>
              <w:tab w:val="right" w:leader="dot" w:pos="9062"/>
            </w:tabs>
            <w:rPr>
              <w:rFonts w:eastAsiaTheme="minorEastAsia"/>
              <w:noProof/>
              <w:lang w:eastAsia="nl-NL"/>
            </w:rPr>
          </w:pPr>
          <w:hyperlink w:anchor="_Toc25220673"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_Toc25220673 \h </w:instrText>
            </w:r>
            <w:r>
              <w:rPr>
                <w:noProof/>
                <w:webHidden/>
              </w:rPr>
            </w:r>
            <w:r>
              <w:rPr>
                <w:noProof/>
                <w:webHidden/>
              </w:rPr>
              <w:fldChar w:fldCharType="separate"/>
            </w:r>
            <w:r>
              <w:rPr>
                <w:noProof/>
                <w:webHidden/>
              </w:rPr>
              <w:t>44</w:t>
            </w:r>
            <w:r>
              <w:rPr>
                <w:noProof/>
                <w:webHidden/>
              </w:rPr>
              <w:fldChar w:fldCharType="end"/>
            </w:r>
          </w:hyperlink>
        </w:p>
        <w:p w14:paraId="78A4C16D" w14:textId="067EF352" w:rsidR="001206AA" w:rsidRDefault="001206AA">
          <w:pPr>
            <w:pStyle w:val="TOC3"/>
            <w:tabs>
              <w:tab w:val="right" w:leader="dot" w:pos="9062"/>
            </w:tabs>
            <w:rPr>
              <w:rFonts w:eastAsiaTheme="minorEastAsia"/>
              <w:noProof/>
              <w:lang w:eastAsia="nl-NL"/>
            </w:rPr>
          </w:pPr>
          <w:hyperlink w:anchor="_Toc25220674"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_Toc25220674 \h </w:instrText>
            </w:r>
            <w:r>
              <w:rPr>
                <w:noProof/>
                <w:webHidden/>
              </w:rPr>
            </w:r>
            <w:r>
              <w:rPr>
                <w:noProof/>
                <w:webHidden/>
              </w:rPr>
              <w:fldChar w:fldCharType="separate"/>
            </w:r>
            <w:r>
              <w:rPr>
                <w:noProof/>
                <w:webHidden/>
              </w:rPr>
              <w:t>44</w:t>
            </w:r>
            <w:r>
              <w:rPr>
                <w:noProof/>
                <w:webHidden/>
              </w:rPr>
              <w:fldChar w:fldCharType="end"/>
            </w:r>
          </w:hyperlink>
        </w:p>
        <w:p w14:paraId="639D6E01" w14:textId="297672AD" w:rsidR="001206AA" w:rsidRDefault="001206AA">
          <w:pPr>
            <w:pStyle w:val="TOC3"/>
            <w:tabs>
              <w:tab w:val="right" w:leader="dot" w:pos="9062"/>
            </w:tabs>
            <w:rPr>
              <w:rFonts w:eastAsiaTheme="minorEastAsia"/>
              <w:noProof/>
              <w:lang w:eastAsia="nl-NL"/>
            </w:rPr>
          </w:pPr>
          <w:hyperlink w:anchor="_Toc25220675"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_Toc25220675 \h </w:instrText>
            </w:r>
            <w:r>
              <w:rPr>
                <w:noProof/>
                <w:webHidden/>
              </w:rPr>
            </w:r>
            <w:r>
              <w:rPr>
                <w:noProof/>
                <w:webHidden/>
              </w:rPr>
              <w:fldChar w:fldCharType="separate"/>
            </w:r>
            <w:r>
              <w:rPr>
                <w:noProof/>
                <w:webHidden/>
              </w:rPr>
              <w:t>44</w:t>
            </w:r>
            <w:r>
              <w:rPr>
                <w:noProof/>
                <w:webHidden/>
              </w:rPr>
              <w:fldChar w:fldCharType="end"/>
            </w:r>
          </w:hyperlink>
        </w:p>
        <w:p w14:paraId="2991FC7F" w14:textId="559726AE" w:rsidR="001206AA" w:rsidRDefault="001206AA">
          <w:pPr>
            <w:pStyle w:val="TOC3"/>
            <w:tabs>
              <w:tab w:val="right" w:leader="dot" w:pos="9062"/>
            </w:tabs>
            <w:rPr>
              <w:rFonts w:eastAsiaTheme="minorEastAsia"/>
              <w:noProof/>
              <w:lang w:eastAsia="nl-NL"/>
            </w:rPr>
          </w:pPr>
          <w:hyperlink w:anchor="_Toc25220676"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_Toc25220676 \h </w:instrText>
            </w:r>
            <w:r>
              <w:rPr>
                <w:noProof/>
                <w:webHidden/>
              </w:rPr>
            </w:r>
            <w:r>
              <w:rPr>
                <w:noProof/>
                <w:webHidden/>
              </w:rPr>
              <w:fldChar w:fldCharType="separate"/>
            </w:r>
            <w:r>
              <w:rPr>
                <w:noProof/>
                <w:webHidden/>
              </w:rPr>
              <w:t>45</w:t>
            </w:r>
            <w:r>
              <w:rPr>
                <w:noProof/>
                <w:webHidden/>
              </w:rPr>
              <w:fldChar w:fldCharType="end"/>
            </w:r>
          </w:hyperlink>
        </w:p>
        <w:p w14:paraId="60906FB3" w14:textId="11EC13EE" w:rsidR="001206AA" w:rsidRDefault="001206AA">
          <w:pPr>
            <w:pStyle w:val="TOC3"/>
            <w:tabs>
              <w:tab w:val="right" w:leader="dot" w:pos="9062"/>
            </w:tabs>
            <w:rPr>
              <w:rFonts w:eastAsiaTheme="minorEastAsia"/>
              <w:noProof/>
              <w:lang w:eastAsia="nl-NL"/>
            </w:rPr>
          </w:pPr>
          <w:hyperlink w:anchor="_Toc25220677" w:history="1">
            <w:r w:rsidRPr="006710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_Toc25220677 \h </w:instrText>
            </w:r>
            <w:r>
              <w:rPr>
                <w:noProof/>
                <w:webHidden/>
              </w:rPr>
            </w:r>
            <w:r>
              <w:rPr>
                <w:noProof/>
                <w:webHidden/>
              </w:rPr>
              <w:fldChar w:fldCharType="separate"/>
            </w:r>
            <w:r>
              <w:rPr>
                <w:noProof/>
                <w:webHidden/>
              </w:rPr>
              <w:t>49</w:t>
            </w:r>
            <w:r>
              <w:rPr>
                <w:noProof/>
                <w:webHidden/>
              </w:rPr>
              <w:fldChar w:fldCharType="end"/>
            </w:r>
          </w:hyperlink>
        </w:p>
        <w:p w14:paraId="2019FE85" w14:textId="7BDFF56F" w:rsidR="001206AA" w:rsidRDefault="001206AA">
          <w:pPr>
            <w:pStyle w:val="TOC2"/>
            <w:tabs>
              <w:tab w:val="right" w:leader="dot" w:pos="9062"/>
            </w:tabs>
            <w:rPr>
              <w:rFonts w:eastAsiaTheme="minorEastAsia"/>
              <w:noProof/>
              <w:lang w:eastAsia="nl-NL"/>
            </w:rPr>
          </w:pPr>
          <w:hyperlink w:anchor="_Toc25220678" w:history="1">
            <w:r w:rsidRPr="006710BB">
              <w:rPr>
                <w:rStyle w:val="Hyperlink"/>
                <w:noProof/>
                <w:lang w:val="en-GB"/>
              </w:rPr>
              <w:t>Password Cracking (system and network)</w:t>
            </w:r>
            <w:r>
              <w:rPr>
                <w:noProof/>
                <w:webHidden/>
              </w:rPr>
              <w:tab/>
            </w:r>
            <w:r>
              <w:rPr>
                <w:noProof/>
                <w:webHidden/>
              </w:rPr>
              <w:fldChar w:fldCharType="begin"/>
            </w:r>
            <w:r>
              <w:rPr>
                <w:noProof/>
                <w:webHidden/>
              </w:rPr>
              <w:instrText xml:space="preserve"> PAGEREF _Toc25220678 \h </w:instrText>
            </w:r>
            <w:r>
              <w:rPr>
                <w:noProof/>
                <w:webHidden/>
              </w:rPr>
            </w:r>
            <w:r>
              <w:rPr>
                <w:noProof/>
                <w:webHidden/>
              </w:rPr>
              <w:fldChar w:fldCharType="separate"/>
            </w:r>
            <w:r>
              <w:rPr>
                <w:noProof/>
                <w:webHidden/>
              </w:rPr>
              <w:t>50</w:t>
            </w:r>
            <w:r>
              <w:rPr>
                <w:noProof/>
                <w:webHidden/>
              </w:rPr>
              <w:fldChar w:fldCharType="end"/>
            </w:r>
          </w:hyperlink>
        </w:p>
        <w:p w14:paraId="2045FBA7" w14:textId="664AD4C5" w:rsidR="001206AA" w:rsidRDefault="001206AA">
          <w:pPr>
            <w:pStyle w:val="TOC3"/>
            <w:tabs>
              <w:tab w:val="right" w:leader="dot" w:pos="9062"/>
            </w:tabs>
            <w:rPr>
              <w:rFonts w:eastAsiaTheme="minorEastAsia"/>
              <w:noProof/>
              <w:lang w:eastAsia="nl-NL"/>
            </w:rPr>
          </w:pPr>
          <w:hyperlink w:anchor="_Toc25220679"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_Toc25220679 \h </w:instrText>
            </w:r>
            <w:r>
              <w:rPr>
                <w:noProof/>
                <w:webHidden/>
              </w:rPr>
            </w:r>
            <w:r>
              <w:rPr>
                <w:noProof/>
                <w:webHidden/>
              </w:rPr>
              <w:fldChar w:fldCharType="separate"/>
            </w:r>
            <w:r>
              <w:rPr>
                <w:noProof/>
                <w:webHidden/>
              </w:rPr>
              <w:t>50</w:t>
            </w:r>
            <w:r>
              <w:rPr>
                <w:noProof/>
                <w:webHidden/>
              </w:rPr>
              <w:fldChar w:fldCharType="end"/>
            </w:r>
          </w:hyperlink>
        </w:p>
        <w:p w14:paraId="37D3E626" w14:textId="0C8B7BFF" w:rsidR="001206AA" w:rsidRDefault="001206AA">
          <w:pPr>
            <w:pStyle w:val="TOC3"/>
            <w:tabs>
              <w:tab w:val="right" w:leader="dot" w:pos="9062"/>
            </w:tabs>
            <w:rPr>
              <w:rFonts w:eastAsiaTheme="minorEastAsia"/>
              <w:noProof/>
              <w:lang w:eastAsia="nl-NL"/>
            </w:rPr>
          </w:pPr>
          <w:hyperlink w:anchor="_Toc25220680"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_Toc25220680 \h </w:instrText>
            </w:r>
            <w:r>
              <w:rPr>
                <w:noProof/>
                <w:webHidden/>
              </w:rPr>
            </w:r>
            <w:r>
              <w:rPr>
                <w:noProof/>
                <w:webHidden/>
              </w:rPr>
              <w:fldChar w:fldCharType="separate"/>
            </w:r>
            <w:r>
              <w:rPr>
                <w:noProof/>
                <w:webHidden/>
              </w:rPr>
              <w:t>50</w:t>
            </w:r>
            <w:r>
              <w:rPr>
                <w:noProof/>
                <w:webHidden/>
              </w:rPr>
              <w:fldChar w:fldCharType="end"/>
            </w:r>
          </w:hyperlink>
        </w:p>
        <w:p w14:paraId="57310749" w14:textId="759E44A4" w:rsidR="001206AA" w:rsidRDefault="001206AA">
          <w:pPr>
            <w:pStyle w:val="TOC3"/>
            <w:tabs>
              <w:tab w:val="right" w:leader="dot" w:pos="9062"/>
            </w:tabs>
            <w:rPr>
              <w:rFonts w:eastAsiaTheme="minorEastAsia"/>
              <w:noProof/>
              <w:lang w:eastAsia="nl-NL"/>
            </w:rPr>
          </w:pPr>
          <w:hyperlink w:anchor="_Toc25220681"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_Toc25220681 \h </w:instrText>
            </w:r>
            <w:r>
              <w:rPr>
                <w:noProof/>
                <w:webHidden/>
              </w:rPr>
            </w:r>
            <w:r>
              <w:rPr>
                <w:noProof/>
                <w:webHidden/>
              </w:rPr>
              <w:fldChar w:fldCharType="separate"/>
            </w:r>
            <w:r>
              <w:rPr>
                <w:noProof/>
                <w:webHidden/>
              </w:rPr>
              <w:t>50</w:t>
            </w:r>
            <w:r>
              <w:rPr>
                <w:noProof/>
                <w:webHidden/>
              </w:rPr>
              <w:fldChar w:fldCharType="end"/>
            </w:r>
          </w:hyperlink>
        </w:p>
        <w:p w14:paraId="0EF1604D" w14:textId="3BD5B8E7" w:rsidR="001206AA" w:rsidRDefault="001206AA">
          <w:pPr>
            <w:pStyle w:val="TOC3"/>
            <w:tabs>
              <w:tab w:val="right" w:leader="dot" w:pos="9062"/>
            </w:tabs>
            <w:rPr>
              <w:rFonts w:eastAsiaTheme="minorEastAsia"/>
              <w:noProof/>
              <w:lang w:eastAsia="nl-NL"/>
            </w:rPr>
          </w:pPr>
          <w:hyperlink w:anchor="_Toc25220682" w:history="1">
            <w:r w:rsidRPr="006710BB">
              <w:rPr>
                <w:rStyle w:val="Hyperlink"/>
                <w:noProof/>
                <w:lang w:val="en-GB"/>
              </w:rPr>
              <w:t>Background information</w:t>
            </w:r>
            <w:r>
              <w:rPr>
                <w:noProof/>
                <w:webHidden/>
              </w:rPr>
              <w:tab/>
            </w:r>
            <w:r>
              <w:rPr>
                <w:noProof/>
                <w:webHidden/>
              </w:rPr>
              <w:fldChar w:fldCharType="begin"/>
            </w:r>
            <w:r>
              <w:rPr>
                <w:noProof/>
                <w:webHidden/>
              </w:rPr>
              <w:instrText xml:space="preserve"> PAGEREF _Toc25220682 \h </w:instrText>
            </w:r>
            <w:r>
              <w:rPr>
                <w:noProof/>
                <w:webHidden/>
              </w:rPr>
            </w:r>
            <w:r>
              <w:rPr>
                <w:noProof/>
                <w:webHidden/>
              </w:rPr>
              <w:fldChar w:fldCharType="separate"/>
            </w:r>
            <w:r>
              <w:rPr>
                <w:noProof/>
                <w:webHidden/>
              </w:rPr>
              <w:t>50</w:t>
            </w:r>
            <w:r>
              <w:rPr>
                <w:noProof/>
                <w:webHidden/>
              </w:rPr>
              <w:fldChar w:fldCharType="end"/>
            </w:r>
          </w:hyperlink>
        </w:p>
        <w:p w14:paraId="5D082936" w14:textId="75B07580" w:rsidR="001206AA" w:rsidRDefault="001206AA">
          <w:pPr>
            <w:pStyle w:val="TOC3"/>
            <w:tabs>
              <w:tab w:val="right" w:leader="dot" w:pos="9062"/>
            </w:tabs>
            <w:rPr>
              <w:rFonts w:eastAsiaTheme="minorEastAsia"/>
              <w:noProof/>
              <w:lang w:eastAsia="nl-NL"/>
            </w:rPr>
          </w:pPr>
          <w:hyperlink w:anchor="_Toc25220683"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_Toc25220683 \h </w:instrText>
            </w:r>
            <w:r>
              <w:rPr>
                <w:noProof/>
                <w:webHidden/>
              </w:rPr>
            </w:r>
            <w:r>
              <w:rPr>
                <w:noProof/>
                <w:webHidden/>
              </w:rPr>
              <w:fldChar w:fldCharType="separate"/>
            </w:r>
            <w:r>
              <w:rPr>
                <w:noProof/>
                <w:webHidden/>
              </w:rPr>
              <w:t>50</w:t>
            </w:r>
            <w:r>
              <w:rPr>
                <w:noProof/>
                <w:webHidden/>
              </w:rPr>
              <w:fldChar w:fldCharType="end"/>
            </w:r>
          </w:hyperlink>
        </w:p>
        <w:p w14:paraId="1D21E226" w14:textId="3BFCD3CD" w:rsidR="001206AA" w:rsidRDefault="001206AA">
          <w:pPr>
            <w:pStyle w:val="TOC3"/>
            <w:tabs>
              <w:tab w:val="right" w:leader="dot" w:pos="9062"/>
            </w:tabs>
            <w:rPr>
              <w:rFonts w:eastAsiaTheme="minorEastAsia"/>
              <w:noProof/>
              <w:lang w:eastAsia="nl-NL"/>
            </w:rPr>
          </w:pPr>
          <w:hyperlink w:anchor="_Toc25220684" w:history="1">
            <w:r w:rsidRPr="006710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_Toc25220684 \h </w:instrText>
            </w:r>
            <w:r>
              <w:rPr>
                <w:noProof/>
                <w:webHidden/>
              </w:rPr>
            </w:r>
            <w:r>
              <w:rPr>
                <w:noProof/>
                <w:webHidden/>
              </w:rPr>
              <w:fldChar w:fldCharType="separate"/>
            </w:r>
            <w:r>
              <w:rPr>
                <w:noProof/>
                <w:webHidden/>
              </w:rPr>
              <w:t>52</w:t>
            </w:r>
            <w:r>
              <w:rPr>
                <w:noProof/>
                <w:webHidden/>
              </w:rPr>
              <w:fldChar w:fldCharType="end"/>
            </w:r>
          </w:hyperlink>
        </w:p>
        <w:p w14:paraId="37ED8400" w14:textId="7CECAB1F" w:rsidR="001206AA" w:rsidRDefault="001206AA">
          <w:pPr>
            <w:pStyle w:val="TOC2"/>
            <w:tabs>
              <w:tab w:val="right" w:leader="dot" w:pos="9062"/>
            </w:tabs>
            <w:rPr>
              <w:rFonts w:eastAsiaTheme="minorEastAsia"/>
              <w:noProof/>
              <w:lang w:eastAsia="nl-NL"/>
            </w:rPr>
          </w:pPr>
          <w:hyperlink w:anchor="_Toc25220685" w:history="1">
            <w:r w:rsidRPr="006710BB">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_Toc25220685 \h </w:instrText>
            </w:r>
            <w:r>
              <w:rPr>
                <w:noProof/>
                <w:webHidden/>
              </w:rPr>
            </w:r>
            <w:r>
              <w:rPr>
                <w:noProof/>
                <w:webHidden/>
              </w:rPr>
              <w:fldChar w:fldCharType="separate"/>
            </w:r>
            <w:r>
              <w:rPr>
                <w:noProof/>
                <w:webHidden/>
              </w:rPr>
              <w:t>53</w:t>
            </w:r>
            <w:r>
              <w:rPr>
                <w:noProof/>
                <w:webHidden/>
              </w:rPr>
              <w:fldChar w:fldCharType="end"/>
            </w:r>
          </w:hyperlink>
        </w:p>
        <w:p w14:paraId="2DEDD6AF" w14:textId="07DF47A4" w:rsidR="001206AA" w:rsidRDefault="001206AA">
          <w:pPr>
            <w:pStyle w:val="TOC3"/>
            <w:tabs>
              <w:tab w:val="right" w:leader="dot" w:pos="9062"/>
            </w:tabs>
            <w:rPr>
              <w:rFonts w:eastAsiaTheme="minorEastAsia"/>
              <w:noProof/>
              <w:lang w:eastAsia="nl-NL"/>
            </w:rPr>
          </w:pPr>
          <w:hyperlink w:anchor="_Toc25220686" w:history="1">
            <w:r w:rsidRPr="006710BB">
              <w:rPr>
                <w:rStyle w:val="Hyperlink"/>
                <w:noProof/>
                <w:lang w:val="en-GB"/>
              </w:rPr>
              <w:t>Relevance</w:t>
            </w:r>
            <w:r>
              <w:rPr>
                <w:noProof/>
                <w:webHidden/>
              </w:rPr>
              <w:tab/>
            </w:r>
            <w:r>
              <w:rPr>
                <w:noProof/>
                <w:webHidden/>
              </w:rPr>
              <w:fldChar w:fldCharType="begin"/>
            </w:r>
            <w:r>
              <w:rPr>
                <w:noProof/>
                <w:webHidden/>
              </w:rPr>
              <w:instrText xml:space="preserve"> PAGEREF _Toc25220686 \h </w:instrText>
            </w:r>
            <w:r>
              <w:rPr>
                <w:noProof/>
                <w:webHidden/>
              </w:rPr>
            </w:r>
            <w:r>
              <w:rPr>
                <w:noProof/>
                <w:webHidden/>
              </w:rPr>
              <w:fldChar w:fldCharType="separate"/>
            </w:r>
            <w:r>
              <w:rPr>
                <w:noProof/>
                <w:webHidden/>
              </w:rPr>
              <w:t>53</w:t>
            </w:r>
            <w:r>
              <w:rPr>
                <w:noProof/>
                <w:webHidden/>
              </w:rPr>
              <w:fldChar w:fldCharType="end"/>
            </w:r>
          </w:hyperlink>
        </w:p>
        <w:p w14:paraId="1851B385" w14:textId="257A8A42" w:rsidR="001206AA" w:rsidRDefault="001206AA">
          <w:pPr>
            <w:pStyle w:val="TOC3"/>
            <w:tabs>
              <w:tab w:val="right" w:leader="dot" w:pos="9062"/>
            </w:tabs>
            <w:rPr>
              <w:rFonts w:eastAsiaTheme="minorEastAsia"/>
              <w:noProof/>
              <w:lang w:eastAsia="nl-NL"/>
            </w:rPr>
          </w:pPr>
          <w:hyperlink w:anchor="_Toc25220687" w:history="1">
            <w:r w:rsidRPr="006710BB">
              <w:rPr>
                <w:rStyle w:val="Hyperlink"/>
                <w:noProof/>
                <w:lang w:val="en-GB"/>
              </w:rPr>
              <w:t>Starting point</w:t>
            </w:r>
            <w:r>
              <w:rPr>
                <w:noProof/>
                <w:webHidden/>
              </w:rPr>
              <w:tab/>
            </w:r>
            <w:r>
              <w:rPr>
                <w:noProof/>
                <w:webHidden/>
              </w:rPr>
              <w:fldChar w:fldCharType="begin"/>
            </w:r>
            <w:r>
              <w:rPr>
                <w:noProof/>
                <w:webHidden/>
              </w:rPr>
              <w:instrText xml:space="preserve"> PAGEREF _Toc25220687 \h </w:instrText>
            </w:r>
            <w:r>
              <w:rPr>
                <w:noProof/>
                <w:webHidden/>
              </w:rPr>
            </w:r>
            <w:r>
              <w:rPr>
                <w:noProof/>
                <w:webHidden/>
              </w:rPr>
              <w:fldChar w:fldCharType="separate"/>
            </w:r>
            <w:r>
              <w:rPr>
                <w:noProof/>
                <w:webHidden/>
              </w:rPr>
              <w:t>53</w:t>
            </w:r>
            <w:r>
              <w:rPr>
                <w:noProof/>
                <w:webHidden/>
              </w:rPr>
              <w:fldChar w:fldCharType="end"/>
            </w:r>
          </w:hyperlink>
        </w:p>
        <w:p w14:paraId="1160B4C9" w14:textId="5211B4CD" w:rsidR="001206AA" w:rsidRDefault="001206AA">
          <w:pPr>
            <w:pStyle w:val="TOC3"/>
            <w:tabs>
              <w:tab w:val="right" w:leader="dot" w:pos="9062"/>
            </w:tabs>
            <w:rPr>
              <w:rFonts w:eastAsiaTheme="minorEastAsia"/>
              <w:noProof/>
              <w:lang w:eastAsia="nl-NL"/>
            </w:rPr>
          </w:pPr>
          <w:hyperlink w:anchor="_Toc25220688" w:history="1">
            <w:r w:rsidRPr="006710BB">
              <w:rPr>
                <w:rStyle w:val="Hyperlink"/>
                <w:noProof/>
                <w:lang w:val="en-GB"/>
              </w:rPr>
              <w:t>Approach</w:t>
            </w:r>
            <w:r>
              <w:rPr>
                <w:noProof/>
                <w:webHidden/>
              </w:rPr>
              <w:tab/>
            </w:r>
            <w:r>
              <w:rPr>
                <w:noProof/>
                <w:webHidden/>
              </w:rPr>
              <w:fldChar w:fldCharType="begin"/>
            </w:r>
            <w:r>
              <w:rPr>
                <w:noProof/>
                <w:webHidden/>
              </w:rPr>
              <w:instrText xml:space="preserve"> PAGEREF _Toc25220688 \h </w:instrText>
            </w:r>
            <w:r>
              <w:rPr>
                <w:noProof/>
                <w:webHidden/>
              </w:rPr>
            </w:r>
            <w:r>
              <w:rPr>
                <w:noProof/>
                <w:webHidden/>
              </w:rPr>
              <w:fldChar w:fldCharType="separate"/>
            </w:r>
            <w:r>
              <w:rPr>
                <w:noProof/>
                <w:webHidden/>
              </w:rPr>
              <w:t>53</w:t>
            </w:r>
            <w:r>
              <w:rPr>
                <w:noProof/>
                <w:webHidden/>
              </w:rPr>
              <w:fldChar w:fldCharType="end"/>
            </w:r>
          </w:hyperlink>
        </w:p>
        <w:p w14:paraId="460430BA" w14:textId="74C1F6FB" w:rsidR="001206AA" w:rsidRDefault="001206AA">
          <w:pPr>
            <w:pStyle w:val="TOC3"/>
            <w:tabs>
              <w:tab w:val="right" w:leader="dot" w:pos="9062"/>
            </w:tabs>
            <w:rPr>
              <w:rFonts w:eastAsiaTheme="minorEastAsia"/>
              <w:noProof/>
              <w:lang w:eastAsia="nl-NL"/>
            </w:rPr>
          </w:pPr>
          <w:hyperlink w:anchor="_Toc25220689" w:history="1">
            <w:r w:rsidRPr="006710BB">
              <w:rPr>
                <w:rStyle w:val="Hyperlink"/>
                <w:noProof/>
                <w:lang w:val="en-GB"/>
              </w:rPr>
              <w:t>Execution</w:t>
            </w:r>
            <w:r>
              <w:rPr>
                <w:noProof/>
                <w:webHidden/>
              </w:rPr>
              <w:tab/>
            </w:r>
            <w:r>
              <w:rPr>
                <w:noProof/>
                <w:webHidden/>
              </w:rPr>
              <w:fldChar w:fldCharType="begin"/>
            </w:r>
            <w:r>
              <w:rPr>
                <w:noProof/>
                <w:webHidden/>
              </w:rPr>
              <w:instrText xml:space="preserve"> PAGEREF _Toc25220689 \h </w:instrText>
            </w:r>
            <w:r>
              <w:rPr>
                <w:noProof/>
                <w:webHidden/>
              </w:rPr>
            </w:r>
            <w:r>
              <w:rPr>
                <w:noProof/>
                <w:webHidden/>
              </w:rPr>
              <w:fldChar w:fldCharType="separate"/>
            </w:r>
            <w:r>
              <w:rPr>
                <w:noProof/>
                <w:webHidden/>
              </w:rPr>
              <w:t>53</w:t>
            </w:r>
            <w:r>
              <w:rPr>
                <w:noProof/>
                <w:webHidden/>
              </w:rPr>
              <w:fldChar w:fldCharType="end"/>
            </w:r>
          </w:hyperlink>
        </w:p>
        <w:p w14:paraId="29CE21C5" w14:textId="410FCAE9" w:rsidR="001206AA" w:rsidRDefault="001206AA">
          <w:pPr>
            <w:pStyle w:val="TOC1"/>
            <w:tabs>
              <w:tab w:val="right" w:leader="dot" w:pos="9062"/>
            </w:tabs>
            <w:rPr>
              <w:rFonts w:eastAsiaTheme="minorEastAsia"/>
              <w:noProof/>
              <w:lang w:eastAsia="nl-NL"/>
            </w:rPr>
          </w:pPr>
          <w:hyperlink w:anchor="_Toc25220690" w:history="1">
            <w:r w:rsidRPr="006710BB">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_Toc25220690 \h </w:instrText>
            </w:r>
            <w:r>
              <w:rPr>
                <w:noProof/>
                <w:webHidden/>
              </w:rPr>
            </w:r>
            <w:r>
              <w:rPr>
                <w:noProof/>
                <w:webHidden/>
              </w:rPr>
              <w:fldChar w:fldCharType="separate"/>
            </w:r>
            <w:r>
              <w:rPr>
                <w:noProof/>
                <w:webHidden/>
              </w:rPr>
              <w:t>67</w:t>
            </w:r>
            <w:r>
              <w:rPr>
                <w:noProof/>
                <w:webHidden/>
              </w:rPr>
              <w:fldChar w:fldCharType="end"/>
            </w:r>
          </w:hyperlink>
        </w:p>
        <w:p w14:paraId="63F24001" w14:textId="69BEA7CF" w:rsidR="001206AA" w:rsidRDefault="001206AA">
          <w:pPr>
            <w:pStyle w:val="TOC1"/>
            <w:tabs>
              <w:tab w:val="right" w:leader="dot" w:pos="9062"/>
            </w:tabs>
            <w:rPr>
              <w:rFonts w:eastAsiaTheme="minorEastAsia"/>
              <w:noProof/>
              <w:lang w:eastAsia="nl-NL"/>
            </w:rPr>
          </w:pPr>
          <w:hyperlink w:anchor="_Toc25220691" w:history="1">
            <w:r w:rsidRPr="006710BB">
              <w:rPr>
                <w:rStyle w:val="Hyperlink"/>
                <w:noProof/>
                <w:lang w:val="en-GB"/>
              </w:rPr>
              <w:t>Bibliography</w:t>
            </w:r>
            <w:r>
              <w:rPr>
                <w:noProof/>
                <w:webHidden/>
              </w:rPr>
              <w:tab/>
            </w:r>
            <w:r>
              <w:rPr>
                <w:noProof/>
                <w:webHidden/>
              </w:rPr>
              <w:fldChar w:fldCharType="begin"/>
            </w:r>
            <w:r>
              <w:rPr>
                <w:noProof/>
                <w:webHidden/>
              </w:rPr>
              <w:instrText xml:space="preserve"> PAGEREF _Toc25220691 \h </w:instrText>
            </w:r>
            <w:r>
              <w:rPr>
                <w:noProof/>
                <w:webHidden/>
              </w:rPr>
            </w:r>
            <w:r>
              <w:rPr>
                <w:noProof/>
                <w:webHidden/>
              </w:rPr>
              <w:fldChar w:fldCharType="separate"/>
            </w:r>
            <w:r>
              <w:rPr>
                <w:noProof/>
                <w:webHidden/>
              </w:rPr>
              <w:t>68</w:t>
            </w:r>
            <w:r>
              <w:rPr>
                <w:noProof/>
                <w:webHidden/>
              </w:rPr>
              <w:fldChar w:fldCharType="end"/>
            </w:r>
          </w:hyperlink>
        </w:p>
        <w:p w14:paraId="6D0250C5" w14:textId="5F8E6477"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5220608"/>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stParagraph"/>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stParagraph"/>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43908034" w14:textId="77777777" w:rsidR="006B1476" w:rsidRDefault="007768D4" w:rsidP="00A26EA7">
            <w:pPr>
              <w:pStyle w:val="ListParagraph"/>
              <w:numPr>
                <w:ilvl w:val="0"/>
                <w:numId w:val="16"/>
              </w:numPr>
              <w:rPr>
                <w:lang w:val="en-GB"/>
              </w:rPr>
            </w:pPr>
            <w:r>
              <w:rPr>
                <w:lang w:val="en-GB"/>
              </w:rPr>
              <w:t>Sniffing and Spoofing finished</w:t>
            </w:r>
          </w:p>
          <w:p w14:paraId="0B303A5B" w14:textId="590A3CB7" w:rsidR="00747D1A" w:rsidRDefault="00747D1A" w:rsidP="00A26EA7">
            <w:pPr>
              <w:pStyle w:val="ListParagraph"/>
              <w:numPr>
                <w:ilvl w:val="0"/>
                <w:numId w:val="16"/>
              </w:numPr>
              <w:rPr>
                <w:lang w:val="en-GB"/>
              </w:rPr>
            </w:pPr>
            <w:r w:rsidRPr="00143DB1">
              <w:rPr>
                <w:lang w:val="en-GB"/>
              </w:rPr>
              <w:lastRenderedPageBreak/>
              <w:t>Web application Proxy &amp; browser tools</w:t>
            </w:r>
            <w:r>
              <w:rPr>
                <w:lang w:val="en-GB"/>
              </w:rPr>
              <w:t xml:space="preserve"> started</w:t>
            </w:r>
          </w:p>
        </w:tc>
        <w:tc>
          <w:tcPr>
            <w:tcW w:w="2188" w:type="dxa"/>
          </w:tcPr>
          <w:p w14:paraId="543B5A13" w14:textId="2B34A6C8" w:rsidR="006B1476" w:rsidRDefault="007768D4" w:rsidP="009A139B">
            <w:pPr>
              <w:rPr>
                <w:lang w:val="en-GB"/>
              </w:rPr>
            </w:pPr>
            <w:r>
              <w:rPr>
                <w:lang w:val="en-GB"/>
              </w:rPr>
              <w:lastRenderedPageBreak/>
              <w:t>6 hours</w:t>
            </w:r>
          </w:p>
        </w:tc>
      </w:tr>
      <w:tr w:rsidR="000D1167" w:rsidRPr="00747D1A" w14:paraId="46E1A856" w14:textId="77777777" w:rsidTr="009A139B">
        <w:tc>
          <w:tcPr>
            <w:tcW w:w="942" w:type="dxa"/>
          </w:tcPr>
          <w:p w14:paraId="6C7C304B" w14:textId="7279E3D6" w:rsidR="000D1167" w:rsidRDefault="000D1167" w:rsidP="00646AE8">
            <w:pPr>
              <w:rPr>
                <w:lang w:val="en-GB"/>
              </w:rPr>
            </w:pPr>
            <w:r>
              <w:rPr>
                <w:lang w:val="en-GB"/>
              </w:rPr>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684B95A1" w:rsidR="000D1167" w:rsidRDefault="00747D1A" w:rsidP="00646AE8">
            <w:pPr>
              <w:rPr>
                <w:lang w:val="en-GB"/>
              </w:rPr>
            </w:pPr>
            <w:r>
              <w:rPr>
                <w:lang w:val="en-GB"/>
              </w:rPr>
              <w:t>12/11/2019</w:t>
            </w:r>
          </w:p>
        </w:tc>
        <w:tc>
          <w:tcPr>
            <w:tcW w:w="3509" w:type="dxa"/>
          </w:tcPr>
          <w:p w14:paraId="6CB92470" w14:textId="4B041F3C" w:rsidR="000D1167" w:rsidRDefault="00747D1A" w:rsidP="00A26EA7">
            <w:pPr>
              <w:pStyle w:val="ListParagraph"/>
              <w:numPr>
                <w:ilvl w:val="0"/>
                <w:numId w:val="16"/>
              </w:numPr>
              <w:rPr>
                <w:lang w:val="en-GB"/>
              </w:rPr>
            </w:pPr>
            <w:r w:rsidRPr="00143DB1">
              <w:rPr>
                <w:lang w:val="en-GB"/>
              </w:rPr>
              <w:t>Web application Proxy &amp; browser tools</w:t>
            </w:r>
            <w:r>
              <w:rPr>
                <w:lang w:val="en-GB"/>
              </w:rPr>
              <w:t xml:space="preserve"> finished</w:t>
            </w:r>
          </w:p>
        </w:tc>
        <w:tc>
          <w:tcPr>
            <w:tcW w:w="2188" w:type="dxa"/>
          </w:tcPr>
          <w:p w14:paraId="15B7CA89" w14:textId="699EE97E" w:rsidR="000D1167" w:rsidRDefault="00747D1A" w:rsidP="009A139B">
            <w:pPr>
              <w:rPr>
                <w:lang w:val="en-GB"/>
              </w:rPr>
            </w:pPr>
            <w:r>
              <w:rPr>
                <w:lang w:val="en-GB"/>
              </w:rPr>
              <w:t>8 hours</w:t>
            </w:r>
          </w:p>
        </w:tc>
      </w:tr>
      <w:tr w:rsidR="00341E9D" w:rsidRPr="00747D1A" w14:paraId="6E88C180" w14:textId="77777777" w:rsidTr="009A139B">
        <w:tc>
          <w:tcPr>
            <w:tcW w:w="942" w:type="dxa"/>
          </w:tcPr>
          <w:p w14:paraId="341B4290" w14:textId="206E3A22" w:rsidR="00341E9D" w:rsidRDefault="00341E9D" w:rsidP="00646AE8">
            <w:pPr>
              <w:rPr>
                <w:lang w:val="en-GB"/>
              </w:rPr>
            </w:pPr>
            <w:r>
              <w:rPr>
                <w:lang w:val="en-GB"/>
              </w:rPr>
              <w:t>2.7</w:t>
            </w:r>
          </w:p>
        </w:tc>
        <w:tc>
          <w:tcPr>
            <w:tcW w:w="1145" w:type="dxa"/>
          </w:tcPr>
          <w:p w14:paraId="14D555DF" w14:textId="0AE0BAF0" w:rsidR="00341E9D" w:rsidRDefault="00341E9D" w:rsidP="00646AE8">
            <w:pPr>
              <w:rPr>
                <w:lang w:val="en-GB"/>
              </w:rPr>
            </w:pPr>
            <w:r>
              <w:rPr>
                <w:lang w:val="en-GB"/>
              </w:rPr>
              <w:t>Tim Chermin</w:t>
            </w:r>
          </w:p>
        </w:tc>
        <w:tc>
          <w:tcPr>
            <w:tcW w:w="1278" w:type="dxa"/>
          </w:tcPr>
          <w:p w14:paraId="574C1165" w14:textId="30F81090" w:rsidR="00341E9D" w:rsidRDefault="00341E9D" w:rsidP="00646AE8">
            <w:pPr>
              <w:rPr>
                <w:lang w:val="en-GB"/>
              </w:rPr>
            </w:pPr>
            <w:r>
              <w:rPr>
                <w:lang w:val="en-GB"/>
              </w:rPr>
              <w:t>14/11/2019</w:t>
            </w:r>
          </w:p>
        </w:tc>
        <w:tc>
          <w:tcPr>
            <w:tcW w:w="3509" w:type="dxa"/>
          </w:tcPr>
          <w:p w14:paraId="0C3662A6" w14:textId="77777777" w:rsidR="00341E9D" w:rsidRDefault="00341E9D" w:rsidP="00A26EA7">
            <w:pPr>
              <w:pStyle w:val="ListParagraph"/>
              <w:numPr>
                <w:ilvl w:val="0"/>
                <w:numId w:val="16"/>
              </w:numPr>
              <w:rPr>
                <w:lang w:val="en-GB"/>
              </w:rPr>
            </w:pPr>
            <w:r>
              <w:rPr>
                <w:lang w:val="en-GB"/>
              </w:rPr>
              <w:t>Grammar and spelling check</w:t>
            </w:r>
          </w:p>
          <w:p w14:paraId="1C44312D" w14:textId="35DBE3CB" w:rsidR="00341E9D" w:rsidRPr="00143DB1" w:rsidRDefault="00341E9D" w:rsidP="00A26EA7">
            <w:pPr>
              <w:pStyle w:val="ListParagraph"/>
              <w:numPr>
                <w:ilvl w:val="0"/>
                <w:numId w:val="16"/>
              </w:numPr>
              <w:rPr>
                <w:lang w:val="en-GB"/>
              </w:rPr>
            </w:pPr>
            <w:r>
              <w:rPr>
                <w:lang w:val="en-GB"/>
              </w:rPr>
              <w:t>Other small changes to almost all subjects</w:t>
            </w:r>
          </w:p>
        </w:tc>
        <w:tc>
          <w:tcPr>
            <w:tcW w:w="2188" w:type="dxa"/>
          </w:tcPr>
          <w:p w14:paraId="7F1F4AE2" w14:textId="6F0CECAF" w:rsidR="00341E9D" w:rsidRDefault="00341E9D" w:rsidP="009A139B">
            <w:pPr>
              <w:rPr>
                <w:lang w:val="en-GB"/>
              </w:rPr>
            </w:pPr>
            <w:r>
              <w:rPr>
                <w:lang w:val="en-GB"/>
              </w:rPr>
              <w:t>4 hours</w:t>
            </w:r>
          </w:p>
        </w:tc>
      </w:tr>
      <w:tr w:rsidR="00506DD0" w:rsidRPr="00747D1A" w14:paraId="303C5F75" w14:textId="77777777" w:rsidTr="009A139B">
        <w:tc>
          <w:tcPr>
            <w:tcW w:w="942" w:type="dxa"/>
          </w:tcPr>
          <w:p w14:paraId="0FD512DE" w14:textId="0C266061" w:rsidR="00506DD0" w:rsidRDefault="00506DD0" w:rsidP="00646AE8">
            <w:pPr>
              <w:rPr>
                <w:lang w:val="en-GB"/>
              </w:rPr>
            </w:pPr>
            <w:r>
              <w:rPr>
                <w:lang w:val="en-GB"/>
              </w:rPr>
              <w:t>2.7</w:t>
            </w:r>
          </w:p>
        </w:tc>
        <w:tc>
          <w:tcPr>
            <w:tcW w:w="1145" w:type="dxa"/>
          </w:tcPr>
          <w:p w14:paraId="7C41892A" w14:textId="2B9054E8" w:rsidR="00506DD0" w:rsidRDefault="00506DD0" w:rsidP="00646AE8">
            <w:pPr>
              <w:rPr>
                <w:lang w:val="en-GB"/>
              </w:rPr>
            </w:pPr>
            <w:r>
              <w:rPr>
                <w:lang w:val="en-GB"/>
              </w:rPr>
              <w:t>Tim Chermin</w:t>
            </w:r>
          </w:p>
        </w:tc>
        <w:tc>
          <w:tcPr>
            <w:tcW w:w="1278" w:type="dxa"/>
          </w:tcPr>
          <w:p w14:paraId="79380B23" w14:textId="0AEAAD47" w:rsidR="00506DD0" w:rsidRDefault="00506DD0" w:rsidP="00646AE8">
            <w:pPr>
              <w:rPr>
                <w:lang w:val="en-GB"/>
              </w:rPr>
            </w:pPr>
            <w:r>
              <w:rPr>
                <w:lang w:val="en-GB"/>
              </w:rPr>
              <w:t>15/11/2019</w:t>
            </w:r>
          </w:p>
        </w:tc>
        <w:tc>
          <w:tcPr>
            <w:tcW w:w="3509" w:type="dxa"/>
          </w:tcPr>
          <w:p w14:paraId="162FA0CF" w14:textId="135DCB05" w:rsidR="00506DD0" w:rsidRDefault="00F433DB" w:rsidP="00A26EA7">
            <w:pPr>
              <w:pStyle w:val="ListParagraph"/>
              <w:numPr>
                <w:ilvl w:val="0"/>
                <w:numId w:val="16"/>
              </w:numPr>
              <w:rPr>
                <w:lang w:val="en-GB"/>
              </w:rPr>
            </w:pPr>
            <w:r>
              <w:rPr>
                <w:lang w:val="en-GB"/>
              </w:rPr>
              <w:t>Spacing fixed</w:t>
            </w:r>
          </w:p>
          <w:p w14:paraId="761039B8" w14:textId="498AB47A" w:rsidR="00F433DB" w:rsidRDefault="00F433DB" w:rsidP="00A26EA7">
            <w:pPr>
              <w:pStyle w:val="ListParagraph"/>
              <w:numPr>
                <w:ilvl w:val="0"/>
                <w:numId w:val="16"/>
              </w:numPr>
              <w:rPr>
                <w:lang w:val="en-GB"/>
              </w:rPr>
            </w:pPr>
            <w:r>
              <w:rPr>
                <w:lang w:val="en-GB"/>
              </w:rPr>
              <w:t>Final small changes</w:t>
            </w:r>
          </w:p>
        </w:tc>
        <w:tc>
          <w:tcPr>
            <w:tcW w:w="2188" w:type="dxa"/>
          </w:tcPr>
          <w:p w14:paraId="6783395C" w14:textId="1FF95C6B" w:rsidR="00506DD0" w:rsidRDefault="00F433DB" w:rsidP="009A139B">
            <w:pPr>
              <w:rPr>
                <w:lang w:val="en-GB"/>
              </w:rPr>
            </w:pPr>
            <w:r>
              <w:rPr>
                <w:lang w:val="en-GB"/>
              </w:rPr>
              <w:t>3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5220609"/>
      <w:r w:rsidRPr="006D5C60">
        <w:rPr>
          <w:lang w:val="en-GB"/>
        </w:rPr>
        <w:lastRenderedPageBreak/>
        <w:t>Introduct</w:t>
      </w:r>
      <w:bookmarkStart w:id="3" w:name="_GoBack"/>
      <w:bookmarkEnd w:id="3"/>
      <w:r w:rsidRPr="006D5C60">
        <w:rPr>
          <w:lang w:val="en-GB"/>
        </w:rPr>
        <w:t>ion</w:t>
      </w:r>
      <w:bookmarkEnd w:id="2"/>
    </w:p>
    <w:p w14:paraId="06BF0A40" w14:textId="28C7DDFD" w:rsidR="00432BD9" w:rsidRPr="00432BD9" w:rsidRDefault="000C091A" w:rsidP="000C091A">
      <w:pPr>
        <w:rPr>
          <w:lang w:val="en-GB"/>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w:t>
      </w:r>
      <w:r w:rsidR="00432BD9">
        <w:rPr>
          <w:lang w:val="en-GB"/>
        </w:rPr>
        <w:t>was</w:t>
      </w:r>
      <w:r>
        <w:rPr>
          <w:lang w:val="en-GB"/>
        </w:rPr>
        <w:t xml:space="preserve"> the style for beginners (style 1). In this document </w:t>
      </w:r>
      <w:r w:rsidR="00432BD9">
        <w:rPr>
          <w:lang w:val="en-GB"/>
        </w:rPr>
        <w:t>I have written down everything I learned and how I learned it. This was mostly done by following the instructions of the subjects and a lot of trial and error when trying things out myself.</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4" w:name="_Toc25220610"/>
      <w:r>
        <w:rPr>
          <w:lang w:val="en-GB"/>
        </w:rPr>
        <w:t>Subjects</w:t>
      </w:r>
      <w:bookmarkEnd w:id="4"/>
    </w:p>
    <w:p w14:paraId="04016CA4" w14:textId="69692C84" w:rsidR="000B4F59" w:rsidRDefault="000B4F59" w:rsidP="000B4F59">
      <w:pPr>
        <w:pStyle w:val="Heading2"/>
        <w:rPr>
          <w:lang w:val="en-GB"/>
        </w:rPr>
      </w:pPr>
      <w:bookmarkStart w:id="5" w:name="_Toc25220611"/>
      <w:r>
        <w:rPr>
          <w:lang w:val="en-GB"/>
        </w:rPr>
        <w:t>Networking</w:t>
      </w:r>
      <w:bookmarkEnd w:id="5"/>
    </w:p>
    <w:p w14:paraId="1C528CD0" w14:textId="25A98275" w:rsidR="000B4F59" w:rsidRDefault="000B4F59" w:rsidP="000B4F59">
      <w:pPr>
        <w:pStyle w:val="Heading3"/>
        <w:rPr>
          <w:lang w:val="en-GB"/>
        </w:rPr>
      </w:pPr>
      <w:bookmarkStart w:id="6" w:name="_Toc25220612"/>
      <w:r w:rsidRPr="002C45F0">
        <w:rPr>
          <w:lang w:val="en-GB"/>
        </w:rPr>
        <w:t>Relevance</w:t>
      </w:r>
      <w:bookmarkEnd w:id="6"/>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7" w:name="_Toc25220613"/>
      <w:r>
        <w:rPr>
          <w:lang w:val="en-GB"/>
        </w:rPr>
        <w:t>Starting point</w:t>
      </w:r>
      <w:bookmarkEnd w:id="7"/>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8" w:name="_Toc25220614"/>
      <w:r>
        <w:rPr>
          <w:lang w:val="en-GB"/>
        </w:rPr>
        <w:t>Approach</w:t>
      </w:r>
      <w:bookmarkEnd w:id="8"/>
    </w:p>
    <w:p w14:paraId="1E6DF73F" w14:textId="1DA41E85" w:rsidR="001D7E9D" w:rsidRPr="00506DD0" w:rsidRDefault="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0ACA7B1D" w14:textId="352EF63A" w:rsidR="001312EE" w:rsidRDefault="001312EE" w:rsidP="001312EE">
      <w:pPr>
        <w:pStyle w:val="Heading3"/>
        <w:rPr>
          <w:lang w:val="en-GB"/>
        </w:rPr>
      </w:pPr>
      <w:bookmarkStart w:id="9" w:name="_Toc25220615"/>
      <w:r>
        <w:rPr>
          <w:lang w:val="en-GB"/>
        </w:rPr>
        <w:t>Background information</w:t>
      </w:r>
      <w:bookmarkEnd w:id="9"/>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6D0A3D41"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BF008E">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21577820" w14:textId="77777777" w:rsidR="00506DD0" w:rsidRDefault="00506DD0" w:rsidP="00026DC5">
      <w:pPr>
        <w:rPr>
          <w:b/>
          <w:bCs/>
          <w:lang w:val="en-GB"/>
        </w:rPr>
      </w:pPr>
    </w:p>
    <w:p w14:paraId="5525F41D" w14:textId="77777777" w:rsidR="00506DD0" w:rsidRDefault="00506DD0">
      <w:pPr>
        <w:rPr>
          <w:b/>
          <w:bCs/>
          <w:lang w:val="en-GB"/>
        </w:rPr>
      </w:pPr>
      <w:r>
        <w:rPr>
          <w:b/>
          <w:bCs/>
          <w:lang w:val="en-GB"/>
        </w:rPr>
        <w:br w:type="page"/>
      </w:r>
    </w:p>
    <w:p w14:paraId="1ECE7477" w14:textId="33A8287C" w:rsidR="00026DC5" w:rsidRDefault="009E3C84" w:rsidP="00026DC5">
      <w:pPr>
        <w:rPr>
          <w:b/>
          <w:bCs/>
          <w:lang w:val="en-GB"/>
        </w:rPr>
      </w:pPr>
      <w:r>
        <w:rPr>
          <w:b/>
          <w:bCs/>
          <w:lang w:val="en-GB"/>
        </w:rPr>
        <w:lastRenderedPageBreak/>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1903BE30"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BF008E">
            <w:rPr>
              <w:noProof/>
              <w:lang w:val="en-GB"/>
            </w:rPr>
            <w:t>(NetworkingBasics, n.d.)</w:t>
          </w:r>
          <w:r w:rsidR="00590D4D">
            <w:rPr>
              <w:lang w:val="en-GB"/>
            </w:rPr>
            <w:fldChar w:fldCharType="end"/>
          </w:r>
        </w:sdtContent>
      </w:sdt>
    </w:p>
    <w:p w14:paraId="08C39ED5" w14:textId="4251BE7C"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204D32" w:rsidRPr="00B8134F" w:rsidRDefault="00204D32"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204D32" w:rsidRPr="00B8134F" w:rsidRDefault="00204D32"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BF008E">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52F51AEC"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BF008E">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64581E8C"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BF008E">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2CDF8DFB" w14:textId="3304483B" w:rsidR="000B4F59" w:rsidRDefault="00EC0ACE" w:rsidP="000B4F59">
      <w:pPr>
        <w:rPr>
          <w:lang w:val="en-GB"/>
        </w:rPr>
      </w:pPr>
      <w:r>
        <w:rPr>
          <w:lang w:val="en-GB"/>
        </w:rPr>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BF008E">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5E466E81" w14:textId="77777777" w:rsidR="00B96635" w:rsidRDefault="00B96635" w:rsidP="00B96635">
      <w:pPr>
        <w:rPr>
          <w:ins w:id="10" w:author="Chermin,Tim T." w:date="2019-11-14T10:23:00Z"/>
          <w:lang w:val="en-GB"/>
        </w:rPr>
      </w:pPr>
    </w:p>
    <w:p w14:paraId="4F0A2EBE" w14:textId="77777777" w:rsidR="00B96635" w:rsidRDefault="00B96635" w:rsidP="00B96635">
      <w:pPr>
        <w:rPr>
          <w:ins w:id="11" w:author="Chermin,Tim T." w:date="2019-11-14T10:23:00Z"/>
          <w:b/>
          <w:bCs/>
          <w:lang w:val="en-GB"/>
        </w:rPr>
      </w:pPr>
      <w:ins w:id="12" w:author="Chermin,Tim T." w:date="2019-11-14T10:23:00Z">
        <w:r>
          <w:rPr>
            <w:b/>
            <w:bCs/>
            <w:lang w:val="en-GB"/>
          </w:rPr>
          <w:t>HTTP:</w:t>
        </w:r>
      </w:ins>
    </w:p>
    <w:p w14:paraId="010BAF8E" w14:textId="1DB4BB6E" w:rsidR="00B96635" w:rsidRDefault="00D90A01" w:rsidP="00D90A01">
      <w:pPr>
        <w:rPr>
          <w:lang w:val="en-GB"/>
        </w:rPr>
      </w:pPr>
      <w:r>
        <w:rPr>
          <w:lang w:val="en-GB"/>
        </w:rPr>
        <w:t xml:space="preserve">“The Hypertext Transfer Protocol is an protocol for transmitting hypermedia documents, such as HTML. </w:t>
      </w:r>
      <w:r w:rsidRPr="00D90A01">
        <w:rPr>
          <w:lang w:val="en-GB"/>
        </w:rPr>
        <w:t>It was designed for communication between web browsers and web servers, but it can also be used for other purposes.</w:t>
      </w:r>
      <w:r>
        <w:rPr>
          <w:lang w:val="en-GB"/>
        </w:rPr>
        <w:t>”</w:t>
      </w:r>
      <w:sdt>
        <w:sdtPr>
          <w:rPr>
            <w:lang w:val="en-GB"/>
          </w:rPr>
          <w:id w:val="-1394264936"/>
          <w:citation/>
        </w:sdtPr>
        <w:sdtContent>
          <w:r>
            <w:rPr>
              <w:lang w:val="en-GB"/>
            </w:rPr>
            <w:fldChar w:fldCharType="begin"/>
          </w:r>
          <w:r>
            <w:rPr>
              <w:lang w:val="en-GB"/>
            </w:rPr>
            <w:instrText xml:space="preserve"> CITATION HTT19 \l 2057 </w:instrText>
          </w:r>
          <w:r>
            <w:rPr>
              <w:lang w:val="en-GB"/>
            </w:rPr>
            <w:fldChar w:fldCharType="separate"/>
          </w:r>
          <w:r w:rsidR="00BF008E">
            <w:rPr>
              <w:noProof/>
              <w:lang w:val="en-GB"/>
            </w:rPr>
            <w:t xml:space="preserve"> (HTTP, 2019)</w:t>
          </w:r>
          <w:r>
            <w:rPr>
              <w:lang w:val="en-GB"/>
            </w:rPr>
            <w:fldChar w:fldCharType="end"/>
          </w:r>
        </w:sdtContent>
      </w:sdt>
    </w:p>
    <w:p w14:paraId="21E13D8D" w14:textId="77777777" w:rsidR="00D90A01" w:rsidRDefault="00D90A01" w:rsidP="00D90A01">
      <w:pPr>
        <w:rPr>
          <w:ins w:id="13" w:author="Chermin,Tim T." w:date="2019-11-14T10:23:00Z"/>
          <w:b/>
          <w:bCs/>
          <w:lang w:val="en-GB"/>
        </w:rPr>
      </w:pPr>
    </w:p>
    <w:p w14:paraId="385A8E4A" w14:textId="77777777" w:rsidR="00B96635" w:rsidRDefault="00B96635" w:rsidP="00B96635">
      <w:pPr>
        <w:rPr>
          <w:ins w:id="14" w:author="Chermin,Tim T." w:date="2019-11-14T10:23:00Z"/>
          <w:b/>
          <w:bCs/>
          <w:lang w:val="en-GB"/>
        </w:rPr>
      </w:pPr>
      <w:ins w:id="15" w:author="Chermin,Tim T." w:date="2019-11-14T10:23:00Z">
        <w:r>
          <w:rPr>
            <w:b/>
            <w:bCs/>
            <w:lang w:val="en-GB"/>
          </w:rPr>
          <w:t>FTP:</w:t>
        </w:r>
      </w:ins>
    </w:p>
    <w:p w14:paraId="05116D1A" w14:textId="6FC5DE46" w:rsidR="00B96635" w:rsidRPr="005B5322" w:rsidRDefault="005B5322" w:rsidP="00B96635">
      <w:pPr>
        <w:rPr>
          <w:ins w:id="16" w:author="Chermin,Tim T." w:date="2019-11-14T10:23:00Z"/>
          <w:lang w:val="en-GB"/>
        </w:rPr>
      </w:pPr>
      <w:r>
        <w:rPr>
          <w:lang w:val="en-GB"/>
        </w:rPr>
        <w:t>Having used FileZilla myself I knew something about the File Transfer Protocol. But I didn’t realise that I used it way more than I thought I did. Since todays browsers allow to download files via FTP from within the browser. “</w:t>
      </w:r>
      <w:r w:rsidRPr="005B5322">
        <w:rPr>
          <w:lang w:val="en-GB"/>
        </w:rPr>
        <w:t xml:space="preserve">FTP is </w:t>
      </w:r>
      <w:r>
        <w:rPr>
          <w:lang w:val="en-GB"/>
        </w:rPr>
        <w:t>a</w:t>
      </w:r>
      <w:r w:rsidRPr="005B5322">
        <w:rPr>
          <w:lang w:val="en-GB"/>
        </w:rPr>
        <w:t xml:space="preserve"> protocol </w:t>
      </w:r>
      <w:r>
        <w:rPr>
          <w:lang w:val="en-GB"/>
        </w:rPr>
        <w:t>with</w:t>
      </w:r>
      <w:r w:rsidRPr="005B5322">
        <w:rPr>
          <w:lang w:val="en-GB"/>
        </w:rPr>
        <w:t xml:space="preserve"> a set of rules that networked computers use to talk to one another. And FTP is the language that computers on a TCP/IP network (such as the internet) use to transfer files to and from each other.</w:t>
      </w:r>
      <w:r>
        <w:rPr>
          <w:lang w:val="en-GB"/>
        </w:rPr>
        <w:t xml:space="preserve">” </w:t>
      </w:r>
      <w:sdt>
        <w:sdtPr>
          <w:rPr>
            <w:lang w:val="en-GB"/>
          </w:rPr>
          <w:id w:val="-951866805"/>
          <w:citation/>
        </w:sdtPr>
        <w:sdtContent>
          <w:r w:rsidR="005F59F1">
            <w:rPr>
              <w:lang w:val="en-GB"/>
            </w:rPr>
            <w:fldChar w:fldCharType="begin"/>
          </w:r>
          <w:r w:rsidR="005F59F1">
            <w:rPr>
              <w:lang w:val="en-GB"/>
            </w:rPr>
            <w:instrText xml:space="preserve"> CITATION ftp10 \l 2057 </w:instrText>
          </w:r>
          <w:r w:rsidR="005F59F1">
            <w:rPr>
              <w:lang w:val="en-GB"/>
            </w:rPr>
            <w:fldChar w:fldCharType="separate"/>
          </w:r>
          <w:r w:rsidR="00BF008E">
            <w:rPr>
              <w:noProof/>
              <w:lang w:val="en-GB"/>
            </w:rPr>
            <w:t>(ftp for beginners, 2010)</w:t>
          </w:r>
          <w:r w:rsidR="005F59F1">
            <w:rPr>
              <w:lang w:val="en-GB"/>
            </w:rPr>
            <w:fldChar w:fldCharType="end"/>
          </w:r>
        </w:sdtContent>
      </w:sdt>
    </w:p>
    <w:p w14:paraId="08933093" w14:textId="77777777" w:rsidR="00B96635" w:rsidRDefault="00B96635" w:rsidP="00B96635">
      <w:pPr>
        <w:rPr>
          <w:ins w:id="17" w:author="Chermin,Tim T." w:date="2019-11-14T10:23:00Z"/>
          <w:b/>
          <w:bCs/>
          <w:lang w:val="en-GB"/>
        </w:rPr>
      </w:pPr>
    </w:p>
    <w:p w14:paraId="11BB3EBD" w14:textId="2C54C51E" w:rsidR="00B96635" w:rsidRDefault="00B96635" w:rsidP="00B96635">
      <w:pPr>
        <w:rPr>
          <w:b/>
          <w:bCs/>
          <w:lang w:val="en-GB"/>
        </w:rPr>
      </w:pPr>
      <w:ins w:id="18" w:author="Chermin,Tim T." w:date="2019-11-14T10:23:00Z">
        <w:r>
          <w:rPr>
            <w:b/>
            <w:bCs/>
            <w:lang w:val="en-GB"/>
          </w:rPr>
          <w:t>SMTP</w:t>
        </w:r>
      </w:ins>
      <w:r>
        <w:rPr>
          <w:b/>
          <w:bCs/>
          <w:lang w:val="en-GB"/>
        </w:rPr>
        <w:t>:</w:t>
      </w:r>
    </w:p>
    <w:p w14:paraId="57628923" w14:textId="1355715F" w:rsidR="00B96635" w:rsidRDefault="0077001A" w:rsidP="00B96635">
      <w:pPr>
        <w:rPr>
          <w:lang w:val="en-GB"/>
        </w:rPr>
      </w:pPr>
      <w:r>
        <w:rPr>
          <w:lang w:val="en-GB"/>
        </w:rPr>
        <w:t>“</w:t>
      </w:r>
      <w:r w:rsidR="005F59F1" w:rsidRPr="0077001A">
        <w:rPr>
          <w:lang w:val="en-GB"/>
        </w:rPr>
        <w:t>Simple Mail Transfer Protocol (SMTP) is used to communicate with the remote server in order to send the email from a local client to the remote server and eventually to the recipient’s email server. This process is controlled by Mail Transfer Agent (MTA) on your email server. Also, SMTP is used solely to send emails.</w:t>
      </w:r>
      <w:r>
        <w:rPr>
          <w:lang w:val="en-GB"/>
        </w:rPr>
        <w:t xml:space="preserve">“ </w:t>
      </w:r>
      <w:sdt>
        <w:sdtPr>
          <w:rPr>
            <w:lang w:val="en-GB"/>
          </w:rPr>
          <w:id w:val="-714507237"/>
          <w:citation/>
        </w:sdtPr>
        <w:sdtContent>
          <w:r>
            <w:rPr>
              <w:lang w:val="en-GB"/>
            </w:rPr>
            <w:fldChar w:fldCharType="begin"/>
          </w:r>
          <w:r>
            <w:rPr>
              <w:lang w:val="en-GB"/>
            </w:rPr>
            <w:instrText xml:space="preserve"> CITATION Ede19 \l 2057 </w:instrText>
          </w:r>
          <w:r>
            <w:rPr>
              <w:lang w:val="en-GB"/>
            </w:rPr>
            <w:fldChar w:fldCharType="separate"/>
          </w:r>
          <w:r w:rsidR="00BF008E">
            <w:rPr>
              <w:noProof/>
              <w:lang w:val="en-GB"/>
            </w:rPr>
            <w:t>(Edergas, 2019)</w:t>
          </w:r>
          <w:r>
            <w:rPr>
              <w:lang w:val="en-GB"/>
            </w:rPr>
            <w:fldChar w:fldCharType="end"/>
          </w:r>
        </w:sdtContent>
      </w:sdt>
    </w:p>
    <w:p w14:paraId="7760F8CC" w14:textId="77777777" w:rsidR="0077001A" w:rsidRPr="0077001A" w:rsidRDefault="0077001A" w:rsidP="00B96635">
      <w:pPr>
        <w:rPr>
          <w:ins w:id="19" w:author="Chermin,Tim T." w:date="2019-11-14T10:23:00Z"/>
          <w:lang w:val="en-GB"/>
        </w:rPr>
      </w:pPr>
    </w:p>
    <w:p w14:paraId="7A33F18E" w14:textId="77777777" w:rsidR="00B96635" w:rsidRPr="007362C8" w:rsidRDefault="00B96635" w:rsidP="00B96635">
      <w:pPr>
        <w:pStyle w:val="Heading3"/>
        <w:rPr>
          <w:ins w:id="20" w:author="Chermin,Tim T." w:date="2019-11-14T10:23:00Z"/>
          <w:lang w:val="en-GB"/>
        </w:rPr>
      </w:pPr>
      <w:bookmarkStart w:id="21" w:name="_Toc25220616"/>
      <w:ins w:id="22" w:author="Chermin,Tim T." w:date="2019-11-14T10:23:00Z">
        <w:r w:rsidRPr="007362C8">
          <w:rPr>
            <w:lang w:val="en-GB"/>
          </w:rPr>
          <w:t>Afterthoughts</w:t>
        </w:r>
        <w:bookmarkEnd w:id="21"/>
      </w:ins>
    </w:p>
    <w:p w14:paraId="35C6DFBB" w14:textId="5594A7A8" w:rsidR="00B96635" w:rsidRPr="00B96635" w:rsidDel="003D0075" w:rsidRDefault="00B96635" w:rsidP="00B96635">
      <w:pPr>
        <w:rPr>
          <w:del w:id="23" w:author="Chermin,Tim T." w:date="2019-11-14T10:23:00Z"/>
          <w:lang w:val="en-GB"/>
        </w:rPr>
      </w:pPr>
      <w:ins w:id="24" w:author="Chermin,Tim T." w:date="2019-11-14T10:24:00Z">
        <w:r>
          <w:rPr>
            <w:lang w:val="en-GB"/>
          </w:rPr>
          <w:t xml:space="preserve">This subject helped me understand the basics that I need for all the other subjects. </w:t>
        </w:r>
      </w:ins>
      <w:r>
        <w:rPr>
          <w:lang w:val="en-GB"/>
        </w:rPr>
        <w:t>At first I had a hard time understanding it but in the end I think I got it.</w:t>
      </w:r>
    </w:p>
    <w:p w14:paraId="7A290AD0" w14:textId="77777777" w:rsidR="00B96635" w:rsidRDefault="00B96635" w:rsidP="000B4F59">
      <w:pPr>
        <w:rPr>
          <w:lang w:val="en-GB"/>
        </w:rPr>
      </w:pPr>
    </w:p>
    <w:p w14:paraId="3F2F4DB2" w14:textId="77777777" w:rsidR="00B96635" w:rsidRPr="00370A6B" w:rsidRDefault="00B96635" w:rsidP="000B4F59">
      <w:pPr>
        <w:rPr>
          <w:lang w:val="en-GB"/>
        </w:rPr>
      </w:pPr>
    </w:p>
    <w:p w14:paraId="4546F20C" w14:textId="77777777" w:rsidR="00C5664D" w:rsidRDefault="00C5664D">
      <w:pPr>
        <w:rPr>
          <w:rFonts w:asciiTheme="majorHAnsi" w:eastAsiaTheme="majorEastAsia" w:hAnsiTheme="majorHAnsi" w:cstheme="majorBidi"/>
          <w:color w:val="2F5496" w:themeColor="accent1" w:themeShade="BF"/>
          <w:sz w:val="26"/>
          <w:szCs w:val="26"/>
          <w:lang w:val="en-GB"/>
        </w:rPr>
      </w:pPr>
      <w:r>
        <w:rPr>
          <w:lang w:val="en-GB"/>
        </w:rPr>
        <w:br w:type="page"/>
      </w:r>
    </w:p>
    <w:p w14:paraId="71C6951A" w14:textId="62E9FACA" w:rsidR="00143DB1" w:rsidRDefault="00143DB1" w:rsidP="00634CA7">
      <w:pPr>
        <w:pStyle w:val="Heading2"/>
        <w:rPr>
          <w:lang w:val="en-GB"/>
        </w:rPr>
      </w:pPr>
      <w:bookmarkStart w:id="25" w:name="_Toc25220617"/>
      <w:r w:rsidRPr="00370A6B">
        <w:rPr>
          <w:lang w:val="en-GB"/>
        </w:rPr>
        <w:lastRenderedPageBreak/>
        <w:t>Law, Ethics and Responsible Disclosure</w:t>
      </w:r>
      <w:bookmarkEnd w:id="25"/>
    </w:p>
    <w:p w14:paraId="6CCA7242" w14:textId="77777777" w:rsidR="00050DB0" w:rsidRDefault="00050DB0" w:rsidP="00050DB0">
      <w:pPr>
        <w:pStyle w:val="Heading3"/>
        <w:rPr>
          <w:lang w:val="en-GB"/>
        </w:rPr>
      </w:pPr>
      <w:bookmarkStart w:id="26" w:name="_Toc25220618"/>
      <w:r w:rsidRPr="002C45F0">
        <w:rPr>
          <w:lang w:val="en-GB"/>
        </w:rPr>
        <w:t>Relevance</w:t>
      </w:r>
      <w:bookmarkEnd w:id="26"/>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27" w:name="_Toc25220619"/>
      <w:r>
        <w:rPr>
          <w:lang w:val="en-GB"/>
        </w:rPr>
        <w:t>Starting point</w:t>
      </w:r>
      <w:bookmarkEnd w:id="27"/>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2437D729"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w:t>
      </w:r>
      <w:r w:rsidR="002108F3">
        <w:rPr>
          <w:lang w:val="en-GB"/>
        </w:rPr>
        <w:t>pen test</w:t>
      </w:r>
      <w:r w:rsidR="00E821B7">
        <w:rPr>
          <w:lang w:val="en-GB"/>
        </w:rPr>
        <w:t xml:space="preserve">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28" w:name="_Toc25220620"/>
      <w:r>
        <w:rPr>
          <w:lang w:val="en-GB"/>
        </w:rPr>
        <w:t>Approach</w:t>
      </w:r>
      <w:bookmarkEnd w:id="28"/>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29" w:name="_Toc25220621"/>
      <w:r>
        <w:rPr>
          <w:lang w:val="en-GB"/>
        </w:rPr>
        <w:t>Background information</w:t>
      </w:r>
      <w:bookmarkEnd w:id="29"/>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585112D9"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BF008E">
            <w:rPr>
              <w:noProof/>
            </w:rPr>
            <w:t xml:space="preserve"> </w:t>
          </w:r>
          <w:r w:rsidR="00BF008E" w:rsidRPr="00BF008E">
            <w:rPr>
              <w:noProof/>
            </w:rPr>
            <w:t>(Wetboek van strafrecht , n.d.)</w:t>
          </w:r>
          <w:r w:rsidR="006C010C">
            <w:rPr>
              <w:lang w:val="en-GB"/>
            </w:rPr>
            <w:fldChar w:fldCharType="end"/>
          </w:r>
        </w:sdtContent>
      </w:sdt>
    </w:p>
    <w:p w14:paraId="2843FFCB" w14:textId="535669FD" w:rsidR="00127E05" w:rsidRDefault="00127E05" w:rsidP="00127E05">
      <w:pPr>
        <w:rPr>
          <w:lang w:val="en-GB"/>
        </w:rPr>
      </w:pPr>
      <w:r>
        <w:rPr>
          <w:lang w:val="en-GB"/>
        </w:rPr>
        <w:t xml:space="preserve">Having read </w:t>
      </w:r>
      <w:r w:rsidR="002108F3">
        <w:rPr>
          <w:lang w:val="en-GB"/>
        </w:rPr>
        <w:t>article</w:t>
      </w:r>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lastRenderedPageBreak/>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488EFBBF"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BF008E">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3E8260FA"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BF008E">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56621A66"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BF008E">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4EEC7C2"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BF008E">
            <w:rPr>
              <w:noProof/>
              <w:lang w:val="en-GB"/>
            </w:rPr>
            <w:t>(S, 2018)</w:t>
          </w:r>
          <w:r>
            <w:rPr>
              <w:lang w:val="en-GB"/>
            </w:rPr>
            <w:fldChar w:fldCharType="end"/>
          </w:r>
        </w:sdtContent>
      </w:sdt>
    </w:p>
    <w:p w14:paraId="77589D49" w14:textId="315FB97E"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BF008E">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 xml:space="preserve">This means that there really is a difference between law and ethics. Law is a set of rules while ethics are more like a set of guidelines. This means that ethics are about the morals of a person and that </w:t>
      </w:r>
      <w:r>
        <w:rPr>
          <w:lang w:val="en-GB"/>
        </w:rPr>
        <w:lastRenderedPageBreak/>
        <w:t>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51355"/>
                    </a:xfrm>
                    <a:prstGeom prst="rect">
                      <a:avLst/>
                    </a:prstGeom>
                  </pic:spPr>
                </pic:pic>
              </a:graphicData>
            </a:graphic>
          </wp:inline>
        </w:drawing>
      </w:r>
    </w:p>
    <w:p w14:paraId="6DCB6C5A" w14:textId="2F40AE45" w:rsidR="002742B0" w:rsidRPr="002742B0" w:rsidRDefault="00204D32"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BF008E">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65639E89">
            <wp:extent cx="2057400" cy="2555819"/>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6438" cy="2567047"/>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61D5F900" w:rsidR="002742B0" w:rsidRDefault="00204D32"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BF008E">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BF008E">
            <w:rPr>
              <w:noProof/>
              <w:lang w:val="en-GB"/>
            </w:rPr>
            <w:t>(responsible disclosure, n.d.)</w:t>
          </w:r>
          <w:r w:rsidR="002742B0">
            <w:rPr>
              <w:lang w:val="en-GB"/>
            </w:rPr>
            <w:fldChar w:fldCharType="end"/>
          </w:r>
        </w:sdtContent>
      </w:sdt>
    </w:p>
    <w:p w14:paraId="23699494" w14:textId="336C4B11" w:rsidR="00805E38" w:rsidRPr="002742B0" w:rsidRDefault="00805E38" w:rsidP="002742B0">
      <w:pPr>
        <w:rPr>
          <w:lang w:val="en-GB"/>
        </w:rPr>
      </w:pPr>
      <w:r>
        <w:rPr>
          <w:lang w:val="en-GB"/>
        </w:rPr>
        <w:lastRenderedPageBreak/>
        <w:t xml:space="preserve">Now there is a big difference between these 2. Obviously, the ING </w:t>
      </w:r>
      <w:r w:rsidR="002108F3">
        <w:rPr>
          <w:lang w:val="en-GB"/>
        </w:rPr>
        <w:t>must</w:t>
      </w:r>
      <w:r>
        <w:rPr>
          <w:lang w:val="en-GB"/>
        </w:rPr>
        <w:t xml:space="preserve">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30" w:name="_Toc25220622"/>
      <w:r w:rsidRPr="007362C8">
        <w:rPr>
          <w:lang w:val="en-GB"/>
        </w:rPr>
        <w:t>Afterthoughts</w:t>
      </w:r>
      <w:bookmarkEnd w:id="30"/>
    </w:p>
    <w:p w14:paraId="2B5CC035" w14:textId="44943580" w:rsidR="006E76EA" w:rsidRDefault="007362C8" w:rsidP="007362C8">
      <w:pPr>
        <w:rPr>
          <w:lang w:val="en-GB"/>
        </w:rPr>
      </w:pPr>
      <w:r>
        <w:rPr>
          <w:lang w:val="en-GB"/>
        </w:rPr>
        <w:t xml:space="preserve">When I started, I didn’t really know about the disclosures. But this assignment gave me more knowledge about the law and ethics behind hacking. I’m sure I can use this knowledge in my project when performing a </w:t>
      </w:r>
      <w:r w:rsidR="002108F3">
        <w:rPr>
          <w:lang w:val="en-GB"/>
        </w:rPr>
        <w:t>pen test</w:t>
      </w:r>
      <w:r>
        <w:rPr>
          <w:lang w:val="en-GB"/>
        </w:rPr>
        <w:t xml:space="preserve"> for a company.</w:t>
      </w:r>
    </w:p>
    <w:p w14:paraId="534C9E37" w14:textId="180C0BB6" w:rsidR="006E76EA" w:rsidRPr="006E76EA" w:rsidRDefault="006E76EA" w:rsidP="006E76EA">
      <w:pPr>
        <w:rPr>
          <w:lang w:val="en-GB"/>
        </w:rPr>
      </w:pPr>
    </w:p>
    <w:p w14:paraId="5E81F228"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B7F82D1" w14:textId="12FF12D3" w:rsidR="00143DB1" w:rsidRDefault="00143DB1" w:rsidP="00634CA7">
      <w:pPr>
        <w:pStyle w:val="Heading2"/>
        <w:rPr>
          <w:lang w:val="en-GB"/>
        </w:rPr>
      </w:pPr>
      <w:bookmarkStart w:id="31" w:name="_Toc25220623"/>
      <w:r w:rsidRPr="00143DB1">
        <w:rPr>
          <w:lang w:val="en-GB"/>
        </w:rPr>
        <w:lastRenderedPageBreak/>
        <w:t>Basic Hacking Process</w:t>
      </w:r>
      <w:bookmarkEnd w:id="31"/>
    </w:p>
    <w:p w14:paraId="35CA434C" w14:textId="77777777" w:rsidR="002C45F0" w:rsidRDefault="002C45F0" w:rsidP="002C45F0">
      <w:pPr>
        <w:pStyle w:val="Heading3"/>
        <w:rPr>
          <w:lang w:val="en-GB"/>
        </w:rPr>
      </w:pPr>
      <w:bookmarkStart w:id="32" w:name="_Toc25220624"/>
      <w:r w:rsidRPr="002C45F0">
        <w:rPr>
          <w:lang w:val="en-GB"/>
        </w:rPr>
        <w:t>Relevance</w:t>
      </w:r>
      <w:bookmarkEnd w:id="32"/>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33" w:name="_Toc25220625"/>
      <w:r>
        <w:rPr>
          <w:lang w:val="en-GB"/>
        </w:rPr>
        <w:t>Starting point</w:t>
      </w:r>
      <w:bookmarkEnd w:id="33"/>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34" w:name="_Toc25220626"/>
      <w:r>
        <w:rPr>
          <w:lang w:val="en-GB"/>
        </w:rPr>
        <w:t>Approach</w:t>
      </w:r>
      <w:bookmarkEnd w:id="34"/>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35" w:name="_Toc25220627"/>
      <w:r>
        <w:rPr>
          <w:lang w:val="en-GB"/>
        </w:rPr>
        <w:t>Background information</w:t>
      </w:r>
      <w:bookmarkEnd w:id="35"/>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465C6E5A"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w:t>
      </w:r>
      <w:r w:rsidR="002108F3" w:rsidRPr="002B77AB">
        <w:rPr>
          <w:lang w:val="en-GB"/>
        </w:rPr>
        <w:t>pen 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w:t>
      </w:r>
      <w:r w:rsidR="002108F3">
        <w:rPr>
          <w:lang w:val="en-GB"/>
        </w:rPr>
        <w:t>pen test</w:t>
      </w:r>
      <w:r w:rsidR="00F43E0A">
        <w:rPr>
          <w:lang w:val="en-GB"/>
        </w:rPr>
        <w:t xml:space="preserve"> can also be done in a few different ways. For </w:t>
      </w:r>
      <w:r w:rsidR="002108F3">
        <w:rPr>
          <w:lang w:val="en-GB"/>
        </w:rPr>
        <w:t>example,</w:t>
      </w:r>
      <w:r w:rsidR="00F43E0A">
        <w:rPr>
          <w:lang w:val="en-GB"/>
        </w:rPr>
        <w:t xml:space="preserve"> the Cyber kill chain has a few steps more compared to the </w:t>
      </w:r>
      <w:r w:rsidR="002108F3">
        <w:rPr>
          <w:lang w:val="en-GB"/>
        </w:rPr>
        <w:t>pen test</w:t>
      </w:r>
      <w:r w:rsidR="00F43E0A">
        <w:rPr>
          <w:lang w:val="en-GB"/>
        </w:rPr>
        <w:t xml:space="preserve"> methodology. Where the Cyber kill chain uses the vulnerabilities more, the </w:t>
      </w:r>
      <w:r w:rsidR="002108F3">
        <w:rPr>
          <w:lang w:val="en-GB"/>
        </w:rPr>
        <w:t>pen test</w:t>
      </w:r>
      <w:r w:rsidR="00F43E0A">
        <w:rPr>
          <w:lang w:val="en-GB"/>
        </w:rPr>
        <w:t xml:space="preserve"> looks for vulnerabilities without really exploiting them that much.</w:t>
      </w:r>
    </w:p>
    <w:p w14:paraId="09D53FE3" w14:textId="75E0990B" w:rsidR="00A74B68" w:rsidRDefault="00A74B68" w:rsidP="00A74B68">
      <w:pPr>
        <w:rPr>
          <w:lang w:val="en-GB"/>
        </w:rPr>
      </w:pPr>
      <w:r>
        <w:rPr>
          <w:lang w:val="en-GB"/>
        </w:rPr>
        <w:t xml:space="preserve">for an ethical hacker there also needs to be a </w:t>
      </w:r>
      <w:r w:rsidR="002108F3">
        <w:rPr>
          <w:lang w:val="en-GB"/>
        </w:rPr>
        <w:t>p</w:t>
      </w:r>
      <w:r w:rsidR="002108F3" w:rsidRPr="00A74B68">
        <w:rPr>
          <w:lang w:val="en-GB"/>
        </w:rPr>
        <w:t>en test</w:t>
      </w:r>
      <w:r w:rsidRPr="00A74B68">
        <w:rPr>
          <w:lang w:val="en-GB"/>
        </w:rPr>
        <w:t xml:space="preserve"> contract</w:t>
      </w:r>
      <w:r>
        <w:rPr>
          <w:lang w:val="en-GB"/>
        </w:rPr>
        <w:t>! Because of the cyber-crime law, for risks and confidentiality there should always be a signed contract before the hacker starts any testing.</w:t>
      </w:r>
      <w:r w:rsidRPr="00A74B68">
        <w:rPr>
          <w:lang w:val="en-GB"/>
        </w:rPr>
        <w:t xml:space="preserve"> A complete </w:t>
      </w:r>
      <w:r w:rsidR="002108F3" w:rsidRPr="00A74B68">
        <w:rPr>
          <w:lang w:val="en-GB"/>
        </w:rPr>
        <w:t>pen test</w:t>
      </w:r>
      <w:r w:rsidRPr="00A74B68">
        <w:rPr>
          <w:lang w:val="en-GB"/>
        </w:rPr>
        <w:t xml:space="preserve">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 xml:space="preserve">information about the scope and tested systems and environments (location, ip-range, </w:t>
      </w:r>
      <w:proofErr w:type="spellStart"/>
      <w:r w:rsidRPr="003C2ABA">
        <w:rPr>
          <w:lang w:val="en-GB"/>
        </w:rPr>
        <w:t>dns</w:t>
      </w:r>
      <w:proofErr w:type="spellEnd"/>
      <w:r w:rsidRPr="003C2ABA">
        <w:rPr>
          <w:lang w:val="en-GB"/>
        </w:rPr>
        <w:t xml:space="preserve">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lastRenderedPageBreak/>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1E97A509"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w:t>
      </w:r>
      <w:r w:rsidR="002108F3">
        <w:rPr>
          <w:lang w:val="en-GB"/>
        </w:rPr>
        <w:t>Nmap</w:t>
      </w:r>
      <w:r w:rsidR="006020BD">
        <w:rPr>
          <w:lang w:val="en-GB"/>
        </w:rPr>
        <w:t xml:space="preserve">,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1FCAB57" w:rsidR="0058189A" w:rsidRDefault="0058189A" w:rsidP="0058189A">
      <w:pPr>
        <w:rPr>
          <w:lang w:val="en-GB"/>
        </w:rPr>
      </w:pPr>
      <w:r>
        <w:rPr>
          <w:lang w:val="en-GB"/>
        </w:rPr>
        <w:t xml:space="preserve">The </w:t>
      </w:r>
      <w:r w:rsidR="002108F3">
        <w:rPr>
          <w:lang w:val="en-GB"/>
        </w:rPr>
        <w:t>pen test</w:t>
      </w:r>
      <w:r>
        <w:rPr>
          <w:lang w:val="en-GB"/>
        </w:rPr>
        <w:t xml:space="preserve">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w:t>
      </w:r>
      <w:r>
        <w:rPr>
          <w:lang w:val="en-GB"/>
        </w:rPr>
        <w:lastRenderedPageBreak/>
        <w:t>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33F0BCB2" w:rsidR="00003326" w:rsidRDefault="00003326" w:rsidP="00003326">
      <w:pPr>
        <w:pStyle w:val="ListParagraph"/>
        <w:numPr>
          <w:ilvl w:val="0"/>
          <w:numId w:val="14"/>
        </w:numPr>
        <w:rPr>
          <w:lang w:val="en-GB"/>
        </w:rPr>
      </w:pPr>
      <w:r>
        <w:rPr>
          <w:lang w:val="en-GB"/>
        </w:rPr>
        <w:t>Fishing mail</w:t>
      </w:r>
    </w:p>
    <w:p w14:paraId="3583CCF6" w14:textId="506EDEBE" w:rsidR="003B3F25" w:rsidRPr="00003326" w:rsidRDefault="003B3F25" w:rsidP="00003326">
      <w:pPr>
        <w:pStyle w:val="ListParagraph"/>
        <w:numPr>
          <w:ilvl w:val="0"/>
          <w:numId w:val="14"/>
        </w:numPr>
        <w:rPr>
          <w:lang w:val="en-GB"/>
        </w:rPr>
      </w:pPr>
      <w:r>
        <w:rPr>
          <w:lang w:val="en-GB"/>
        </w:rPr>
        <w:t xml:space="preserve">Where the </w:t>
      </w:r>
      <w:r w:rsidR="002108F3">
        <w:rPr>
          <w:lang w:val="en-GB"/>
        </w:rPr>
        <w:t>pen test</w:t>
      </w:r>
      <w:r>
        <w:rPr>
          <w:lang w:val="en-GB"/>
        </w:rPr>
        <w:t xml:space="preserve"> doesn’t really exploit the weaknesses the cyber kill chain does.</w:t>
      </w:r>
    </w:p>
    <w:p w14:paraId="32E73497" w14:textId="2CC44953"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BF008E">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36" w:name="_Toc25220628"/>
      <w:r>
        <w:rPr>
          <w:lang w:val="en-GB"/>
        </w:rPr>
        <w:t>Afterthoughts</w:t>
      </w:r>
      <w:bookmarkEnd w:id="36"/>
    </w:p>
    <w:p w14:paraId="5105928D" w14:textId="46089473"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w:t>
      </w:r>
      <w:r w:rsidR="002108F3">
        <w:rPr>
          <w:lang w:val="en-GB"/>
        </w:rPr>
        <w:t>pen test</w:t>
      </w:r>
      <w:r>
        <w:rPr>
          <w:lang w:val="en-GB"/>
        </w:rPr>
        <w:t xml:space="preserve">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37" w:name="_Toc25220629"/>
      <w:r>
        <w:rPr>
          <w:lang w:val="en-GB"/>
        </w:rPr>
        <w:t>Sources</w:t>
      </w:r>
      <w:bookmarkEnd w:id="37"/>
    </w:p>
    <w:p w14:paraId="206BEDE5" w14:textId="77777777" w:rsidR="006610A1" w:rsidRDefault="00204D32" w:rsidP="006610A1">
      <w:pPr>
        <w:rPr>
          <w:lang w:val="en-GB"/>
        </w:rPr>
      </w:pPr>
      <w:hyperlink r:id="rId13"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204D32" w:rsidP="006610A1">
      <w:pPr>
        <w:rPr>
          <w:lang w:val="en-GB"/>
        </w:rPr>
      </w:pPr>
      <w:hyperlink r:id="rId14"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204D32" w:rsidP="006610A1">
      <w:pPr>
        <w:rPr>
          <w:lang w:val="en-GB"/>
        </w:rPr>
      </w:pPr>
      <w:hyperlink r:id="rId15"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204D32" w:rsidP="006610A1">
      <w:pPr>
        <w:rPr>
          <w:lang w:val="en-GB"/>
        </w:rPr>
      </w:pPr>
      <w:hyperlink r:id="rId16" w:history="1">
        <w:r w:rsidR="006610A1" w:rsidRPr="00D47EA6">
          <w:rPr>
            <w:rStyle w:val="Hyperlink"/>
            <w:lang w:val="en-GB"/>
          </w:rPr>
          <w:t>https://fhict.instructure.com/courses/8790/pages/reference-network-scanning-and-enumeration</w:t>
        </w:r>
      </w:hyperlink>
    </w:p>
    <w:p w14:paraId="4B052BBE" w14:textId="2AF6306F" w:rsidR="006610A1" w:rsidRPr="006610A1" w:rsidRDefault="00204D32" w:rsidP="006610A1">
      <w:pPr>
        <w:rPr>
          <w:b/>
          <w:bCs/>
          <w:lang w:val="en-GB"/>
        </w:rPr>
      </w:pPr>
      <w:hyperlink r:id="rId17"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6FCB5BA3"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3F6F726" w14:textId="3A33C9A4" w:rsidR="004D2314" w:rsidRDefault="00143DB1" w:rsidP="004D2314">
      <w:pPr>
        <w:pStyle w:val="Heading2"/>
        <w:rPr>
          <w:lang w:val="en-GB"/>
        </w:rPr>
      </w:pPr>
      <w:bookmarkStart w:id="38" w:name="_Toc25220630"/>
      <w:r w:rsidRPr="00143DB1">
        <w:rPr>
          <w:lang w:val="en-GB"/>
        </w:rPr>
        <w:lastRenderedPageBreak/>
        <w:t>Social Engineering and Foot printing</w:t>
      </w:r>
      <w:bookmarkEnd w:id="38"/>
    </w:p>
    <w:p w14:paraId="3D8F410E" w14:textId="77777777" w:rsidR="000455ED" w:rsidRDefault="000455ED" w:rsidP="000455ED">
      <w:pPr>
        <w:pStyle w:val="Heading3"/>
        <w:rPr>
          <w:lang w:val="en-GB"/>
        </w:rPr>
      </w:pPr>
      <w:bookmarkStart w:id="39" w:name="_Toc25220631"/>
      <w:r w:rsidRPr="002C45F0">
        <w:rPr>
          <w:lang w:val="en-GB"/>
        </w:rPr>
        <w:t>Relevance</w:t>
      </w:r>
      <w:bookmarkEnd w:id="39"/>
    </w:p>
    <w:p w14:paraId="4C1E32CA" w14:textId="3E2096D3" w:rsidR="000455ED" w:rsidRDefault="000455ED" w:rsidP="000455ED">
      <w:pPr>
        <w:rPr>
          <w:lang w:val="en-GB"/>
        </w:rPr>
      </w:pPr>
      <w:r>
        <w:rPr>
          <w:lang w:val="en-GB"/>
        </w:rPr>
        <w:t xml:space="preserve">Foot printing is a vital part of a </w:t>
      </w:r>
      <w:r w:rsidR="002108F3">
        <w:rPr>
          <w:lang w:val="en-GB"/>
        </w:rPr>
        <w:t>pen test</w:t>
      </w:r>
      <w:r>
        <w:rPr>
          <w:lang w:val="en-GB"/>
        </w:rPr>
        <w:t xml:space="preserve">, when a hacker skips the foot printing part of the </w:t>
      </w:r>
      <w:r w:rsidR="002108F3">
        <w:rPr>
          <w:lang w:val="en-GB"/>
        </w:rPr>
        <w:t>pen test</w:t>
      </w:r>
      <w:r>
        <w:rPr>
          <w:lang w:val="en-GB"/>
        </w:rPr>
        <w:t xml:space="preserve">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40" w:name="_Toc25220632"/>
      <w:r>
        <w:rPr>
          <w:lang w:val="en-GB"/>
        </w:rPr>
        <w:t>Starting point</w:t>
      </w:r>
      <w:bookmarkEnd w:id="40"/>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41" w:name="_Toc25220633"/>
      <w:r>
        <w:rPr>
          <w:lang w:val="en-GB"/>
        </w:rPr>
        <w:t>Approach</w:t>
      </w:r>
      <w:bookmarkEnd w:id="41"/>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42" w:name="_Toc25220634"/>
      <w:r>
        <w:rPr>
          <w:lang w:val="en-GB"/>
        </w:rPr>
        <w:t>Background information</w:t>
      </w:r>
      <w:bookmarkEnd w:id="42"/>
    </w:p>
    <w:p w14:paraId="3B063840" w14:textId="2A896E89"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BF008E">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3DBD2D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BF008E" w:rsidRPr="00BF008E">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43" w:name="_Toc25220635"/>
      <w:r>
        <w:rPr>
          <w:lang w:val="en-GB"/>
        </w:rPr>
        <w:lastRenderedPageBreak/>
        <w:t>Execution</w:t>
      </w:r>
      <w:bookmarkEnd w:id="43"/>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5141A346" w14:textId="77777777" w:rsidR="00C336A2" w:rsidRDefault="00C336A2" w:rsidP="003611E7">
      <w:pPr>
        <w:spacing w:before="100" w:beforeAutospacing="1" w:after="100" w:afterAutospacing="1" w:line="240" w:lineRule="auto"/>
        <w:rPr>
          <w:b/>
          <w:bCs/>
          <w:lang w:val="en-GB"/>
        </w:rPr>
      </w:pPr>
    </w:p>
    <w:p w14:paraId="6F060B02" w14:textId="67876BDB"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 xml:space="preserve">Discover what URLs are hidden from search robots in robots.txt files of Pentagon and Whitehouse. </w:t>
      </w:r>
    </w:p>
    <w:p w14:paraId="5BB835FB" w14:textId="66CB5AD4"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BF008E">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740C9C9D"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BF008E">
            <w:rPr>
              <w:noProof/>
              <w:lang w:val="en-GB"/>
            </w:rPr>
            <w:t xml:space="preserve"> (Raymond, 2013)</w:t>
          </w:r>
          <w:r w:rsidR="007937A4">
            <w:rPr>
              <w:lang w:val="en-GB"/>
            </w:rPr>
            <w:fldChar w:fldCharType="end"/>
          </w:r>
        </w:sdtContent>
      </w:sdt>
    </w:p>
    <w:p w14:paraId="7E5C13BA" w14:textId="19E49F6A"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w:t>
      </w:r>
      <w:proofErr w:type="spellStart"/>
      <w:r w:rsidRPr="003611E7">
        <w:rPr>
          <w:b/>
          <w:bCs/>
          <w:lang w:val="en-GB"/>
        </w:rPr>
        <w:t>fhict</w:t>
      </w:r>
      <w:proofErr w:type="spellEnd"/>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BF008E">
            <w:rPr>
              <w:b/>
              <w:bCs/>
              <w:noProof/>
              <w:lang w:val="en-GB"/>
            </w:rPr>
            <w:t xml:space="preserve"> </w:t>
          </w:r>
          <w:r w:rsidR="00BF008E">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 xml:space="preserve">un </w:t>
      </w:r>
      <w:proofErr w:type="spellStart"/>
      <w:r w:rsidRPr="003611E7">
        <w:rPr>
          <w:b/>
          <w:bCs/>
          <w:lang w:val="en-GB"/>
        </w:rPr>
        <w:t>theharvester</w:t>
      </w:r>
      <w:proofErr w:type="spellEnd"/>
      <w:r w:rsidRPr="003611E7">
        <w:rPr>
          <w:b/>
          <w:bCs/>
          <w:lang w:val="en-GB"/>
        </w:rPr>
        <w:t xml:space="preserve">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 xml:space="preserve">having no idea what </w:t>
      </w:r>
      <w:proofErr w:type="spellStart"/>
      <w:r>
        <w:rPr>
          <w:rStyle w:val="Strong"/>
          <w:b w:val="0"/>
          <w:bCs w:val="0"/>
          <w:lang w:val="en-GB"/>
        </w:rPr>
        <w:t>theharvester</w:t>
      </w:r>
      <w:proofErr w:type="spellEnd"/>
      <w:r>
        <w:rPr>
          <w:rStyle w:val="Strong"/>
          <w:b w:val="0"/>
          <w:bCs w:val="0"/>
          <w:lang w:val="en-GB"/>
        </w:rPr>
        <w:t xml:space="preserve">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w:t>
      </w:r>
      <w:proofErr w:type="spellStart"/>
      <w:r w:rsidR="00012209">
        <w:rPr>
          <w:rStyle w:val="Strong"/>
          <w:b w:val="0"/>
          <w:bCs w:val="0"/>
          <w:lang w:val="en-GB"/>
        </w:rPr>
        <w:t>theharvester</w:t>
      </w:r>
      <w:proofErr w:type="spellEnd"/>
      <w:r w:rsidR="00012209">
        <w:rPr>
          <w:rStyle w:val="Strong"/>
          <w:b w:val="0"/>
          <w:bCs w:val="0"/>
          <w:lang w:val="en-GB"/>
        </w:rPr>
        <w:t xml:space="preserve">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44" w:name="_Toc25220636"/>
      <w:r>
        <w:rPr>
          <w:lang w:val="en-GB"/>
        </w:rPr>
        <w:t>Afterthoughts</w:t>
      </w:r>
      <w:bookmarkEnd w:id="44"/>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48E2D8A9"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83A84A4" w14:textId="5E2191CA" w:rsidR="00143DB1" w:rsidRDefault="00143DB1" w:rsidP="00634CA7">
      <w:pPr>
        <w:pStyle w:val="Heading2"/>
        <w:rPr>
          <w:lang w:val="en-GB"/>
        </w:rPr>
      </w:pPr>
      <w:bookmarkStart w:id="45" w:name="_Toc25220637"/>
      <w:r w:rsidRPr="00370A6B">
        <w:rPr>
          <w:lang w:val="en-GB"/>
        </w:rPr>
        <w:lastRenderedPageBreak/>
        <w:t>Network Scanning and Enumeration</w:t>
      </w:r>
      <w:bookmarkEnd w:id="45"/>
    </w:p>
    <w:p w14:paraId="7CA0BECD" w14:textId="0506EE71" w:rsidR="00B07D3D" w:rsidRDefault="00B07D3D" w:rsidP="00B07D3D">
      <w:pPr>
        <w:pStyle w:val="Heading3"/>
        <w:rPr>
          <w:lang w:val="en-GB"/>
        </w:rPr>
      </w:pPr>
      <w:bookmarkStart w:id="46" w:name="_Toc25220638"/>
      <w:r w:rsidRPr="002C45F0">
        <w:rPr>
          <w:lang w:val="en-GB"/>
        </w:rPr>
        <w:t>Relevance</w:t>
      </w:r>
      <w:bookmarkEnd w:id="46"/>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47" w:name="_Toc25220639"/>
      <w:r>
        <w:rPr>
          <w:lang w:val="en-GB"/>
        </w:rPr>
        <w:t>Starting point</w:t>
      </w:r>
      <w:bookmarkEnd w:id="47"/>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48" w:name="_Toc25220640"/>
      <w:r>
        <w:rPr>
          <w:lang w:val="en-GB"/>
        </w:rPr>
        <w:t>Approach</w:t>
      </w:r>
      <w:bookmarkEnd w:id="48"/>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49" w:name="_Toc25220641"/>
      <w:r>
        <w:rPr>
          <w:lang w:val="en-GB"/>
        </w:rPr>
        <w:t>Background information</w:t>
      </w:r>
      <w:bookmarkEnd w:id="49"/>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12A9B0A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r w:rsidR="002108F3">
        <w:rPr>
          <w:lang w:val="en-GB"/>
        </w:rPr>
        <w:t>Nmap</w:t>
      </w:r>
      <w:r w:rsidR="00B238DB">
        <w:rPr>
          <w:lang w:val="en-GB"/>
        </w:rPr>
        <w:t xml:space="preserve"> –-</w:t>
      </w:r>
      <w:r w:rsidR="002108F3">
        <w:rPr>
          <w:lang w:val="en-GB"/>
        </w:rPr>
        <w:t>traceroute</w:t>
      </w:r>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42037B15" w:rsidR="00CE1598" w:rsidRDefault="00CE1598" w:rsidP="00CE1598">
      <w:pPr>
        <w:pStyle w:val="ListParagraph"/>
        <w:numPr>
          <w:ilvl w:val="0"/>
          <w:numId w:val="14"/>
        </w:numPr>
        <w:rPr>
          <w:lang w:val="en-GB"/>
        </w:rPr>
      </w:pPr>
      <w:r>
        <w:rPr>
          <w:lang w:val="en-GB"/>
        </w:rPr>
        <w:t xml:space="preserve">Filtered: </w:t>
      </w:r>
      <w:r w:rsidR="002108F3">
        <w:rPr>
          <w:lang w:val="en-GB"/>
        </w:rPr>
        <w:t>Nmap</w:t>
      </w:r>
      <w:r>
        <w:rPr>
          <w:lang w:val="en-GB"/>
        </w:rPr>
        <w:t xml:space="preserve">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8ACA1C9" w:rsidR="00CE1598" w:rsidRDefault="00CE1598" w:rsidP="00CE1598">
      <w:pPr>
        <w:pStyle w:val="ListParagraph"/>
        <w:numPr>
          <w:ilvl w:val="0"/>
          <w:numId w:val="14"/>
        </w:numPr>
        <w:rPr>
          <w:lang w:val="en-GB"/>
        </w:rPr>
      </w:pPr>
      <w:r>
        <w:rPr>
          <w:lang w:val="en-GB"/>
        </w:rPr>
        <w:t xml:space="preserve">Unfiltered: accessible, but </w:t>
      </w:r>
      <w:r w:rsidR="002108F3">
        <w:rPr>
          <w:lang w:val="en-GB"/>
        </w:rPr>
        <w:t>Nmap</w:t>
      </w:r>
      <w:r>
        <w:rPr>
          <w:lang w:val="en-GB"/>
        </w:rPr>
        <w:t xml:space="preserve"> can’t determine if it’s open or closed.</w:t>
      </w:r>
    </w:p>
    <w:p w14:paraId="6314D3FE" w14:textId="2DF5742B"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r w:rsidR="002108F3" w:rsidRPr="00CE1598">
        <w:rPr>
          <w:lang w:val="en-GB"/>
        </w:rPr>
        <w:t>Nmap</w:t>
      </w:r>
      <w:r w:rsidRPr="00CE1598">
        <w:rPr>
          <w:lang w:val="en-GB"/>
        </w:rPr>
        <w:t xml:space="preserve"> can’t dete</w:t>
      </w:r>
      <w:r>
        <w:rPr>
          <w:lang w:val="en-GB"/>
        </w:rPr>
        <w:t>rmine if it’s open or filtered.</w:t>
      </w:r>
    </w:p>
    <w:p w14:paraId="7C4B6964" w14:textId="239F561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r w:rsidR="002108F3">
        <w:rPr>
          <w:lang w:val="en-GB"/>
        </w:rPr>
        <w:t>Nmap</w:t>
      </w:r>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2D66319B" w14:textId="77777777" w:rsidR="00C336A2" w:rsidRDefault="00C336A2">
      <w:pPr>
        <w:rPr>
          <w:lang w:val="en-GB"/>
        </w:rPr>
      </w:pPr>
      <w:r>
        <w:rPr>
          <w:lang w:val="en-GB"/>
        </w:rPr>
        <w:br w:type="page"/>
      </w:r>
    </w:p>
    <w:p w14:paraId="2FD40791" w14:textId="14F59BC9" w:rsidR="00FE594E" w:rsidRDefault="00C336A2" w:rsidP="00570CFE">
      <w:pPr>
        <w:rPr>
          <w:lang w:val="en-GB"/>
        </w:rPr>
      </w:pPr>
      <w:r>
        <w:rPr>
          <w:lang w:val="en-GB"/>
        </w:rPr>
        <w:lastRenderedPageBreak/>
        <w:t>So</w:t>
      </w:r>
      <w:r w:rsidR="00FE594E">
        <w:rPr>
          <w:lang w:val="en-GB"/>
        </w:rPr>
        <w:t xml:space="preserve"> when I get my IP</w:t>
      </w:r>
    </w:p>
    <w:p w14:paraId="08D387EE" w14:textId="4AE9445E" w:rsidR="00570CFE" w:rsidRDefault="00FE594E" w:rsidP="00570CFE">
      <w:pPr>
        <w:rPr>
          <w:lang w:val="en-GB"/>
        </w:rPr>
      </w:pPr>
      <w:r>
        <w:rPr>
          <w:noProof/>
        </w:rPr>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747A6A94" w:rsidR="00FE594E" w:rsidRDefault="00AE4109" w:rsidP="00570CFE">
      <w:pPr>
        <w:rPr>
          <w:lang w:val="en-GB"/>
        </w:rPr>
      </w:pPr>
      <w:r>
        <w:rPr>
          <w:lang w:val="en-GB"/>
        </w:rPr>
        <w:t xml:space="preserve">Now I’m going to scan the network using the </w:t>
      </w:r>
      <w:r w:rsidR="002108F3">
        <w:rPr>
          <w:lang w:val="en-GB"/>
        </w:rPr>
        <w:t>Nmap</w:t>
      </w:r>
      <w:r>
        <w:rPr>
          <w:lang w:val="en-GB"/>
        </w:rPr>
        <w:t xml:space="preserve"> -</w:t>
      </w:r>
      <w:proofErr w:type="spellStart"/>
      <w:r>
        <w:rPr>
          <w:lang w:val="en-GB"/>
        </w:rPr>
        <w:t>sn</w:t>
      </w:r>
      <w:proofErr w:type="spellEnd"/>
      <w:r>
        <w:rPr>
          <w:lang w:val="en-GB"/>
        </w:rPr>
        <w:t xml:space="preserve"> 192.168.32.0/24 command. I’m using the 24 </w:t>
      </w:r>
      <w:r w:rsidR="002108F3">
        <w:rPr>
          <w:lang w:val="en-GB"/>
        </w:rPr>
        <w:t>which</w:t>
      </w:r>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BF008E">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062730"/>
                    </a:xfrm>
                    <a:prstGeom prst="rect">
                      <a:avLst/>
                    </a:prstGeom>
                  </pic:spPr>
                </pic:pic>
              </a:graphicData>
            </a:graphic>
          </wp:inline>
        </w:drawing>
      </w:r>
    </w:p>
    <w:p w14:paraId="7BBAEC12" w14:textId="19AB05E4" w:rsidR="00570CFE" w:rsidRDefault="002108F3" w:rsidP="00570CFE">
      <w:pPr>
        <w:rPr>
          <w:lang w:val="en-GB"/>
        </w:rPr>
      </w:pPr>
      <w:r>
        <w:rPr>
          <w:lang w:val="en-GB"/>
        </w:rPr>
        <w:t>So,</w:t>
      </w:r>
      <w:r w:rsidR="00AE4109">
        <w:rPr>
          <w:lang w:val="en-GB"/>
        </w:rPr>
        <w:t xml:space="preserve">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lastRenderedPageBreak/>
        <w:t>A few of the d</w:t>
      </w:r>
      <w:r w:rsidRPr="00447B52">
        <w:rPr>
          <w:b/>
          <w:bCs/>
          <w:lang w:val="en-GB"/>
        </w:rPr>
        <w:t>ifferent type of scans</w:t>
      </w:r>
      <w:r>
        <w:rPr>
          <w:lang w:val="en-GB"/>
        </w:rPr>
        <w:t>:</w:t>
      </w:r>
    </w:p>
    <w:p w14:paraId="3837A357" w14:textId="09AFE7AB"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 xml:space="preserve"> (nmap, n.d.)</w:t>
          </w:r>
          <w:r>
            <w:rPr>
              <w:lang w:val="en-GB"/>
            </w:rPr>
            <w:fldChar w:fldCharType="end"/>
          </w:r>
        </w:sdtContent>
      </w:sdt>
    </w:p>
    <w:p w14:paraId="26472D75" w14:textId="5EE815D6"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(nmap, n.d.)</w:t>
          </w:r>
          <w:r>
            <w:rPr>
              <w:lang w:val="en-GB"/>
            </w:rPr>
            <w:fldChar w:fldCharType="end"/>
          </w:r>
        </w:sdtContent>
      </w:sdt>
    </w:p>
    <w:p w14:paraId="25C425E5" w14:textId="083F2665" w:rsidR="00447B52" w:rsidRDefault="00447B52" w:rsidP="00F86A01">
      <w:pPr>
        <w:rPr>
          <w:lang w:val="en-GB"/>
        </w:rPr>
      </w:pPr>
      <w:r w:rsidRPr="00447B52">
        <w:rPr>
          <w:lang w:val="en-GB"/>
        </w:rPr>
        <w:t>-</w:t>
      </w:r>
      <w:proofErr w:type="spellStart"/>
      <w:r w:rsidRPr="00447B52">
        <w:rPr>
          <w:lang w:val="en-GB"/>
        </w:rPr>
        <w:t>sU</w:t>
      </w:r>
      <w:proofErr w:type="spellEnd"/>
      <w:r w:rsidRPr="00447B52">
        <w:rPr>
          <w:lang w:val="en-GB"/>
        </w:rPr>
        <w:t xml:space="preserve">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7980CF65"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BF008E">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50" w:name="_Toc25220642"/>
      <w:r>
        <w:rPr>
          <w:lang w:val="en-GB"/>
        </w:rPr>
        <w:t>Afterthoughts</w:t>
      </w:r>
      <w:bookmarkEnd w:id="50"/>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77A38B14"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8D7720C" w14:textId="4489DB01" w:rsidR="00634CA7" w:rsidRDefault="00143DB1" w:rsidP="00CA7376">
      <w:pPr>
        <w:pStyle w:val="Heading2"/>
        <w:rPr>
          <w:lang w:val="en-GB"/>
        </w:rPr>
      </w:pPr>
      <w:bookmarkStart w:id="51" w:name="_Toc25220643"/>
      <w:r w:rsidRPr="00370A6B">
        <w:rPr>
          <w:lang w:val="en-GB"/>
        </w:rPr>
        <w:lastRenderedPageBreak/>
        <w:t>Network Sniffing and Spoofing</w:t>
      </w:r>
      <w:bookmarkEnd w:id="51"/>
    </w:p>
    <w:p w14:paraId="2FF01492" w14:textId="77777777" w:rsidR="00FD10BB" w:rsidRDefault="00FD10BB" w:rsidP="00FD10BB">
      <w:pPr>
        <w:pStyle w:val="Heading3"/>
        <w:rPr>
          <w:lang w:val="en-GB"/>
        </w:rPr>
      </w:pPr>
      <w:bookmarkStart w:id="52" w:name="_Toc25220644"/>
      <w:r w:rsidRPr="002C45F0">
        <w:rPr>
          <w:lang w:val="en-GB"/>
        </w:rPr>
        <w:t>Relevance</w:t>
      </w:r>
      <w:bookmarkEnd w:id="52"/>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Heading3"/>
        <w:rPr>
          <w:lang w:val="en-GB"/>
        </w:rPr>
      </w:pPr>
      <w:bookmarkStart w:id="53" w:name="_Toc25220645"/>
      <w:r>
        <w:rPr>
          <w:lang w:val="en-GB"/>
        </w:rPr>
        <w:t>Starting point</w:t>
      </w:r>
      <w:bookmarkEnd w:id="53"/>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Heading3"/>
        <w:rPr>
          <w:lang w:val="en-GB"/>
        </w:rPr>
      </w:pPr>
      <w:bookmarkStart w:id="54" w:name="_Toc25220646"/>
      <w:r>
        <w:rPr>
          <w:lang w:val="en-GB"/>
        </w:rPr>
        <w:t>Approach</w:t>
      </w:r>
      <w:bookmarkEnd w:id="54"/>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Heading3"/>
        <w:rPr>
          <w:lang w:val="en-GB"/>
        </w:rPr>
      </w:pPr>
      <w:bookmarkStart w:id="55" w:name="_Toc25220647"/>
      <w:r>
        <w:rPr>
          <w:lang w:val="en-GB"/>
        </w:rPr>
        <w:t>Background information</w:t>
      </w:r>
      <w:bookmarkEnd w:id="55"/>
    </w:p>
    <w:p w14:paraId="49D2CE46" w14:textId="6679507F" w:rsidR="002548E3" w:rsidRDefault="002548E3" w:rsidP="00B050FC">
      <w:pPr>
        <w:rPr>
          <w:lang w:val="en-GB"/>
        </w:rPr>
      </w:pPr>
      <w:r>
        <w:rPr>
          <w:lang w:val="en-GB"/>
        </w:rPr>
        <w:t>“</w:t>
      </w:r>
      <w:r w:rsidRPr="002548E3">
        <w:rPr>
          <w:lang w:val="en-GB"/>
        </w:rPr>
        <w:t xml:space="preserve">Network sniffing and spoofing are part of phase 3 (sniffing = "Vulnerability Analysis") or phase 4 (spoofing = "Exploitation") of the standard ethical hacking </w:t>
      </w:r>
      <w:r w:rsidR="002108F3" w:rsidRPr="002548E3">
        <w:rPr>
          <w:lang w:val="en-GB"/>
        </w:rPr>
        <w:t>process</w:t>
      </w:r>
      <w:r w:rsidRPr="002548E3">
        <w:rPr>
          <w:lang w:val="en-GB"/>
        </w:rPr>
        <w:t>.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BF008E">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2446D21A"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BF008E">
            <w:rPr>
              <w:noProof/>
              <w:lang w:val="en-GB"/>
            </w:rPr>
            <w:t>(reference-network-sniffing-and-spoofing, n.d.)</w:t>
          </w:r>
          <w:r w:rsidR="000D18F3">
            <w:rPr>
              <w:lang w:val="en-GB"/>
            </w:rPr>
            <w:fldChar w:fldCharType="end"/>
          </w:r>
        </w:sdtContent>
      </w:sdt>
    </w:p>
    <w:p w14:paraId="750E3AC3" w14:textId="1C7F517F"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BF008E">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0DA674BF" w:rsidR="002C2924" w:rsidRDefault="006B2C12" w:rsidP="000D18F3">
      <w:pPr>
        <w:rPr>
          <w:lang w:val="en-GB"/>
        </w:rPr>
      </w:pPr>
      <w:proofErr w:type="spellStart"/>
      <w:r>
        <w:rPr>
          <w:b/>
          <w:bCs/>
          <w:lang w:val="en-GB"/>
        </w:rPr>
        <w:t>SSLstripping</w:t>
      </w:r>
      <w:proofErr w:type="spellEnd"/>
      <w:r>
        <w:rPr>
          <w:b/>
          <w:bCs/>
          <w:lang w:val="en-GB"/>
        </w:rPr>
        <w:t xml:space="preserve">: </w:t>
      </w:r>
      <w:proofErr w:type="spellStart"/>
      <w:r>
        <w:rPr>
          <w:lang w:val="en-GB"/>
        </w:rPr>
        <w:t>sslstrip</w:t>
      </w:r>
      <w:proofErr w:type="spellEnd"/>
      <w:r>
        <w:rPr>
          <w:lang w:val="en-GB"/>
        </w:rPr>
        <w:t xml:space="preserve">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BF008E">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146EDD65"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BF008E">
            <w:rPr>
              <w:noProof/>
              <w:lang w:val="en-GB"/>
            </w:rPr>
            <w:t>(three way handsake, n.d.)</w:t>
          </w:r>
          <w:r>
            <w:rPr>
              <w:lang w:val="en-GB"/>
            </w:rPr>
            <w:fldChar w:fldCharType="end"/>
          </w:r>
        </w:sdtContent>
      </w:sdt>
    </w:p>
    <w:p w14:paraId="743A7FCD" w14:textId="449B1D15" w:rsidR="00FD10BB" w:rsidRDefault="00FD10BB" w:rsidP="00FD10BB">
      <w:pPr>
        <w:pStyle w:val="Heading3"/>
        <w:rPr>
          <w:lang w:val="en-GB"/>
        </w:rPr>
      </w:pPr>
      <w:bookmarkStart w:id="56" w:name="_Toc25220648"/>
      <w:r>
        <w:rPr>
          <w:lang w:val="en-GB"/>
        </w:rPr>
        <w:lastRenderedPageBreak/>
        <w:t>Execution</w:t>
      </w:r>
      <w:bookmarkEnd w:id="56"/>
    </w:p>
    <w:p w14:paraId="67AF4316" w14:textId="0E3EA19C" w:rsidR="00566B73" w:rsidRPr="00566B73" w:rsidRDefault="00566B73" w:rsidP="00923C9A">
      <w:pPr>
        <w:pStyle w:val="Heading4"/>
        <w:rPr>
          <w:lang w:val="en-GB"/>
        </w:rPr>
      </w:pPr>
      <w:r>
        <w:rPr>
          <w:lang w:val="en-GB"/>
        </w:rPr>
        <w:t>Basic Challenge</w:t>
      </w:r>
    </w:p>
    <w:p w14:paraId="5ACE2ABB" w14:textId="714ED189" w:rsidR="00FB7330" w:rsidRDefault="00FB7330" w:rsidP="00634CA7">
      <w:pPr>
        <w:rPr>
          <w:rFonts w:eastAsia="Times New Roman" w:cstheme="minorHAnsi"/>
          <w:lang w:val="en-GB" w:eastAsia="nl-NL"/>
        </w:rPr>
      </w:pPr>
      <w:r>
        <w:rPr>
          <w:noProof/>
        </w:rPr>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lastRenderedPageBreak/>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37BFB227"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 xml:space="preserve">Step 1 (SYN): In the first step, client wants to establish a connection with server, so it sends a segment with </w:t>
      </w:r>
      <w:r w:rsidR="002108F3" w:rsidRPr="00C44E0C">
        <w:rPr>
          <w:rFonts w:eastAsia="Times New Roman" w:cstheme="minorHAnsi"/>
          <w:lang w:val="en-GB" w:eastAsia="nl-NL"/>
        </w:rPr>
        <w:t>SYN (</w:t>
      </w:r>
      <w:r w:rsidRPr="00C44E0C">
        <w:rPr>
          <w:rFonts w:eastAsia="Times New Roman" w:cstheme="minorHAnsi"/>
          <w:lang w:val="en-GB" w:eastAsia="nl-NL"/>
        </w:rPr>
        <w:t>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7F8C0238" w14:textId="3397649E"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BF008E" w:rsidRPr="00BF008E">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399414CF" w14:textId="77777777" w:rsidR="00C336A2" w:rsidRDefault="00C336A2" w:rsidP="00634CA7">
      <w:pPr>
        <w:rPr>
          <w:rFonts w:eastAsia="Times New Roman" w:cstheme="minorHAnsi"/>
          <w:lang w:val="en-GB" w:eastAsia="nl-NL"/>
        </w:rPr>
      </w:pPr>
    </w:p>
    <w:p w14:paraId="4B8BCCD2" w14:textId="072CFEE5"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w:t>
      </w:r>
      <w:r w:rsidR="00923C9A">
        <w:rPr>
          <w:rFonts w:eastAsia="Times New Roman" w:cstheme="minorHAnsi"/>
          <w:lang w:val="en-GB" w:eastAsia="nl-NL"/>
        </w:rPr>
        <w:t>sniffing</w:t>
      </w:r>
      <w:r w:rsidR="00E97164">
        <w:rPr>
          <w:rFonts w:eastAsia="Times New Roman" w:cstheme="minorHAnsi"/>
          <w:lang w:val="en-GB" w:eastAsia="nl-NL"/>
        </w:rPr>
        <w:t xml:space="preserve">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465" cy="2177061"/>
                    </a:xfrm>
                    <a:prstGeom prst="rect">
                      <a:avLst/>
                    </a:prstGeom>
                  </pic:spPr>
                </pic:pic>
              </a:graphicData>
            </a:graphic>
          </wp:inline>
        </w:drawing>
      </w:r>
    </w:p>
    <w:p w14:paraId="30A4A0CB" w14:textId="77777777" w:rsidR="00C336A2" w:rsidRDefault="00C336A2" w:rsidP="00634CA7">
      <w:pPr>
        <w:rPr>
          <w:rFonts w:eastAsia="Times New Roman" w:cstheme="minorHAnsi"/>
          <w:lang w:val="en-GB" w:eastAsia="nl-NL"/>
        </w:rPr>
      </w:pPr>
    </w:p>
    <w:p w14:paraId="7DB248BE" w14:textId="77777777" w:rsidR="00C336A2" w:rsidRDefault="00C336A2">
      <w:pPr>
        <w:rPr>
          <w:rFonts w:eastAsia="Times New Roman" w:cstheme="minorHAnsi"/>
          <w:lang w:val="en-GB" w:eastAsia="nl-NL"/>
        </w:rPr>
      </w:pPr>
      <w:r>
        <w:rPr>
          <w:rFonts w:eastAsia="Times New Roman" w:cstheme="minorHAnsi"/>
          <w:lang w:val="en-GB" w:eastAsia="nl-NL"/>
        </w:rPr>
        <w:br w:type="page"/>
      </w:r>
    </w:p>
    <w:p w14:paraId="2D4E23B6" w14:textId="36B94C56" w:rsidR="00E97164" w:rsidRDefault="00E97164" w:rsidP="00634CA7">
      <w:pPr>
        <w:rPr>
          <w:rFonts w:eastAsia="Times New Roman" w:cstheme="minorHAnsi"/>
          <w:lang w:val="en-GB" w:eastAsia="nl-NL"/>
        </w:rPr>
      </w:pPr>
      <w:r>
        <w:rPr>
          <w:rFonts w:eastAsia="Times New Roman" w:cstheme="minorHAnsi"/>
          <w:lang w:val="en-GB" w:eastAsia="nl-NL"/>
        </w:rPr>
        <w:lastRenderedPageBreak/>
        <w:t>After</w:t>
      </w:r>
      <w:r w:rsidR="009748C2">
        <w:rPr>
          <w:rFonts w:eastAsia="Times New Roman" w:cstheme="minorHAnsi"/>
          <w:lang w:val="en-GB" w:eastAsia="nl-NL"/>
        </w:rPr>
        <w:t xml:space="preserve"> that I</w:t>
      </w:r>
      <w:r>
        <w:rPr>
          <w:rFonts w:eastAsia="Times New Roman" w:cstheme="minorHAnsi"/>
          <w:lang w:val="en-GB" w:eastAsia="nl-NL"/>
        </w:rPr>
        <w:t xml:space="preserve"> started the sniffing.</w:t>
      </w:r>
    </w:p>
    <w:p w14:paraId="1F294EB7" w14:textId="77777777" w:rsidR="00BE025F" w:rsidRDefault="00FD20E7" w:rsidP="00634CA7">
      <w:pPr>
        <w:rPr>
          <w:rFonts w:eastAsia="Times New Roman" w:cstheme="minorHAnsi"/>
          <w:lang w:val="en-GB" w:eastAsia="nl-NL"/>
        </w:rPr>
      </w:pPr>
      <w:r>
        <w:rPr>
          <w:noProof/>
        </w:rPr>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67FEE47E" w:rsidR="00E44284" w:rsidRDefault="00E44284" w:rsidP="00634CA7">
      <w:pPr>
        <w:rPr>
          <w:rFonts w:eastAsia="Times New Roman" w:cstheme="minorHAnsi"/>
          <w:lang w:val="en-GB" w:eastAsia="nl-NL"/>
        </w:rPr>
      </w:pPr>
      <w:r>
        <w:rPr>
          <w:rFonts w:eastAsia="Times New Roman" w:cstheme="minorHAnsi"/>
          <w:lang w:val="en-GB" w:eastAsia="nl-NL"/>
        </w:rPr>
        <w:lastRenderedPageBreak/>
        <w:t xml:space="preserve">After this I </w:t>
      </w:r>
      <w:r w:rsidR="00155A76">
        <w:rPr>
          <w:rFonts w:eastAsia="Times New Roman" w:cstheme="minorHAnsi"/>
          <w:lang w:val="en-GB" w:eastAsia="nl-NL"/>
        </w:rPr>
        <w:t xml:space="preserve">tried </w:t>
      </w:r>
      <w:proofErr w:type="spellStart"/>
      <w:r w:rsidR="00155A76">
        <w:rPr>
          <w:rFonts w:eastAsia="Times New Roman" w:cstheme="minorHAnsi"/>
          <w:lang w:val="en-GB" w:eastAsia="nl-NL"/>
        </w:rPr>
        <w:t>arpspoof</w:t>
      </w:r>
      <w:proofErr w:type="spellEnd"/>
      <w:r w:rsidR="00155A76">
        <w:rPr>
          <w:rFonts w:eastAsia="Times New Roman" w:cstheme="minorHAnsi"/>
          <w:lang w:val="en-GB" w:eastAsia="nl-NL"/>
        </w:rPr>
        <w:t>.</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hyperlink r:id="rId42" w:history="1">
        <w:r w:rsidRPr="00EC1675">
          <w:rPr>
            <w:rStyle w:val="Hyperlink"/>
            <w:rFonts w:eastAsia="Times New Roman" w:cstheme="minorHAnsi"/>
            <w:lang w:val="en-GB" w:eastAsia="nl-NL"/>
          </w:rPr>
          <w:t>https://www.youtube.com/watch?v=RTXAUJ2yqCg</w:t>
        </w:r>
      </w:hyperlink>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Heading3"/>
        <w:rPr>
          <w:lang w:val="en-GB"/>
        </w:rPr>
      </w:pPr>
      <w:bookmarkStart w:id="57" w:name="_Toc25220649"/>
      <w:r>
        <w:rPr>
          <w:lang w:val="en-GB"/>
        </w:rPr>
        <w:t>Afterthoughts</w:t>
      </w:r>
      <w:bookmarkEnd w:id="57"/>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Heading2"/>
        <w:rPr>
          <w:lang w:val="en-GB"/>
        </w:rPr>
      </w:pPr>
      <w:bookmarkStart w:id="58" w:name="_Toc25220650"/>
      <w:r w:rsidRPr="00370A6B">
        <w:rPr>
          <w:lang w:val="en-GB"/>
        </w:rPr>
        <w:lastRenderedPageBreak/>
        <w:t>SQL Injection</w:t>
      </w:r>
      <w:bookmarkEnd w:id="58"/>
    </w:p>
    <w:p w14:paraId="2D02EC44" w14:textId="6DC93F1A" w:rsidR="0034794A" w:rsidRDefault="0034794A" w:rsidP="0034794A">
      <w:pPr>
        <w:pStyle w:val="Heading3"/>
        <w:rPr>
          <w:lang w:val="en-GB"/>
        </w:rPr>
      </w:pPr>
      <w:bookmarkStart w:id="59" w:name="_Toc25220651"/>
      <w:r w:rsidRPr="002C45F0">
        <w:rPr>
          <w:lang w:val="en-GB"/>
        </w:rPr>
        <w:t>Relevance</w:t>
      </w:r>
      <w:bookmarkEnd w:id="59"/>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60" w:name="_Toc25220652"/>
      <w:r>
        <w:rPr>
          <w:lang w:val="en-GB"/>
        </w:rPr>
        <w:t>Starting point</w:t>
      </w:r>
      <w:bookmarkEnd w:id="60"/>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61" w:name="_Toc25220653"/>
      <w:r>
        <w:rPr>
          <w:lang w:val="en-GB"/>
        </w:rPr>
        <w:t>Approach</w:t>
      </w:r>
      <w:bookmarkEnd w:id="61"/>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62" w:name="_Toc25220654"/>
      <w:r>
        <w:rPr>
          <w:lang w:val="en-GB"/>
        </w:rPr>
        <w:t>Background information</w:t>
      </w:r>
      <w:bookmarkEnd w:id="62"/>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4E4DCBA2" w:rsidR="00A814E2" w:rsidRDefault="00A814E2" w:rsidP="0034794A">
      <w:pPr>
        <w:rPr>
          <w:lang w:val="en-GB"/>
        </w:rPr>
      </w:pPr>
      <w:r>
        <w:rPr>
          <w:lang w:val="en-GB"/>
        </w:rPr>
        <w:t xml:space="preserve">This can be prevented! for example every time there is an </w:t>
      </w:r>
      <w:r w:rsidR="002108F3">
        <w:rPr>
          <w:lang w:val="en-GB"/>
        </w:rPr>
        <w:t>“it</w:t>
      </w:r>
      <w:r>
        <w:rPr>
          <w:lang w:val="en-GB"/>
        </w:rPr>
        <w:t xml:space="preserve">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63" w:name="_Toc25220655"/>
      <w:r>
        <w:rPr>
          <w:lang w:val="en-GB"/>
        </w:rPr>
        <w:t>Execution</w:t>
      </w:r>
      <w:bookmarkEnd w:id="63"/>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44"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3F24BCBF" w:rsidR="008F27DE" w:rsidRPr="00B66195" w:rsidRDefault="008F27DE" w:rsidP="003F6413">
      <w:pPr>
        <w:rPr>
          <w:rFonts w:cstheme="minorHAnsi"/>
          <w:lang w:val="en-GB"/>
        </w:rPr>
      </w:pPr>
      <w:r w:rsidRPr="00B66195">
        <w:rPr>
          <w:rFonts w:cstheme="minorHAnsi"/>
          <w:lang w:val="en-GB"/>
        </w:rPr>
        <w:t xml:space="preserve">After following the </w:t>
      </w:r>
      <w:r w:rsidR="002108F3" w:rsidRPr="00B66195">
        <w:rPr>
          <w:rFonts w:cstheme="minorHAnsi"/>
          <w:lang w:val="en-GB"/>
        </w:rPr>
        <w:t>instruction,</w:t>
      </w:r>
      <w:r w:rsidRPr="00B66195">
        <w:rPr>
          <w:rFonts w:cstheme="minorHAnsi"/>
          <w:lang w:val="en-GB"/>
        </w:rPr>
        <w:t xml:space="preserve"> I got this clause. This will change the WHERE …. IS … </w:t>
      </w:r>
      <w:r w:rsidR="002108F3" w:rsidRPr="00B66195">
        <w:rPr>
          <w:rFonts w:cstheme="minorHAnsi"/>
          <w:lang w:val="en-GB"/>
        </w:rPr>
        <w:t>with’</w:t>
      </w:r>
      <w:r w:rsidRPr="00B66195">
        <w:rPr>
          <w:rFonts w:cstheme="minorHAnsi"/>
          <w:lang w:val="en-GB"/>
        </w:rPr>
        <w:t xml:space="preserve">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33FDF02E" w:rsidR="00DB051A" w:rsidRPr="00B66195" w:rsidRDefault="002108F3" w:rsidP="00634CA7">
      <w:pPr>
        <w:spacing w:after="0" w:line="240" w:lineRule="auto"/>
        <w:rPr>
          <w:rFonts w:eastAsia="Times New Roman" w:cstheme="minorHAnsi"/>
          <w:lang w:val="en-GB" w:eastAsia="nl-NL"/>
        </w:rPr>
      </w:pPr>
      <w:r w:rsidRPr="00B66195">
        <w:rPr>
          <w:rFonts w:eastAsia="Times New Roman" w:cstheme="minorHAnsi"/>
          <w:lang w:val="en-GB" w:eastAsia="nl-NL"/>
        </w:rPr>
        <w:t>So,</w:t>
      </w:r>
      <w:r w:rsidR="0084641A" w:rsidRPr="00B66195">
        <w:rPr>
          <w:rFonts w:eastAsia="Times New Roman" w:cstheme="minorHAnsi"/>
          <w:lang w:val="en-GB" w:eastAsia="nl-NL"/>
        </w:rPr>
        <w:t xml:space="preserve"> when adding select </w:t>
      </w:r>
      <w:r w:rsidRPr="00B66195">
        <w:rPr>
          <w:rFonts w:eastAsia="Times New Roman" w:cstheme="minorHAnsi"/>
          <w:lang w:val="en-GB" w:eastAsia="nl-NL"/>
        </w:rPr>
        <w:t>database(</w:t>
      </w:r>
      <w:r w:rsidR="0084641A" w:rsidRPr="00B66195">
        <w:rPr>
          <w:rFonts w:eastAsia="Times New Roman" w:cstheme="minorHAnsi"/>
          <w:lang w:val="en-GB" w:eastAsia="nl-NL"/>
        </w:rPr>
        <w:t>),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0084641A"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204D32" w:rsidP="00634CA7">
      <w:pPr>
        <w:spacing w:after="0" w:line="240" w:lineRule="auto"/>
        <w:rPr>
          <w:rFonts w:eastAsia="Times New Roman" w:cstheme="minorHAnsi"/>
          <w:lang w:val="en-GB" w:eastAsia="nl-NL"/>
        </w:rPr>
      </w:pPr>
      <w:hyperlink r:id="rId53"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0069050D"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w:t>
      </w:r>
      <w:r w:rsidR="002108F3" w:rsidRPr="00B66195">
        <w:rPr>
          <w:rFonts w:eastAsia="Times New Roman" w:cstheme="minorHAnsi"/>
          <w:lang w:val="en-GB" w:eastAsia="nl-NL"/>
        </w:rPr>
        <w:t>in each</w:t>
      </w:r>
      <w:r w:rsidRPr="00B66195">
        <w:rPr>
          <w:rFonts w:eastAsia="Times New Roman" w:cstheme="minorHAnsi"/>
          <w:lang w:val="en-GB" w:eastAsia="nl-NL"/>
        </w:rPr>
        <w:t xml:space="preserve">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7"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64" w:name="_Toc25220656"/>
      <w:r w:rsidRPr="00B66195">
        <w:rPr>
          <w:rFonts w:asciiTheme="minorHAnsi" w:hAnsiTheme="minorHAnsi" w:cstheme="minorHAnsi"/>
          <w:sz w:val="22"/>
          <w:szCs w:val="22"/>
          <w:lang w:val="en-GB"/>
        </w:rPr>
        <w:t>Afterthoughts</w:t>
      </w:r>
      <w:bookmarkEnd w:id="64"/>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3AEFF786"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EC61090" w14:textId="27F9F31A" w:rsidR="00143DB1" w:rsidRDefault="00143DB1" w:rsidP="00634CA7">
      <w:pPr>
        <w:pStyle w:val="Heading2"/>
        <w:rPr>
          <w:lang w:val="en-GB"/>
        </w:rPr>
      </w:pPr>
      <w:bookmarkStart w:id="65" w:name="_Toc25220657"/>
      <w:r w:rsidRPr="00370A6B">
        <w:rPr>
          <w:lang w:val="en-GB"/>
        </w:rPr>
        <w:lastRenderedPageBreak/>
        <w:t>XSS</w:t>
      </w:r>
      <w:bookmarkEnd w:id="65"/>
    </w:p>
    <w:p w14:paraId="5CE45CF2" w14:textId="77777777" w:rsidR="00806FD0" w:rsidRDefault="00806FD0" w:rsidP="00806FD0">
      <w:pPr>
        <w:pStyle w:val="Heading3"/>
        <w:rPr>
          <w:lang w:val="en-GB"/>
        </w:rPr>
      </w:pPr>
      <w:bookmarkStart w:id="66" w:name="_Toc25220658"/>
      <w:r w:rsidRPr="002C45F0">
        <w:rPr>
          <w:lang w:val="en-GB"/>
        </w:rPr>
        <w:t>Relevance</w:t>
      </w:r>
      <w:bookmarkEnd w:id="66"/>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67" w:name="_Toc25220659"/>
      <w:r>
        <w:rPr>
          <w:lang w:val="en-GB"/>
        </w:rPr>
        <w:t>Starting point</w:t>
      </w:r>
      <w:bookmarkEnd w:id="67"/>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68" w:name="_Toc25220660"/>
      <w:r>
        <w:rPr>
          <w:lang w:val="en-GB"/>
        </w:rPr>
        <w:t>Approach</w:t>
      </w:r>
      <w:bookmarkEnd w:id="68"/>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69" w:name="_Toc25220661"/>
      <w:r>
        <w:rPr>
          <w:lang w:val="en-GB"/>
        </w:rPr>
        <w:t>Background information</w:t>
      </w:r>
      <w:bookmarkEnd w:id="69"/>
    </w:p>
    <w:p w14:paraId="4ED14B9E" w14:textId="18095DF8"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BF008E">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204D32" w:rsidP="00806FD0">
      <w:pPr>
        <w:rPr>
          <w:lang w:val="en-GB"/>
        </w:rPr>
      </w:pPr>
      <w:hyperlink r:id="rId58"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70" w:name="_Toc25220662"/>
      <w:r>
        <w:rPr>
          <w:lang w:val="en-GB"/>
        </w:rPr>
        <w:t>Execution</w:t>
      </w:r>
      <w:bookmarkEnd w:id="70"/>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204D32" w:rsidP="00DD1DDD">
      <w:pPr>
        <w:rPr>
          <w:lang w:val="en-GB"/>
        </w:rPr>
      </w:pPr>
      <w:hyperlink r:id="rId59" w:history="1">
        <w:r w:rsidR="00413454" w:rsidRPr="00806FD0">
          <w:rPr>
            <w:rStyle w:val="Hyperlink"/>
            <w:lang w:val="en-GB"/>
          </w:rPr>
          <w:t>https://www.owasp.org/index.php/Cross-site_Scripting_(XSS)</w:t>
        </w:r>
      </w:hyperlink>
    </w:p>
    <w:p w14:paraId="51DBB2EA" w14:textId="1216DEDB" w:rsidR="00413454" w:rsidRPr="00F81BED" w:rsidRDefault="00204D32" w:rsidP="00DD1DDD">
      <w:pPr>
        <w:rPr>
          <w:lang w:val="en-GB"/>
        </w:rPr>
      </w:pPr>
      <w:hyperlink r:id="rId60"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lastRenderedPageBreak/>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3344" cy="3415898"/>
                    </a:xfrm>
                    <a:prstGeom prst="rect">
                      <a:avLst/>
                    </a:prstGeom>
                  </pic:spPr>
                </pic:pic>
              </a:graphicData>
            </a:graphic>
          </wp:inline>
        </w:drawing>
      </w:r>
    </w:p>
    <w:p w14:paraId="6DAEC6CC" w14:textId="76CAFAD4"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2108F3">
        <w:rPr>
          <w:lang w:val="en-GB"/>
        </w:rPr>
        <w:t>;(“after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1810" cy="3780195"/>
                    </a:xfrm>
                    <a:prstGeom prst="rect">
                      <a:avLst/>
                    </a:prstGeom>
                  </pic:spPr>
                </pic:pic>
              </a:graphicData>
            </a:graphic>
          </wp:inline>
        </w:drawing>
      </w:r>
    </w:p>
    <w:p w14:paraId="27908013" w14:textId="0E550B7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 xml:space="preserve">with finding the answer. This challenge places an \ before </w:t>
      </w:r>
      <w:r w:rsidR="002108F3" w:rsidRPr="009F7F1E">
        <w:rPr>
          <w:rFonts w:cstheme="minorHAnsi"/>
          <w:lang w:val="en-GB"/>
        </w:rPr>
        <w:t>every</w:t>
      </w:r>
      <w:r w:rsidR="002108F3">
        <w:rPr>
          <w:rFonts w:cstheme="minorHAnsi"/>
          <w:lang w:val="en-GB"/>
        </w:rPr>
        <w:t>”</w:t>
      </w:r>
      <w:r w:rsidR="00586A0B" w:rsidRPr="009F7F1E">
        <w:rPr>
          <w:rFonts w:cstheme="minorHAnsi"/>
          <w:lang w:val="en-GB"/>
        </w:rPr>
        <w:t xml:space="preserve"> making it harder to not get </w:t>
      </w:r>
      <w:r w:rsidR="002108F3" w:rsidRPr="009F7F1E">
        <w:rPr>
          <w:rFonts w:cstheme="minorHAnsi"/>
          <w:lang w:val="en-GB"/>
        </w:rPr>
        <w:t>an</w:t>
      </w:r>
      <w:r w:rsidR="00586A0B" w:rsidRPr="009F7F1E">
        <w:rPr>
          <w:rFonts w:cstheme="minorHAnsi"/>
          <w:lang w:val="en-GB"/>
        </w:rPr>
        <w:t xml:space="preserve">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lastRenderedPageBreak/>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63"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28252636"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w:t>
      </w:r>
      <w:r w:rsidR="002108F3">
        <w:rPr>
          <w:rFonts w:eastAsia="Times New Roman" w:cstheme="minorHAnsi"/>
          <w:lang w:val="en-GB" w:eastAsia="nl-NL"/>
        </w:rPr>
        <w:t>easier</w:t>
      </w:r>
      <w:r>
        <w:rPr>
          <w:rFonts w:eastAsia="Times New Roman" w:cstheme="minorHAnsi"/>
          <w:lang w:val="en-GB" w:eastAsia="nl-NL"/>
        </w:rPr>
        <w:t xml:space="preserve">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631DF4" wp14:editId="4897E0B2">
            <wp:extent cx="4168140" cy="2622087"/>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2816" cy="2637610"/>
                    </a:xfrm>
                    <a:prstGeom prst="rect">
                      <a:avLst/>
                    </a:prstGeom>
                  </pic:spPr>
                </pic:pic>
              </a:graphicData>
            </a:graphic>
          </wp:inline>
        </w:drawing>
      </w:r>
      <w:r w:rsidRPr="009F7F1E">
        <w:rPr>
          <w:rFonts w:cstheme="minorHAnsi"/>
          <w:noProof/>
        </w:rPr>
        <w:drawing>
          <wp:inline distT="0" distB="0" distL="0" distR="0" wp14:anchorId="5764E372" wp14:editId="517D47EB">
            <wp:extent cx="4160520" cy="240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613" cy="2426626"/>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71" w:name="_Toc25220663"/>
      <w:r w:rsidRPr="00B66195">
        <w:rPr>
          <w:rFonts w:asciiTheme="minorHAnsi" w:hAnsiTheme="minorHAnsi" w:cstheme="minorHAnsi"/>
          <w:sz w:val="22"/>
          <w:szCs w:val="22"/>
          <w:lang w:val="en-GB"/>
        </w:rPr>
        <w:t>Afterthoughts</w:t>
      </w:r>
      <w:bookmarkEnd w:id="71"/>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133CEE3C"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97E7E8C" w14:textId="4E3CF2D7" w:rsidR="00143DB1" w:rsidRDefault="00143DB1" w:rsidP="00634CA7">
      <w:pPr>
        <w:pStyle w:val="Heading2"/>
        <w:rPr>
          <w:lang w:val="en-GB"/>
        </w:rPr>
      </w:pPr>
      <w:bookmarkStart w:id="72" w:name="_Toc25220664"/>
      <w:r w:rsidRPr="00370A6B">
        <w:rPr>
          <w:lang w:val="en-GB"/>
        </w:rPr>
        <w:lastRenderedPageBreak/>
        <w:t>CSRF</w:t>
      </w:r>
      <w:bookmarkEnd w:id="72"/>
    </w:p>
    <w:p w14:paraId="4D1551EB" w14:textId="77777777" w:rsidR="003B2D28" w:rsidRDefault="003B2D28" w:rsidP="003B2D28">
      <w:pPr>
        <w:pStyle w:val="Heading3"/>
        <w:rPr>
          <w:lang w:val="en-GB"/>
        </w:rPr>
      </w:pPr>
      <w:bookmarkStart w:id="73" w:name="_Toc25220665"/>
      <w:r w:rsidRPr="002C45F0">
        <w:rPr>
          <w:lang w:val="en-GB"/>
        </w:rPr>
        <w:t>Relevance</w:t>
      </w:r>
      <w:bookmarkEnd w:id="73"/>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74" w:name="_Toc25220666"/>
      <w:r>
        <w:rPr>
          <w:lang w:val="en-GB"/>
        </w:rPr>
        <w:t>Starting point</w:t>
      </w:r>
      <w:bookmarkEnd w:id="74"/>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75" w:name="_Toc25220667"/>
      <w:r>
        <w:rPr>
          <w:lang w:val="en-GB"/>
        </w:rPr>
        <w:t>Approach</w:t>
      </w:r>
      <w:bookmarkEnd w:id="75"/>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76" w:name="_Toc25220668"/>
      <w:r>
        <w:rPr>
          <w:lang w:val="en-GB"/>
        </w:rPr>
        <w:t>Background information</w:t>
      </w:r>
      <w:bookmarkEnd w:id="76"/>
    </w:p>
    <w:p w14:paraId="7DF5D4FF" w14:textId="24F7463E" w:rsidR="004B4822" w:rsidRDefault="004B4822" w:rsidP="003B2D28">
      <w:pPr>
        <w:rPr>
          <w:lang w:val="en-GB"/>
        </w:rPr>
      </w:pPr>
      <w:r>
        <w:rPr>
          <w:lang w:val="en-GB"/>
        </w:rPr>
        <w:t xml:space="preserve">First I watched this YouTube video: </w:t>
      </w:r>
      <w:hyperlink r:id="rId71"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77" w:name="_Toc25220669"/>
      <w:r>
        <w:rPr>
          <w:lang w:val="en-GB"/>
        </w:rPr>
        <w:t>Execution</w:t>
      </w:r>
      <w:bookmarkEnd w:id="77"/>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drawing>
          <wp:inline distT="0" distB="0" distL="0" distR="0" wp14:anchorId="342EB3AA" wp14:editId="1010556D">
            <wp:extent cx="3992880" cy="2892549"/>
            <wp:effectExtent l="0" t="0" r="7620" b="317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3715" cy="2900398"/>
                    </a:xfrm>
                    <a:prstGeom prst="rect">
                      <a:avLst/>
                    </a:prstGeom>
                  </pic:spPr>
                </pic:pic>
              </a:graphicData>
            </a:graphic>
          </wp:inline>
        </w:drawing>
      </w:r>
    </w:p>
    <w:p w14:paraId="5A7FECD5" w14:textId="77777777" w:rsidR="0079642F" w:rsidRDefault="0079642F" w:rsidP="0013583F">
      <w:pPr>
        <w:rPr>
          <w:b/>
          <w:bCs/>
          <w:lang w:val="en-GB"/>
        </w:rPr>
      </w:pPr>
    </w:p>
    <w:p w14:paraId="4D46EB2B" w14:textId="5DA9E9EC" w:rsidR="00A52F0A" w:rsidRPr="00A52F0A" w:rsidRDefault="00A52F0A" w:rsidP="0013583F">
      <w:pPr>
        <w:rPr>
          <w:b/>
          <w:bCs/>
          <w:lang w:val="en-GB"/>
        </w:rPr>
      </w:pPr>
      <w:r>
        <w:rPr>
          <w:b/>
          <w:bCs/>
          <w:lang w:val="en-GB"/>
        </w:rPr>
        <w:lastRenderedPageBreak/>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t>I needed something to start with</w:t>
      </w:r>
      <w:r w:rsidR="004B2E8D">
        <w:rPr>
          <w:lang w:val="en-GB"/>
        </w:rPr>
        <w:t>,</w:t>
      </w:r>
      <w:r w:rsidR="00075A56">
        <w:rPr>
          <w:lang w:val="en-GB"/>
        </w:rPr>
        <w:t xml:space="preserve"> I had no idea about what to do. I eventually used these sources </w:t>
      </w:r>
      <w:hyperlink r:id="rId75" w:history="1">
        <w:r w:rsidR="00075A56" w:rsidRPr="00AA5647">
          <w:rPr>
            <w:rStyle w:val="Hyperlink"/>
            <w:lang w:val="en-GB"/>
          </w:rPr>
          <w:t>https://www.hackingarticles.in/csrf-attack-in-dvwa/</w:t>
        </w:r>
      </w:hyperlink>
    </w:p>
    <w:p w14:paraId="2F8EA31B" w14:textId="7780890F" w:rsidR="00075A56" w:rsidRDefault="00204D32" w:rsidP="00586A0B">
      <w:pPr>
        <w:rPr>
          <w:lang w:val="en-GB"/>
        </w:rPr>
      </w:pPr>
      <w:hyperlink r:id="rId76" w:history="1">
        <w:r w:rsidR="00075A56" w:rsidRPr="00AA5647">
          <w:rPr>
            <w:rStyle w:val="Hyperlink"/>
            <w:lang w:val="en-GB"/>
          </w:rPr>
          <w:t>https://medium.com/@dannybeton/dvwa-csrf-tutorial-medium-security-e14724ceee8a</w:t>
        </w:r>
      </w:hyperlink>
    </w:p>
    <w:p w14:paraId="5454E040" w14:textId="4751D03A" w:rsidR="00075A56" w:rsidRDefault="00204D32" w:rsidP="00586A0B">
      <w:pPr>
        <w:rPr>
          <w:lang w:val="en-GB"/>
        </w:rPr>
      </w:pPr>
      <w:hyperlink r:id="rId77"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lastRenderedPageBreak/>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9984" cy="2008911"/>
                    </a:xfrm>
                    <a:prstGeom prst="rect">
                      <a:avLst/>
                    </a:prstGeom>
                  </pic:spPr>
                </pic:pic>
              </a:graphicData>
            </a:graphic>
          </wp:inline>
        </w:drawing>
      </w:r>
    </w:p>
    <w:p w14:paraId="351AD9AF" w14:textId="73BF93AA" w:rsidR="005B134A" w:rsidRDefault="005B134A" w:rsidP="00586A0B">
      <w:pPr>
        <w:rPr>
          <w:lang w:val="en-GB"/>
        </w:rPr>
      </w:pPr>
      <w:r>
        <w:rPr>
          <w:lang w:val="en-GB"/>
        </w:rPr>
        <w:t>The last thing I need to add is the target location inside this form. For this I will be adding my localhost/dvwa</w:t>
      </w:r>
      <w:r w:rsidR="002108F3">
        <w:rPr>
          <w:lang w:val="en-GB"/>
        </w:rPr>
        <w:t>….</w:t>
      </w:r>
      <w:r>
        <w:rPr>
          <w:lang w:val="en-GB"/>
        </w:rPr>
        <w:t xml:space="preserve"> URL. By doing this the target location will be that page. Once the user clicks on change, it than redirects to localhost/dvwa…. And change the password.</w:t>
      </w:r>
      <w:r w:rsidR="00897CE3">
        <w:rPr>
          <w:lang w:val="en-GB"/>
        </w:rPr>
        <w:t xml:space="preserve"> In the image above it doesn’t look appealing to fill in a new password. But if I would create a fake forum website that </w:t>
      </w:r>
      <w:r w:rsidR="00897CE3">
        <w:rPr>
          <w:lang w:val="en-GB"/>
        </w:rPr>
        <w:lastRenderedPageBreak/>
        <w:t xml:space="preserve">needs a password and a password check when “registering” than </w:t>
      </w:r>
      <w:r w:rsidR="00F43E0A">
        <w:rPr>
          <w:lang w:val="en-GB"/>
        </w:rPr>
        <w:t>the user would click on it faster.</w:t>
      </w:r>
      <w:r w:rsidR="001941D7">
        <w:rPr>
          <w:lang w:val="en-GB"/>
        </w:rPr>
        <w:t xml:space="preserve"> Or I could even recreate the DVWA website so he would think he is on the legit</w:t>
      </w:r>
      <w:r w:rsidR="00B07C23">
        <w:rPr>
          <w:lang w:val="en-GB"/>
        </w:rPr>
        <w:t xml:space="preserve"> DVWA page.</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9807" cy="2921110"/>
                    </a:xfrm>
                    <a:prstGeom prst="rect">
                      <a:avLst/>
                    </a:prstGeom>
                  </pic:spPr>
                </pic:pic>
              </a:graphicData>
            </a:graphic>
          </wp:inline>
        </w:drawing>
      </w:r>
    </w:p>
    <w:p w14:paraId="06F8B1F0" w14:textId="2A74D6A2" w:rsidR="00F54EE0" w:rsidRDefault="00897CE3" w:rsidP="00586A0B">
      <w:pPr>
        <w:rPr>
          <w:lang w:val="en-GB"/>
        </w:rPr>
      </w:pPr>
      <w:r>
        <w:rPr>
          <w:lang w:val="en-GB"/>
        </w:rPr>
        <w:t xml:space="preserve">This will only work when a user is already logged in or when the </w:t>
      </w:r>
      <w:r w:rsidR="00A70DAB">
        <w:rPr>
          <w:lang w:val="en-GB"/>
        </w:rPr>
        <w:t>user’s</w:t>
      </w:r>
      <w:r>
        <w:rPr>
          <w:lang w:val="en-GB"/>
        </w:rPr>
        <w:t xml:space="preserve"> cookies help the user to automatically log in when he wants to brows the dvwa website.</w:t>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78" w:name="_Toc25220670"/>
      <w:r w:rsidRPr="00B66195">
        <w:rPr>
          <w:rFonts w:asciiTheme="minorHAnsi" w:hAnsiTheme="minorHAnsi" w:cstheme="minorHAnsi"/>
          <w:sz w:val="22"/>
          <w:szCs w:val="22"/>
          <w:lang w:val="en-GB"/>
        </w:rPr>
        <w:t>Afterthoughts</w:t>
      </w:r>
      <w:bookmarkEnd w:id="78"/>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06D06F06" w14:textId="77777777" w:rsidR="001941D7" w:rsidRDefault="001941D7">
      <w:pPr>
        <w:rPr>
          <w:rFonts w:asciiTheme="majorHAnsi" w:eastAsiaTheme="majorEastAsia" w:hAnsiTheme="majorHAnsi" w:cstheme="majorBidi"/>
          <w:color w:val="2F5496" w:themeColor="accent1" w:themeShade="BF"/>
          <w:sz w:val="26"/>
          <w:szCs w:val="26"/>
          <w:lang w:val="en-GB"/>
        </w:rPr>
      </w:pPr>
      <w:r>
        <w:rPr>
          <w:lang w:val="en-GB"/>
        </w:rPr>
        <w:br w:type="page"/>
      </w:r>
    </w:p>
    <w:p w14:paraId="694CA78E" w14:textId="123498A3" w:rsidR="00143DB1" w:rsidRDefault="00143DB1" w:rsidP="00634CA7">
      <w:pPr>
        <w:pStyle w:val="Heading2"/>
        <w:rPr>
          <w:lang w:val="en-GB"/>
        </w:rPr>
      </w:pPr>
      <w:bookmarkStart w:id="79" w:name="_Toc25220671"/>
      <w:r w:rsidRPr="00370A6B">
        <w:rPr>
          <w:lang w:val="en-GB"/>
        </w:rPr>
        <w:lastRenderedPageBreak/>
        <w:t>Path Traversal, File inclusion and Command Injection</w:t>
      </w:r>
      <w:bookmarkEnd w:id="79"/>
      <w:r w:rsidRPr="00370A6B">
        <w:rPr>
          <w:lang w:val="en-GB"/>
        </w:rPr>
        <w:t xml:space="preserve"> </w:t>
      </w:r>
    </w:p>
    <w:p w14:paraId="0282C4CC" w14:textId="77777777" w:rsidR="008358E6" w:rsidRDefault="008358E6" w:rsidP="008358E6">
      <w:pPr>
        <w:pStyle w:val="Heading3"/>
        <w:rPr>
          <w:lang w:val="en-GB"/>
        </w:rPr>
      </w:pPr>
      <w:bookmarkStart w:id="80" w:name="_Toc25220672"/>
      <w:r w:rsidRPr="002C45F0">
        <w:rPr>
          <w:lang w:val="en-GB"/>
        </w:rPr>
        <w:t>Relevance</w:t>
      </w:r>
      <w:bookmarkEnd w:id="80"/>
    </w:p>
    <w:p w14:paraId="2670760C" w14:textId="347DF6B1" w:rsidR="008358E6" w:rsidRDefault="008478B7" w:rsidP="00F43E0A">
      <w:pPr>
        <w:rPr>
          <w:lang w:val="en-GB"/>
        </w:rPr>
      </w:pPr>
      <w:r>
        <w:rPr>
          <w:lang w:val="en-GB"/>
        </w:rPr>
        <w:t xml:space="preserve">These 3 subjects are mostly used when the user </w:t>
      </w:r>
      <w:r w:rsidR="002108F3">
        <w:rPr>
          <w:lang w:val="en-GB"/>
        </w:rPr>
        <w:t>can</w:t>
      </w:r>
      <w:r>
        <w:rPr>
          <w:lang w:val="en-GB"/>
        </w:rPr>
        <w:t xml:space="preserve">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81" w:name="_Toc25220673"/>
      <w:r>
        <w:rPr>
          <w:lang w:val="en-GB"/>
        </w:rPr>
        <w:t>Starting point</w:t>
      </w:r>
      <w:bookmarkEnd w:id="81"/>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82" w:name="_Toc25220674"/>
      <w:r>
        <w:rPr>
          <w:lang w:val="en-GB"/>
        </w:rPr>
        <w:t>Approach</w:t>
      </w:r>
      <w:bookmarkEnd w:id="82"/>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83" w:name="_Toc25220675"/>
      <w:r>
        <w:rPr>
          <w:lang w:val="en-GB"/>
        </w:rPr>
        <w:t>Background information</w:t>
      </w:r>
      <w:bookmarkEnd w:id="83"/>
    </w:p>
    <w:p w14:paraId="2D1FF8C0" w14:textId="704F0267" w:rsidR="008169E4" w:rsidRDefault="008169E4" w:rsidP="00C870DC">
      <w:pPr>
        <w:rPr>
          <w:lang w:val="en-GB"/>
        </w:rPr>
      </w:pPr>
      <w:r>
        <w:rPr>
          <w:b/>
          <w:bCs/>
          <w:lang w:val="en-GB"/>
        </w:rPr>
        <w:t>File inclusion: “</w:t>
      </w:r>
      <w:r w:rsidRPr="008169E4">
        <w:rPr>
          <w:lang w:val="en-GB"/>
        </w:rPr>
        <w:t>A file inclusion vulnerability is a type of web vulnerability that is most commonly found to affect web applications that rely on a scripting run time. This issue is caused when an application builds a path to executable code using an attacker-controlled variable in a way that allows the attacker to control which file is executed at run time.</w:t>
      </w:r>
      <w:r>
        <w:rPr>
          <w:lang w:val="en-GB"/>
        </w:rPr>
        <w:t>”</w:t>
      </w:r>
      <w:r w:rsidR="00D90875">
        <w:rPr>
          <w:lang w:val="en-GB"/>
        </w:rPr>
        <w:t xml:space="preserve"> </w:t>
      </w:r>
      <w:sdt>
        <w:sdtPr>
          <w:rPr>
            <w:lang w:val="en-GB"/>
          </w:rPr>
          <w:id w:val="1139697112"/>
          <w:citation/>
        </w:sdtPr>
        <w:sdtContent>
          <w:r w:rsidR="00D90875">
            <w:rPr>
              <w:lang w:val="en-GB"/>
            </w:rPr>
            <w:fldChar w:fldCharType="begin"/>
          </w:r>
          <w:r w:rsidR="00D90875">
            <w:rPr>
              <w:lang w:val="en-GB"/>
            </w:rPr>
            <w:instrText xml:space="preserve"> CITATION Fil19 \l 2057 </w:instrText>
          </w:r>
          <w:r w:rsidR="00D90875">
            <w:rPr>
              <w:lang w:val="en-GB"/>
            </w:rPr>
            <w:fldChar w:fldCharType="separate"/>
          </w:r>
          <w:r w:rsidR="00BF008E">
            <w:rPr>
              <w:noProof/>
              <w:lang w:val="en-GB"/>
            </w:rPr>
            <w:t>(File inclusion vulnerability, 2019)</w:t>
          </w:r>
          <w:r w:rsidR="00D90875">
            <w:rPr>
              <w:lang w:val="en-GB"/>
            </w:rPr>
            <w:fldChar w:fldCharType="end"/>
          </w:r>
        </w:sdtContent>
      </w:sdt>
    </w:p>
    <w:p w14:paraId="71666CCE" w14:textId="25D849A4" w:rsidR="00D90875" w:rsidRDefault="00D90875" w:rsidP="00D90875">
      <w:pPr>
        <w:rPr>
          <w:lang w:val="en-GB"/>
        </w:rPr>
      </w:pPr>
      <w:r>
        <w:rPr>
          <w:b/>
          <w:bCs/>
          <w:lang w:val="en-GB"/>
        </w:rPr>
        <w:t>Path traversal: “</w:t>
      </w:r>
      <w:r w:rsidRPr="00D90875">
        <w:rPr>
          <w:lang w:val="en-GB"/>
        </w:rPr>
        <w:t>A path traversal attack (also known as directory traversal)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w:t>
      </w:r>
      <w:r>
        <w:rPr>
          <w:lang w:val="en-GB"/>
        </w:rPr>
        <w:t xml:space="preserve">” </w:t>
      </w:r>
      <w:sdt>
        <w:sdtPr>
          <w:rPr>
            <w:lang w:val="en-GB"/>
          </w:rPr>
          <w:id w:val="-287819010"/>
          <w:citation/>
        </w:sdtPr>
        <w:sdtContent>
          <w:r>
            <w:rPr>
              <w:lang w:val="en-GB"/>
            </w:rPr>
            <w:fldChar w:fldCharType="begin"/>
          </w:r>
          <w:r>
            <w:rPr>
              <w:lang w:val="en-GB"/>
            </w:rPr>
            <w:instrText xml:space="preserve"> CITATION Pat15 \l 2057 </w:instrText>
          </w:r>
          <w:r>
            <w:rPr>
              <w:lang w:val="en-GB"/>
            </w:rPr>
            <w:fldChar w:fldCharType="separate"/>
          </w:r>
          <w:r w:rsidR="00BF008E">
            <w:rPr>
              <w:noProof/>
              <w:lang w:val="en-GB"/>
            </w:rPr>
            <w:t>(Path Traversal, 2015)</w:t>
          </w:r>
          <w:r>
            <w:rPr>
              <w:lang w:val="en-GB"/>
            </w:rPr>
            <w:fldChar w:fldCharType="end"/>
          </w:r>
        </w:sdtContent>
      </w:sdt>
    </w:p>
    <w:p w14:paraId="5F21D0C4" w14:textId="05AD9215" w:rsidR="00D90875" w:rsidRPr="00D90875" w:rsidRDefault="00D90875" w:rsidP="00D90875">
      <w:pPr>
        <w:rPr>
          <w:lang w:val="en-GB"/>
        </w:rPr>
      </w:pPr>
      <w:r>
        <w:rPr>
          <w:b/>
          <w:bCs/>
          <w:lang w:val="en-GB"/>
        </w:rPr>
        <w:t xml:space="preserve">Command injection: </w:t>
      </w:r>
      <w:r>
        <w:rPr>
          <w:lang w:val="en-GB"/>
        </w:rPr>
        <w:t>“</w:t>
      </w:r>
      <w:r w:rsidRPr="00D90875">
        <w:rPr>
          <w:lang w:val="en-GB"/>
        </w:rPr>
        <w:t>Command injection is an attack in which the goal is execution of arbitrary commands on the host operating system via a vulnerable application. Command injection attacks are possible when an application passes unsafe user supplied data (forms, cookies, HTTP headers etc.) to a system shell. In this attack, the attacker-supplied operating system commands are usually executed with the privileges of the vulnerable application. Command injection attacks are possible largely due to insufficient input validation.</w:t>
      </w:r>
      <w:r>
        <w:rPr>
          <w:lang w:val="en-GB"/>
        </w:rPr>
        <w:t xml:space="preserve">” </w:t>
      </w:r>
      <w:sdt>
        <w:sdtPr>
          <w:rPr>
            <w:lang w:val="en-GB"/>
          </w:rPr>
          <w:id w:val="-389264647"/>
          <w:citation/>
        </w:sdtPr>
        <w:sdtContent>
          <w:r>
            <w:rPr>
              <w:lang w:val="en-GB"/>
            </w:rPr>
            <w:fldChar w:fldCharType="begin"/>
          </w:r>
          <w:r>
            <w:rPr>
              <w:lang w:val="en-GB"/>
            </w:rPr>
            <w:instrText xml:space="preserve"> CITATION Com18 \l 2057 </w:instrText>
          </w:r>
          <w:r>
            <w:rPr>
              <w:lang w:val="en-GB"/>
            </w:rPr>
            <w:fldChar w:fldCharType="separate"/>
          </w:r>
          <w:r w:rsidR="00BF008E">
            <w:rPr>
              <w:noProof/>
              <w:lang w:val="en-GB"/>
            </w:rPr>
            <w:t>(Command Injection, 2018)</w:t>
          </w:r>
          <w:r>
            <w:rPr>
              <w:lang w:val="en-GB"/>
            </w:rPr>
            <w:fldChar w:fldCharType="end"/>
          </w:r>
        </w:sdtContent>
      </w:sdt>
    </w:p>
    <w:p w14:paraId="6601B689" w14:textId="49F65686" w:rsidR="00D0360D" w:rsidRDefault="00D0360D" w:rsidP="00C870DC">
      <w:pPr>
        <w:rPr>
          <w:lang w:val="en-GB"/>
        </w:rPr>
      </w:pPr>
    </w:p>
    <w:p w14:paraId="10EC133E" w14:textId="77777777" w:rsidR="00D90875" w:rsidRDefault="00D90875">
      <w:pPr>
        <w:rPr>
          <w:rFonts w:asciiTheme="majorHAnsi" w:eastAsiaTheme="majorEastAsia" w:hAnsiTheme="majorHAnsi" w:cstheme="majorBidi"/>
          <w:color w:val="1F3763" w:themeColor="accent1" w:themeShade="7F"/>
          <w:sz w:val="24"/>
          <w:szCs w:val="24"/>
          <w:lang w:val="en-GB"/>
        </w:rPr>
      </w:pPr>
      <w:r>
        <w:rPr>
          <w:lang w:val="en-GB"/>
        </w:rPr>
        <w:br w:type="page"/>
      </w:r>
    </w:p>
    <w:p w14:paraId="1B065142" w14:textId="4E11836F" w:rsidR="00856420" w:rsidRDefault="00A31E50" w:rsidP="00A31E50">
      <w:pPr>
        <w:pStyle w:val="Heading3"/>
        <w:rPr>
          <w:lang w:val="en-GB"/>
        </w:rPr>
      </w:pPr>
      <w:bookmarkStart w:id="84" w:name="_Toc25220676"/>
      <w:r>
        <w:rPr>
          <w:lang w:val="en-GB"/>
        </w:rPr>
        <w:lastRenderedPageBreak/>
        <w:t>Execution</w:t>
      </w:r>
      <w:bookmarkEnd w:id="84"/>
    </w:p>
    <w:p w14:paraId="1E7C9C6F" w14:textId="7F3280D6" w:rsidR="00856420" w:rsidRDefault="00856420" w:rsidP="00C870DC">
      <w:pPr>
        <w:rPr>
          <w:b/>
          <w:bCs/>
          <w:lang w:val="en-GB"/>
        </w:rPr>
      </w:pPr>
      <w:r>
        <w:rPr>
          <w:b/>
          <w:bCs/>
          <w:lang w:val="en-GB"/>
        </w:rPr>
        <w:t>Command injection</w:t>
      </w:r>
    </w:p>
    <w:p w14:paraId="4F858A00" w14:textId="4E41B849" w:rsidR="007309B1" w:rsidRPr="007309B1" w:rsidRDefault="007309B1" w:rsidP="00C870DC">
      <w:pPr>
        <w:rPr>
          <w:lang w:val="en-GB"/>
        </w:rPr>
      </w:pPr>
      <w:r>
        <w:rPr>
          <w:lang w:val="en-GB"/>
        </w:rPr>
        <w:t xml:space="preserve">Were SQL injection could use </w:t>
      </w:r>
      <w:r w:rsidR="00350BEC">
        <w:rPr>
          <w:lang w:val="en-GB"/>
        </w:rPr>
        <w:t>‘</w:t>
      </w:r>
      <w:r w:rsidR="008468E7">
        <w:rPr>
          <w:lang w:val="en-GB"/>
        </w:rPr>
        <w:t xml:space="preserve"> </w:t>
      </w:r>
      <w:r>
        <w:rPr>
          <w:lang w:val="en-GB"/>
        </w:rPr>
        <w:t xml:space="preserve">to inject the </w:t>
      </w:r>
      <w:r w:rsidRPr="00204D32">
        <w:rPr>
          <w:b/>
          <w:bCs/>
          <w:lang w:val="en-GB"/>
        </w:rPr>
        <w:t xml:space="preserve">easy </w:t>
      </w:r>
      <w:r w:rsidR="002108F3" w:rsidRPr="00204D32">
        <w:rPr>
          <w:b/>
          <w:bCs/>
          <w:lang w:val="en-GB"/>
        </w:rPr>
        <w:t>level</w:t>
      </w:r>
      <w:r>
        <w:rPr>
          <w:lang w:val="en-GB"/>
        </w:rPr>
        <w:t xml:space="preserve"> of command injection </w:t>
      </w:r>
      <w:r w:rsidR="008468E7">
        <w:rPr>
          <w:lang w:val="en-GB"/>
        </w:rPr>
        <w:t xml:space="preserve">can </w:t>
      </w:r>
      <w:r>
        <w:rPr>
          <w:lang w:val="en-GB"/>
        </w:rPr>
        <w:t xml:space="preserve">use </w:t>
      </w:r>
      <w:r w:rsidR="00204D32">
        <w:rPr>
          <w:lang w:val="en-GB"/>
        </w:rPr>
        <w:t xml:space="preserve">| and ; and </w:t>
      </w:r>
      <w:r>
        <w:rPr>
          <w:lang w:val="en-GB"/>
        </w:rPr>
        <w:t xml:space="preserve"> </w:t>
      </w:r>
      <w:r w:rsidR="00204D32">
        <w:rPr>
          <w:lang w:val="en-GB"/>
        </w:rPr>
        <w:t xml:space="preserve">&amp;&amp; </w:t>
      </w:r>
      <w:r>
        <w:rPr>
          <w:lang w:val="en-GB"/>
        </w:rPr>
        <w:t>for injection</w:t>
      </w:r>
      <w:r w:rsidR="00C637AC">
        <w:rPr>
          <w:lang w:val="en-GB"/>
        </w:rPr>
        <w:t>s</w:t>
      </w:r>
      <w:r>
        <w:rPr>
          <w:lang w:val="en-GB"/>
        </w:rPr>
        <w:t>.</w:t>
      </w:r>
      <w:r w:rsidR="00204D32">
        <w:rPr>
          <w:lang w:val="en-GB"/>
        </w:rPr>
        <w:t xml:space="preserve"> </w:t>
      </w:r>
      <w:sdt>
        <w:sdtPr>
          <w:rPr>
            <w:lang w:val="en-GB"/>
          </w:rPr>
          <w:id w:val="912509212"/>
          <w:citation/>
        </w:sdtPr>
        <w:sdtContent>
          <w:r w:rsidR="00204D32">
            <w:rPr>
              <w:lang w:val="en-GB"/>
            </w:rPr>
            <w:fldChar w:fldCharType="begin"/>
          </w:r>
          <w:r w:rsidR="00204D32">
            <w:rPr>
              <w:lang w:val="en-GB"/>
            </w:rPr>
            <w:instrText xml:space="preserve"> CITATION You18 \l 2057 </w:instrText>
          </w:r>
          <w:r w:rsidR="00204D32">
            <w:rPr>
              <w:lang w:val="en-GB"/>
            </w:rPr>
            <w:fldChar w:fldCharType="separate"/>
          </w:r>
          <w:r w:rsidR="00BF008E">
            <w:rPr>
              <w:noProof/>
              <w:lang w:val="en-GB"/>
            </w:rPr>
            <w:t>(Young, 2018)</w:t>
          </w:r>
          <w:r w:rsidR="00204D32">
            <w:rPr>
              <w:lang w:val="en-GB"/>
            </w:rPr>
            <w:fldChar w:fldCharType="end"/>
          </w:r>
        </w:sdtContent>
      </w:sdt>
      <w:r w:rsidR="00204D32">
        <w:rPr>
          <w:lang w:val="en-GB"/>
        </w:rPr>
        <w:t xml:space="preserve"> Using this knowledge I was able to </w:t>
      </w:r>
    </w:p>
    <w:p w14:paraId="2933BB84" w14:textId="638C417B" w:rsidR="0089027A" w:rsidRDefault="0089027A" w:rsidP="00C870DC">
      <w:pPr>
        <w:rPr>
          <w:lang w:val="en-GB"/>
        </w:rPr>
      </w:pPr>
      <w:r>
        <w:rPr>
          <w:noProof/>
        </w:rPr>
        <w:drawing>
          <wp:inline distT="0" distB="0" distL="0" distR="0" wp14:anchorId="7B417135" wp14:editId="63CCBBDC">
            <wp:extent cx="4210050" cy="159361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2944" cy="1594714"/>
                    </a:xfrm>
                    <a:prstGeom prst="rect">
                      <a:avLst/>
                    </a:prstGeom>
                  </pic:spPr>
                </pic:pic>
              </a:graphicData>
            </a:graphic>
          </wp:inline>
        </w:drawing>
      </w:r>
    </w:p>
    <w:p w14:paraId="16B90166" w14:textId="218B8F4C" w:rsidR="00204D32" w:rsidRDefault="00204D32" w:rsidP="00C870DC">
      <w:pPr>
        <w:rPr>
          <w:lang w:val="en-GB"/>
        </w:rPr>
      </w:pPr>
      <w:r>
        <w:rPr>
          <w:noProof/>
        </w:rPr>
        <w:drawing>
          <wp:inline distT="0" distB="0" distL="0" distR="0" wp14:anchorId="6F3483BF" wp14:editId="2862F024">
            <wp:extent cx="4171950" cy="176774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7831" cy="1774473"/>
                    </a:xfrm>
                    <a:prstGeom prst="rect">
                      <a:avLst/>
                    </a:prstGeom>
                  </pic:spPr>
                </pic:pic>
              </a:graphicData>
            </a:graphic>
          </wp:inline>
        </w:drawing>
      </w:r>
    </w:p>
    <w:p w14:paraId="020528E2" w14:textId="6CD02E8F" w:rsidR="00204D32" w:rsidRDefault="00204D32" w:rsidP="00C870DC">
      <w:pPr>
        <w:rPr>
          <w:lang w:val="en-GB"/>
        </w:rPr>
      </w:pPr>
      <w:r>
        <w:rPr>
          <w:noProof/>
        </w:rPr>
        <w:drawing>
          <wp:inline distT="0" distB="0" distL="0" distR="0" wp14:anchorId="46FCE38B" wp14:editId="43FEE81A">
            <wp:extent cx="4127500" cy="170477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3798" cy="1711510"/>
                    </a:xfrm>
                    <a:prstGeom prst="rect">
                      <a:avLst/>
                    </a:prstGeom>
                  </pic:spPr>
                </pic:pic>
              </a:graphicData>
            </a:graphic>
          </wp:inline>
        </w:drawing>
      </w:r>
    </w:p>
    <w:p w14:paraId="09971DA3" w14:textId="140AD5DD" w:rsidR="00204D32" w:rsidRDefault="00204D32" w:rsidP="00C870DC">
      <w:pPr>
        <w:rPr>
          <w:lang w:val="en-GB"/>
        </w:rPr>
      </w:pPr>
      <w:r>
        <w:rPr>
          <w:noProof/>
        </w:rPr>
        <w:lastRenderedPageBreak/>
        <w:drawing>
          <wp:inline distT="0" distB="0" distL="0" distR="0" wp14:anchorId="39F959BD" wp14:editId="1E6DF0CA">
            <wp:extent cx="3741077" cy="35369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44394" cy="3540086"/>
                    </a:xfrm>
                    <a:prstGeom prst="rect">
                      <a:avLst/>
                    </a:prstGeom>
                  </pic:spPr>
                </pic:pic>
              </a:graphicData>
            </a:graphic>
          </wp:inline>
        </w:drawing>
      </w:r>
    </w:p>
    <w:p w14:paraId="7EBB3A07" w14:textId="4D669B5B" w:rsidR="00254D7A" w:rsidRDefault="00254D7A" w:rsidP="00C870DC">
      <w:pPr>
        <w:rPr>
          <w:lang w:val="en-GB"/>
        </w:rPr>
      </w:pPr>
      <w:r>
        <w:rPr>
          <w:lang w:val="en-GB"/>
        </w:rPr>
        <w:t>So using this I was able to find a decent amount of information with just a couple of commands.</w:t>
      </w:r>
    </w:p>
    <w:p w14:paraId="36B37951" w14:textId="77777777" w:rsidR="0020415C" w:rsidRDefault="0020415C" w:rsidP="00C870DC">
      <w:pPr>
        <w:rPr>
          <w:b/>
          <w:bCs/>
          <w:lang w:val="en-GB"/>
        </w:rPr>
      </w:pPr>
    </w:p>
    <w:p w14:paraId="338A501B" w14:textId="7E0C3E00"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77E0631C" w:rsidR="00856420" w:rsidRDefault="00983B9A" w:rsidP="00C870DC">
      <w:pPr>
        <w:rPr>
          <w:lang w:val="en-GB"/>
        </w:rPr>
      </w:pPr>
      <w:r>
        <w:rPr>
          <w:lang w:val="en-GB"/>
        </w:rPr>
        <w:t xml:space="preserve">Using the instruction I was able to change the ULR </w:t>
      </w:r>
      <w:r w:rsidR="004E1A89">
        <w:rPr>
          <w:lang w:val="en-GB"/>
        </w:rPr>
        <w:t xml:space="preserve">to this. </w:t>
      </w:r>
      <w:hyperlink r:id="rId86" w:history="1">
        <w:r w:rsidR="004E1A89"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6472FD1" w:rsidR="00E36C7B" w:rsidRDefault="004E1A89" w:rsidP="00C870DC">
      <w:pPr>
        <w:rPr>
          <w:lang w:val="en-GB"/>
        </w:rPr>
      </w:pPr>
      <w:r>
        <w:rPr>
          <w:lang w:val="en-GB"/>
        </w:rPr>
        <w:lastRenderedPageBreak/>
        <w:t>Now this can be</w:t>
      </w:r>
      <w:r w:rsidR="00E36C7B">
        <w:rPr>
          <w:lang w:val="en-GB"/>
        </w:rPr>
        <w:t xml:space="preserve"> used in a </w:t>
      </w:r>
      <w:r w:rsidR="002108F3">
        <w:rPr>
          <w:lang w:val="en-GB"/>
        </w:rPr>
        <w:t>phishing</w:t>
      </w:r>
      <w:r w:rsidR="00E36C7B">
        <w:rPr>
          <w:lang w:val="en-GB"/>
        </w:rPr>
        <w:t xml:space="preserve"> mail for example. This would be a link to the dvwa website, and without knowing a hacker could send the users to another site with evil intend. </w:t>
      </w:r>
      <w:r w:rsidR="00D92C66">
        <w:rPr>
          <w:lang w:val="en-GB"/>
        </w:rPr>
        <w:t>This means that the hacker could create his own DVWA looking website and send the users to his instead of the legit DVWA site. Then when a user would login or change passwords the hacker would easily get the password and username of the user.</w:t>
      </w:r>
    </w:p>
    <w:p w14:paraId="24024E80" w14:textId="480F94F9" w:rsidR="00983B9A" w:rsidRDefault="00983B9A" w:rsidP="00C870DC">
      <w:pPr>
        <w:rPr>
          <w:lang w:val="en-GB"/>
        </w:rPr>
      </w:pPr>
      <w:r>
        <w:rPr>
          <w:lang w:val="en-GB"/>
        </w:rPr>
        <w:t>I also have to possibility to do some other things to get kind of the same result as the command injection. Using this URL</w:t>
      </w:r>
    </w:p>
    <w:p w14:paraId="726F1CF8" w14:textId="43803DF7" w:rsidR="00E36C7B" w:rsidRDefault="00204D32" w:rsidP="00E36C7B">
      <w:pPr>
        <w:rPr>
          <w:lang w:val="en-GB"/>
        </w:rPr>
      </w:pPr>
      <w:hyperlink r:id="rId88" w:history="1">
        <w:r w:rsidR="00E36C7B" w:rsidRPr="008839CF">
          <w:rPr>
            <w:rStyle w:val="Hyperlink"/>
            <w:lang w:val="en-GB"/>
          </w:rPr>
          <w:t>http://localhost/dvwa/vulnerabilities/fi/?page=/etc/passwd</w:t>
        </w:r>
      </w:hyperlink>
    </w:p>
    <w:p w14:paraId="64201CE3" w14:textId="73C683DE"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5CE4B195" w14:textId="72AB0227" w:rsidR="0020415C" w:rsidRPr="00D90875" w:rsidRDefault="00D92C66" w:rsidP="00983B9A">
      <w:pPr>
        <w:rPr>
          <w:lang w:val="en-GB"/>
        </w:rPr>
      </w:pPr>
      <w:r>
        <w:rPr>
          <w:lang w:val="en-GB"/>
        </w:rPr>
        <w:t>This gives me almost the same result as the command injection did so it does help with showing that it works.</w:t>
      </w:r>
      <w:r w:rsidR="00983B9A">
        <w:rPr>
          <w:lang w:val="en-GB"/>
        </w:rPr>
        <w:t xml:space="preserve"> This gives me a lot of information that can be used for further hacking methods.</w:t>
      </w:r>
    </w:p>
    <w:p w14:paraId="3908156C" w14:textId="7B614017"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CCF74A5" w:rsidR="00856420" w:rsidRDefault="00675228" w:rsidP="00E36C7B">
      <w:pPr>
        <w:rPr>
          <w:lang w:val="en-GB"/>
        </w:rPr>
      </w:pPr>
      <w:r>
        <w:rPr>
          <w:lang w:val="en-GB"/>
        </w:rPr>
        <w:t>With the knowledge I gained form the instruction, by u</w:t>
      </w:r>
      <w:r w:rsidR="00E36C7B">
        <w:rPr>
          <w:lang w:val="en-GB"/>
        </w:rPr>
        <w:t xml:space="preserve">sing </w:t>
      </w:r>
      <w:proofErr w:type="spellStart"/>
      <w:r w:rsidR="00E36C7B">
        <w:rPr>
          <w:lang w:val="en-GB"/>
        </w:rPr>
        <w:t>dirb</w:t>
      </w:r>
      <w:proofErr w:type="spellEnd"/>
      <w:r w:rsidR="00E36C7B">
        <w:rPr>
          <w:lang w:val="en-GB"/>
        </w:rPr>
        <w:t xml:space="preserve"> I can scan the content of the dvwa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339715"/>
                    </a:xfrm>
                    <a:prstGeom prst="rect">
                      <a:avLst/>
                    </a:prstGeom>
                  </pic:spPr>
                </pic:pic>
              </a:graphicData>
            </a:graphic>
          </wp:inline>
        </w:drawing>
      </w:r>
    </w:p>
    <w:p w14:paraId="16079831" w14:textId="3EADC333" w:rsidR="00E36C7B" w:rsidRDefault="00E36C7B" w:rsidP="00C870DC">
      <w:pPr>
        <w:rPr>
          <w:lang w:val="en-GB"/>
        </w:rPr>
      </w:pPr>
      <w:r>
        <w:rPr>
          <w:lang w:val="en-GB"/>
        </w:rPr>
        <w:t>In this scan you can see that dvwa has a path called /dvwa/con</w:t>
      </w:r>
      <w:r w:rsidR="002108F3">
        <w:rPr>
          <w:lang w:val="en-GB"/>
        </w:rPr>
        <w:t>fig</w:t>
      </w:r>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r>
        <w:rPr>
          <w:lang w:val="en-GB"/>
        </w:rPr>
        <w:t>config.inc.php.dist</w:t>
      </w:r>
      <w:proofErr w:type="spellEnd"/>
    </w:p>
    <w:p w14:paraId="4BECADBD" w14:textId="733F9B25" w:rsidR="00871548" w:rsidRDefault="00871548" w:rsidP="00C870DC">
      <w:pPr>
        <w:rPr>
          <w:lang w:val="en-GB"/>
        </w:rPr>
      </w:pPr>
      <w:r>
        <w:rPr>
          <w:noProof/>
        </w:rPr>
        <w:drawing>
          <wp:inline distT="0" distB="0" distL="0" distR="0" wp14:anchorId="07B90FC9" wp14:editId="55117AB3">
            <wp:extent cx="4236720" cy="37365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1253" cy="3740549"/>
                    </a:xfrm>
                    <a:prstGeom prst="rect">
                      <a:avLst/>
                    </a:prstGeom>
                  </pic:spPr>
                </pic:pic>
              </a:graphicData>
            </a:graphic>
          </wp:inline>
        </w:drawing>
      </w:r>
    </w:p>
    <w:p w14:paraId="6A2FE176" w14:textId="3BA33786" w:rsidR="00E52216" w:rsidRDefault="00E52216" w:rsidP="00C870DC">
      <w:pPr>
        <w:rPr>
          <w:lang w:val="en-GB"/>
        </w:rPr>
      </w:pPr>
      <w:r>
        <w:rPr>
          <w:lang w:val="en-GB"/>
        </w:rPr>
        <w:t>With this a lot of information is shown about the website.</w:t>
      </w:r>
      <w:r w:rsidR="006907C9">
        <w:rPr>
          <w:lang w:val="en-GB"/>
        </w:rPr>
        <w:t xml:space="preserve"> For example you can see the user and the password.</w:t>
      </w:r>
    </w:p>
    <w:p w14:paraId="2251D60B" w14:textId="77777777" w:rsidR="00E52216" w:rsidRPr="00B66195" w:rsidRDefault="00E52216" w:rsidP="00E52216">
      <w:pPr>
        <w:pStyle w:val="Heading3"/>
        <w:rPr>
          <w:rFonts w:asciiTheme="minorHAnsi" w:hAnsiTheme="minorHAnsi" w:cstheme="minorHAnsi"/>
          <w:sz w:val="22"/>
          <w:szCs w:val="22"/>
          <w:lang w:val="en-GB"/>
        </w:rPr>
      </w:pPr>
      <w:bookmarkStart w:id="85" w:name="_Toc25220677"/>
      <w:r w:rsidRPr="00B66195">
        <w:rPr>
          <w:rFonts w:asciiTheme="minorHAnsi" w:hAnsiTheme="minorHAnsi" w:cstheme="minorHAnsi"/>
          <w:sz w:val="22"/>
          <w:szCs w:val="22"/>
          <w:lang w:val="en-GB"/>
        </w:rPr>
        <w:t>Afterthoughts</w:t>
      </w:r>
      <w:bookmarkEnd w:id="85"/>
    </w:p>
    <w:p w14:paraId="78FF4969" w14:textId="2637E93B" w:rsidR="00634CA7" w:rsidRPr="00370A6B" w:rsidRDefault="00E52216" w:rsidP="00634CA7">
      <w:pPr>
        <w:rPr>
          <w:lang w:val="en-GB"/>
        </w:rPr>
      </w:pPr>
      <w:r>
        <w:rPr>
          <w:lang w:val="en-GB"/>
        </w:rPr>
        <w:t>This subject was a bit hard for me, I wasn’t sure about what to do but the instruction really helped me gain the knowledge I needed to find vulnerabilities.</w:t>
      </w:r>
    </w:p>
    <w:p w14:paraId="266B0F01" w14:textId="77777777" w:rsidR="0089386C" w:rsidRDefault="00143DB1" w:rsidP="0089386C">
      <w:pPr>
        <w:pStyle w:val="Heading2"/>
        <w:rPr>
          <w:lang w:val="en-GB"/>
        </w:rPr>
      </w:pPr>
      <w:bookmarkStart w:id="86" w:name="PasswordCracking"/>
      <w:bookmarkStart w:id="87" w:name="_Toc25220678"/>
      <w:r w:rsidRPr="00370A6B">
        <w:rPr>
          <w:lang w:val="en-GB"/>
        </w:rPr>
        <w:lastRenderedPageBreak/>
        <w:t>Password Cracking (system and network)</w:t>
      </w:r>
      <w:bookmarkEnd w:id="87"/>
    </w:p>
    <w:p w14:paraId="29E25249" w14:textId="6582AC32" w:rsidR="0089386C" w:rsidRDefault="0089386C" w:rsidP="0089386C">
      <w:pPr>
        <w:pStyle w:val="Heading3"/>
        <w:rPr>
          <w:lang w:val="en-GB"/>
        </w:rPr>
      </w:pPr>
      <w:bookmarkStart w:id="88" w:name="_Toc25220679"/>
      <w:bookmarkEnd w:id="86"/>
      <w:r w:rsidRPr="002C45F0">
        <w:rPr>
          <w:lang w:val="en-GB"/>
        </w:rPr>
        <w:t>Relevance</w:t>
      </w:r>
      <w:bookmarkEnd w:id="88"/>
    </w:p>
    <w:p w14:paraId="5314E5A9" w14:textId="4835639B" w:rsidR="00A260B0" w:rsidRPr="00A260B0" w:rsidRDefault="00A260B0" w:rsidP="0020415C">
      <w:pPr>
        <w:rPr>
          <w:lang w:val="en-GB"/>
        </w:rPr>
      </w:pPr>
      <w:r>
        <w:rPr>
          <w:lang w:val="en-GB"/>
        </w:rPr>
        <w:t xml:space="preserve">Password cracking is a common approach when repeatedly trying to guess the password and to check them against </w:t>
      </w:r>
      <w:r w:rsidR="002108F3">
        <w:rPr>
          <w:lang w:val="en-GB"/>
        </w:rPr>
        <w:t>a</w:t>
      </w:r>
      <w:r>
        <w:rPr>
          <w:lang w:val="en-GB"/>
        </w:rPr>
        <w:t xml:space="preserve"> hash of the password. This is used when trying to access a system you don’t have the authorisation for.</w:t>
      </w:r>
    </w:p>
    <w:p w14:paraId="25A1171F" w14:textId="6B95D719" w:rsidR="0089386C" w:rsidRDefault="0089386C" w:rsidP="00A260B0">
      <w:pPr>
        <w:pStyle w:val="Heading3"/>
        <w:rPr>
          <w:lang w:val="en-GB"/>
        </w:rPr>
      </w:pPr>
      <w:bookmarkStart w:id="89" w:name="_Toc25220680"/>
      <w:r>
        <w:rPr>
          <w:lang w:val="en-GB"/>
        </w:rPr>
        <w:t>Starting point</w:t>
      </w:r>
      <w:bookmarkEnd w:id="89"/>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90" w:name="_Toc25220681"/>
      <w:r>
        <w:rPr>
          <w:lang w:val="en-GB"/>
        </w:rPr>
        <w:t>Approach</w:t>
      </w:r>
      <w:bookmarkEnd w:id="90"/>
    </w:p>
    <w:p w14:paraId="5297F5B8" w14:textId="49FB493C" w:rsidR="0089386C"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2ABA7D32" w14:textId="77777777" w:rsidR="0089386C" w:rsidRDefault="0089386C" w:rsidP="0089386C">
      <w:pPr>
        <w:pStyle w:val="Heading3"/>
        <w:rPr>
          <w:lang w:val="en-GB"/>
        </w:rPr>
      </w:pPr>
      <w:bookmarkStart w:id="91" w:name="_Toc25220682"/>
      <w:r>
        <w:rPr>
          <w:lang w:val="en-GB"/>
        </w:rPr>
        <w:t>Background information</w:t>
      </w:r>
      <w:bookmarkEnd w:id="91"/>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92" w:name="_Toc25220683"/>
      <w:r>
        <w:rPr>
          <w:lang w:val="en-GB"/>
        </w:rPr>
        <w:t>Execution</w:t>
      </w:r>
      <w:bookmarkEnd w:id="92"/>
    </w:p>
    <w:p w14:paraId="70C07C06" w14:textId="32D0D895" w:rsidR="00F47054" w:rsidRDefault="008D3EA4" w:rsidP="00444652">
      <w:pPr>
        <w:rPr>
          <w:lang w:val="en-GB"/>
        </w:rPr>
      </w:pPr>
      <w:r>
        <w:rPr>
          <w:lang w:val="en-GB"/>
        </w:rPr>
        <w:t xml:space="preserve">Using the </w:t>
      </w:r>
      <w:r w:rsidR="002108F3">
        <w:rPr>
          <w:lang w:val="en-GB"/>
        </w:rPr>
        <w:t>passwords</w:t>
      </w:r>
      <w:r>
        <w:rPr>
          <w:lang w:val="en-GB"/>
        </w:rPr>
        <w:t xml:space="preserve">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93" w:history="1">
        <w:r w:rsidRPr="008839CF">
          <w:rPr>
            <w:rStyle w:val="Hyperlink"/>
            <w:lang w:val="en-GB"/>
          </w:rPr>
          <w:t>http://www.computersecuritystudent.com/SECURITY_TOOLS/DVWA/DVWAv107/lesson6/</w:t>
        </w:r>
      </w:hyperlink>
      <w:r>
        <w:rPr>
          <w:lang w:val="en-GB"/>
        </w:rPr>
        <w:t xml:space="preserve"> </w:t>
      </w:r>
    </w:p>
    <w:p w14:paraId="1CFD0A95" w14:textId="4AA7AA19" w:rsidR="00A260B0" w:rsidRPr="00A260B0" w:rsidRDefault="002108F3" w:rsidP="009A1ECC">
      <w:pPr>
        <w:rPr>
          <w:lang w:val="en-GB"/>
        </w:rPr>
      </w:pPr>
      <w:r>
        <w:rPr>
          <w:lang w:val="en-GB"/>
        </w:rPr>
        <w:t>First,</w:t>
      </w:r>
      <w:r w:rsidR="00A260B0">
        <w:rPr>
          <w:lang w:val="en-GB"/>
        </w:rPr>
        <w:t xml:space="preserve"> I created a txt file with the </w:t>
      </w:r>
      <w:r>
        <w:rPr>
          <w:lang w:val="en-GB"/>
        </w:rPr>
        <w:t>hashed</w:t>
      </w:r>
      <w:r w:rsidR="00A260B0">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9425" cy="847725"/>
                    </a:xfrm>
                    <a:prstGeom prst="rect">
                      <a:avLst/>
                    </a:prstGeom>
                  </pic:spPr>
                </pic:pic>
              </a:graphicData>
            </a:graphic>
          </wp:inline>
        </w:drawing>
      </w:r>
    </w:p>
    <w:p w14:paraId="502A9F52" w14:textId="765CD4D5" w:rsidR="00A260B0" w:rsidRPr="00A260B0" w:rsidRDefault="00A260B0" w:rsidP="009A1ECC">
      <w:pPr>
        <w:rPr>
          <w:lang w:val="en-GB"/>
        </w:rPr>
      </w:pPr>
      <w:r>
        <w:rPr>
          <w:lang w:val="en-GB"/>
        </w:rPr>
        <w:t xml:space="preserve">Then I used john the ripper with MD5 </w:t>
      </w:r>
      <w:r w:rsidR="002108F3">
        <w:rPr>
          <w:lang w:val="en-GB"/>
        </w:rPr>
        <w:t>formatting</w:t>
      </w:r>
      <w:r>
        <w:rPr>
          <w:lang w:val="en-GB"/>
        </w:rPr>
        <w:t xml:space="preserve"> (since that’s the hash) on the txt file</w:t>
      </w:r>
    </w:p>
    <w:p w14:paraId="1B6E3F7B" w14:textId="30169162" w:rsidR="00EA34E0" w:rsidRDefault="00EA34E0" w:rsidP="009A1ECC">
      <w:pPr>
        <w:rPr>
          <w:b/>
          <w:bCs/>
          <w:lang w:val="en-GB"/>
        </w:rPr>
      </w:pPr>
      <w:r>
        <w:rPr>
          <w:noProof/>
        </w:rPr>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lastRenderedPageBreak/>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97"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98"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7BC43C81" w:rsidR="002959C0" w:rsidRPr="002959C0" w:rsidRDefault="002108F3" w:rsidP="009A1ECC">
      <w:pPr>
        <w:rPr>
          <w:lang w:val="en-GB"/>
        </w:rPr>
      </w:pPr>
      <w:r>
        <w:rPr>
          <w:lang w:val="en-GB"/>
        </w:rPr>
        <w:t>First,</w:t>
      </w:r>
      <w:r w:rsidR="00C11447">
        <w:rPr>
          <w:lang w:val="en-GB"/>
        </w:rPr>
        <w:t xml:space="preserve"> </w:t>
      </w:r>
      <w:r w:rsidR="002959C0">
        <w:rPr>
          <w:lang w:val="en-GB"/>
        </w:rPr>
        <w:t>I created a txt file with passwords.</w:t>
      </w:r>
    </w:p>
    <w:p w14:paraId="136924E6" w14:textId="60185C91" w:rsidR="00E325E0" w:rsidRDefault="002959C0" w:rsidP="009A1ECC">
      <w:pPr>
        <w:rPr>
          <w:b/>
          <w:bCs/>
          <w:lang w:val="en-GB"/>
        </w:rPr>
      </w:pPr>
      <w:r>
        <w:rPr>
          <w:noProof/>
        </w:rPr>
        <w:drawing>
          <wp:inline distT="0" distB="0" distL="0" distR="0" wp14:anchorId="21A40C6E" wp14:editId="5045D291">
            <wp:extent cx="3360420" cy="123001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2288" cy="1234354"/>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75947378" w:rsidR="00E325E0" w:rsidRPr="002959C0" w:rsidRDefault="002959C0" w:rsidP="009A1ECC">
      <w:pPr>
        <w:rPr>
          <w:lang w:val="en-GB"/>
        </w:rPr>
      </w:pPr>
      <w:r>
        <w:rPr>
          <w:lang w:val="en-GB"/>
        </w:rPr>
        <w:lastRenderedPageBreak/>
        <w:t xml:space="preserve">After creating the txt </w:t>
      </w:r>
      <w:r w:rsidR="002108F3">
        <w:rPr>
          <w:lang w:val="en-GB"/>
        </w:rPr>
        <w:t>file,</w:t>
      </w:r>
      <w:r>
        <w:rPr>
          <w:lang w:val="en-GB"/>
        </w:rPr>
        <w:t xml:space="preserv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w:t>
      </w:r>
      <w:r w:rsidR="002108F3">
        <w:rPr>
          <w:lang w:val="en-GB"/>
        </w:rPr>
        <w:t>then</w:t>
      </w:r>
      <w:r w:rsidR="00C11447">
        <w:rPr>
          <w:lang w:val="en-GB"/>
        </w:rPr>
        <w:t xml:space="preserve">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136353C1" w14:textId="5B0E0DE8" w:rsidR="002959C0" w:rsidRPr="0020415C" w:rsidRDefault="00C11447" w:rsidP="009A1ECC">
      <w:pPr>
        <w:rPr>
          <w:lang w:val="en-GB"/>
        </w:rPr>
      </w:pPr>
      <w:r>
        <w:rPr>
          <w:lang w:val="en-GB"/>
        </w:rPr>
        <w:t xml:space="preserve">As you can see in the images above, the request </w:t>
      </w:r>
      <w:proofErr w:type="spellStart"/>
      <w:r>
        <w:rPr>
          <w:lang w:val="en-GB"/>
        </w:rPr>
        <w:t>as</w:t>
      </w:r>
      <w:proofErr w:type="spellEnd"/>
      <w:r>
        <w:rPr>
          <w:lang w:val="en-GB"/>
        </w:rPr>
        <w:t xml:space="preserve"> been received by burp. I can use this information with hydra to construct my command.</w:t>
      </w:r>
    </w:p>
    <w:p w14:paraId="26480F28" w14:textId="190748EF" w:rsidR="00BE0F6B" w:rsidRDefault="002B5780" w:rsidP="009A1ECC">
      <w:pPr>
        <w:rPr>
          <w:b/>
          <w:bCs/>
          <w:lang w:val="en-GB"/>
        </w:rPr>
      </w:pPr>
      <w:r>
        <w:rPr>
          <w:noProof/>
        </w:rPr>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105"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bookmarkStart w:id="93" w:name="_Toc25220684"/>
      <w:r w:rsidRPr="00B66195">
        <w:rPr>
          <w:rFonts w:asciiTheme="minorHAnsi" w:hAnsiTheme="minorHAnsi" w:cstheme="minorHAnsi"/>
          <w:sz w:val="22"/>
          <w:szCs w:val="22"/>
          <w:lang w:val="en-GB"/>
        </w:rPr>
        <w:t>Afterthoughts</w:t>
      </w:r>
      <w:bookmarkEnd w:id="93"/>
    </w:p>
    <w:p w14:paraId="7231D535" w14:textId="00147DFA"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w:t>
      </w:r>
      <w:r w:rsidR="002108F3">
        <w:rPr>
          <w:rFonts w:cstheme="minorHAnsi"/>
          <w:lang w:val="en-GB"/>
        </w:rPr>
        <w:t>fast</w:t>
      </w:r>
      <w:r>
        <w:rPr>
          <w:rFonts w:cstheme="minorHAnsi"/>
          <w:lang w:val="en-GB"/>
        </w:rPr>
        <w:t xml:space="preserve"> compared to all the others. The instruction was </w:t>
      </w:r>
      <w:r w:rsidR="00AE5EAA">
        <w:rPr>
          <w:rFonts w:cstheme="minorHAnsi"/>
          <w:lang w:val="en-GB"/>
        </w:rPr>
        <w:t>useful,</w:t>
      </w:r>
      <w:r>
        <w:rPr>
          <w:rFonts w:cstheme="minorHAnsi"/>
          <w:lang w:val="en-GB"/>
        </w:rPr>
        <w:t xml:space="preserve"> and I was able to find information I could put </w:t>
      </w:r>
      <w:r w:rsidR="00AE5EAA">
        <w:rPr>
          <w:rFonts w:cstheme="minorHAnsi"/>
          <w:lang w:val="en-GB"/>
        </w:rPr>
        <w:t>to</w:t>
      </w:r>
      <w:r>
        <w:rPr>
          <w:rFonts w:cstheme="minorHAnsi"/>
          <w:lang w:val="en-GB"/>
        </w:rPr>
        <w:t xml:space="preserve"> good use. </w:t>
      </w:r>
    </w:p>
    <w:p w14:paraId="30B098AA" w14:textId="77777777" w:rsidR="00634CA7" w:rsidRPr="00143DB1" w:rsidRDefault="00634CA7" w:rsidP="00634CA7">
      <w:pPr>
        <w:rPr>
          <w:lang w:val="en-GB"/>
        </w:rPr>
      </w:pPr>
    </w:p>
    <w:p w14:paraId="4153B364" w14:textId="77777777" w:rsidR="0020415C" w:rsidRDefault="0020415C" w:rsidP="00634CA7">
      <w:pPr>
        <w:pStyle w:val="Heading2"/>
        <w:rPr>
          <w:lang w:val="en-GB"/>
        </w:rPr>
      </w:pPr>
    </w:p>
    <w:p w14:paraId="3817B4B3" w14:textId="77777777" w:rsidR="0020415C" w:rsidRDefault="0020415C">
      <w:pPr>
        <w:rPr>
          <w:rFonts w:asciiTheme="majorHAnsi" w:eastAsiaTheme="majorEastAsia" w:hAnsiTheme="majorHAnsi" w:cstheme="majorBidi"/>
          <w:color w:val="2F5496" w:themeColor="accent1" w:themeShade="BF"/>
          <w:sz w:val="26"/>
          <w:szCs w:val="26"/>
          <w:lang w:val="en-GB"/>
        </w:rPr>
      </w:pPr>
      <w:r>
        <w:rPr>
          <w:lang w:val="en-GB"/>
        </w:rPr>
        <w:br w:type="page"/>
      </w:r>
    </w:p>
    <w:p w14:paraId="01DD8D66" w14:textId="4315D84C" w:rsidR="00143DB1" w:rsidRDefault="00143DB1" w:rsidP="00634CA7">
      <w:pPr>
        <w:pStyle w:val="Heading2"/>
        <w:rPr>
          <w:lang w:val="en-GB"/>
        </w:rPr>
      </w:pPr>
      <w:bookmarkStart w:id="94" w:name="_Toc25220685"/>
      <w:r w:rsidRPr="00143DB1">
        <w:rPr>
          <w:lang w:val="en-GB"/>
        </w:rPr>
        <w:lastRenderedPageBreak/>
        <w:t>Tooling (VMWare ESX and Seclab, Wireshark, Linux basic skills, Web application Proxy &amp; browser tools)</w:t>
      </w:r>
      <w:bookmarkEnd w:id="94"/>
    </w:p>
    <w:p w14:paraId="0DB71488" w14:textId="3BC44FB8" w:rsidR="009C0A20" w:rsidRDefault="009C0A20" w:rsidP="009C0A20">
      <w:pPr>
        <w:pStyle w:val="Heading3"/>
        <w:rPr>
          <w:lang w:val="en-GB"/>
        </w:rPr>
      </w:pPr>
      <w:bookmarkStart w:id="95" w:name="_Toc25220686"/>
      <w:r w:rsidRPr="002C45F0">
        <w:rPr>
          <w:lang w:val="en-GB"/>
        </w:rPr>
        <w:t>Relevance</w:t>
      </w:r>
      <w:bookmarkEnd w:id="95"/>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96" w:name="_Toc25220687"/>
      <w:r>
        <w:rPr>
          <w:lang w:val="en-GB"/>
        </w:rPr>
        <w:t>Starting point</w:t>
      </w:r>
      <w:bookmarkEnd w:id="96"/>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97" w:name="_Toc25220688"/>
      <w:r>
        <w:rPr>
          <w:lang w:val="en-GB"/>
        </w:rPr>
        <w:t>Approach</w:t>
      </w:r>
      <w:bookmarkEnd w:id="97"/>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98" w:name="_Toc25220689"/>
      <w:r>
        <w:rPr>
          <w:lang w:val="en-GB"/>
        </w:rPr>
        <w:t>Execution</w:t>
      </w:r>
      <w:bookmarkEnd w:id="98"/>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204D32" w:rsidP="00FD1B82">
      <w:pPr>
        <w:rPr>
          <w:lang w:val="en-GB"/>
        </w:rPr>
      </w:pPr>
      <w:hyperlink r:id="rId106"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2FDD6286" w14:textId="77777777" w:rsidR="00DB7FC5" w:rsidRDefault="00DB7FC5" w:rsidP="00845964">
      <w:pPr>
        <w:rPr>
          <w:b/>
          <w:bCs/>
          <w:lang w:val="en-GB"/>
        </w:rPr>
      </w:pPr>
    </w:p>
    <w:p w14:paraId="7CF62F3A" w14:textId="77777777" w:rsidR="00DB7FC5" w:rsidRDefault="00DB7FC5" w:rsidP="00845964">
      <w:pPr>
        <w:rPr>
          <w:b/>
          <w:bCs/>
          <w:lang w:val="en-GB"/>
        </w:rPr>
      </w:pPr>
    </w:p>
    <w:p w14:paraId="194242EC" w14:textId="77777777" w:rsidR="00DB7FC5" w:rsidRDefault="00DB7FC5" w:rsidP="00845964">
      <w:pPr>
        <w:rPr>
          <w:b/>
          <w:bCs/>
          <w:lang w:val="en-GB"/>
        </w:rPr>
      </w:pPr>
    </w:p>
    <w:p w14:paraId="688EB3ED" w14:textId="0B7EC46D" w:rsidR="0091417D" w:rsidRDefault="006F3797" w:rsidP="00845964">
      <w:pPr>
        <w:rPr>
          <w:b/>
          <w:bCs/>
          <w:lang w:val="en-GB"/>
        </w:rPr>
      </w:pPr>
      <w:proofErr w:type="spellStart"/>
      <w:r>
        <w:rPr>
          <w:b/>
          <w:bCs/>
          <w:lang w:val="en-GB"/>
        </w:rPr>
        <w:lastRenderedPageBreak/>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5EDC6EFD" w14:textId="77777777" w:rsidR="00DB7FC5" w:rsidRDefault="00DB7FC5" w:rsidP="00845964">
      <w:pPr>
        <w:rPr>
          <w:lang w:val="en-GB"/>
        </w:rPr>
      </w:pPr>
    </w:p>
    <w:p w14:paraId="541BFB26" w14:textId="77777777" w:rsidR="00DB7FC5" w:rsidRDefault="00DB7FC5" w:rsidP="00845964">
      <w:pPr>
        <w:rPr>
          <w:lang w:val="en-GB"/>
        </w:rPr>
      </w:pPr>
    </w:p>
    <w:p w14:paraId="2924399B" w14:textId="77777777" w:rsidR="00DB7FC5" w:rsidRDefault="00DB7FC5" w:rsidP="00845964">
      <w:pPr>
        <w:rPr>
          <w:lang w:val="en-GB"/>
        </w:rPr>
      </w:pPr>
    </w:p>
    <w:p w14:paraId="62B47F1B" w14:textId="77777777" w:rsidR="00DB7FC5" w:rsidRDefault="00DB7FC5" w:rsidP="00845964">
      <w:pPr>
        <w:rPr>
          <w:lang w:val="en-GB"/>
        </w:rPr>
      </w:pPr>
    </w:p>
    <w:p w14:paraId="794AE5BA" w14:textId="77777777" w:rsidR="00DB7FC5" w:rsidRDefault="00DB7FC5" w:rsidP="00845964">
      <w:pPr>
        <w:rPr>
          <w:lang w:val="en-GB"/>
        </w:rPr>
      </w:pPr>
    </w:p>
    <w:p w14:paraId="6FA5E4F0" w14:textId="417D26EB" w:rsidR="00170890" w:rsidRDefault="00170890" w:rsidP="00845964">
      <w:pPr>
        <w:rPr>
          <w:b/>
          <w:bCs/>
          <w:lang w:val="en-GB"/>
        </w:rPr>
      </w:pPr>
      <w:proofErr w:type="spellStart"/>
      <w:r>
        <w:rPr>
          <w:b/>
          <w:bCs/>
          <w:lang w:val="en-GB"/>
        </w:rPr>
        <w:lastRenderedPageBreak/>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728980"/>
                    </a:xfrm>
                    <a:prstGeom prst="rect">
                      <a:avLst/>
                    </a:prstGeom>
                  </pic:spPr>
                </pic:pic>
              </a:graphicData>
            </a:graphic>
          </wp:inline>
        </w:drawing>
      </w:r>
    </w:p>
    <w:p w14:paraId="3102AB52" w14:textId="23C3EA30" w:rsidR="0049692A" w:rsidRPr="00A26EA7" w:rsidRDefault="0049692A" w:rsidP="00845964">
      <w:pPr>
        <w:rPr>
          <w:lang w:val="en-GB"/>
        </w:rPr>
      </w:pPr>
      <w:r w:rsidRPr="0049692A">
        <w:rPr>
          <w:lang w:val="en-GB"/>
        </w:rPr>
        <w:t xml:space="preserve">The </w:t>
      </w:r>
      <w:proofErr w:type="spellStart"/>
      <w:r w:rsidR="002108F3" w:rsidRPr="0049692A">
        <w:rPr>
          <w:lang w:val="en-GB"/>
        </w:rPr>
        <w:t>mkdir</w:t>
      </w:r>
      <w:proofErr w:type="spellEnd"/>
      <w:r w:rsidR="002108F3">
        <w:rPr>
          <w:lang w:val="en-GB"/>
        </w:rPr>
        <w:t xml:space="preserve"> (</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725170"/>
                    </a:xfrm>
                    <a:prstGeom prst="rect">
                      <a:avLst/>
                    </a:prstGeom>
                  </pic:spPr>
                </pic:pic>
              </a:graphicData>
            </a:graphic>
          </wp:inline>
        </w:drawing>
      </w:r>
    </w:p>
    <w:p w14:paraId="7E0345AB" w14:textId="358383AF" w:rsidR="0049692A" w:rsidRPr="00F541EB" w:rsidRDefault="0049692A" w:rsidP="00845964">
      <w:pPr>
        <w:rPr>
          <w:lang w:val="en-GB"/>
        </w:rPr>
      </w:pPr>
      <w:r w:rsidRPr="0049692A">
        <w:rPr>
          <w:lang w:val="en-GB"/>
        </w:rPr>
        <w:lastRenderedPageBreak/>
        <w:t xml:space="preserve">The </w:t>
      </w:r>
      <w:proofErr w:type="spellStart"/>
      <w:r w:rsidR="002108F3" w:rsidRPr="0049692A">
        <w:rPr>
          <w:lang w:val="en-GB"/>
        </w:rPr>
        <w:t>rmdir</w:t>
      </w:r>
      <w:proofErr w:type="spellEnd"/>
      <w:r w:rsidR="002108F3">
        <w:rPr>
          <w:lang w:val="en-GB"/>
        </w:rPr>
        <w:t xml:space="preserve"> (</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753745"/>
                    </a:xfrm>
                    <a:prstGeom prst="rect">
                      <a:avLst/>
                    </a:prstGeom>
                  </pic:spPr>
                </pic:pic>
              </a:graphicData>
            </a:graphic>
          </wp:inline>
        </w:drawing>
      </w:r>
    </w:p>
    <w:p w14:paraId="38CF5AF3" w14:textId="24E1FB90"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r w:rsidR="002108F3">
        <w:rPr>
          <w:lang w:val="en-GB"/>
        </w:rPr>
        <w:t>user’s</w:t>
      </w:r>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69A0A8D5" w14:textId="77777777" w:rsidR="00DB7FC5" w:rsidRDefault="00DB7FC5">
      <w:pPr>
        <w:rPr>
          <w:b/>
          <w:bCs/>
          <w:lang w:val="en-GB"/>
        </w:rPr>
      </w:pPr>
      <w:r>
        <w:rPr>
          <w:b/>
          <w:bCs/>
          <w:lang w:val="en-GB"/>
        </w:rPr>
        <w:br w:type="page"/>
      </w:r>
    </w:p>
    <w:p w14:paraId="5EC78721" w14:textId="495C010A" w:rsidR="00EB4774" w:rsidRPr="00EB4774" w:rsidRDefault="00EB4774" w:rsidP="00EB4774">
      <w:pPr>
        <w:rPr>
          <w:b/>
          <w:bCs/>
          <w:lang w:val="en-GB"/>
        </w:rPr>
      </w:pPr>
      <w:proofErr w:type="spellStart"/>
      <w:r w:rsidRPr="00EB4774">
        <w:rPr>
          <w:b/>
          <w:bCs/>
          <w:lang w:val="en-GB"/>
        </w:rPr>
        <w:lastRenderedPageBreak/>
        <w:t>Overthewire</w:t>
      </w:r>
      <w:proofErr w:type="spellEnd"/>
      <w:r w:rsidRPr="00EB4774">
        <w:rPr>
          <w:b/>
          <w:bCs/>
          <w:lang w:val="en-GB"/>
        </w:rPr>
        <w:t xml:space="preserve"> challenge</w:t>
      </w:r>
      <w:r>
        <w:rPr>
          <w:b/>
          <w:bCs/>
          <w:lang w:val="en-GB"/>
        </w:rPr>
        <w:t>:</w:t>
      </w:r>
    </w:p>
    <w:p w14:paraId="3F9956D5" w14:textId="17387794" w:rsidR="00EB4774" w:rsidRPr="00EB4774" w:rsidRDefault="00204D32" w:rsidP="00845964">
      <w:pPr>
        <w:rPr>
          <w:lang w:val="en-GB"/>
        </w:rPr>
      </w:pPr>
      <w:hyperlink r:id="rId118"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04842EA5">
            <wp:extent cx="3139440" cy="2316168"/>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51763" cy="2325259"/>
                    </a:xfrm>
                    <a:prstGeom prst="rect">
                      <a:avLst/>
                    </a:prstGeom>
                  </pic:spPr>
                </pic:pic>
              </a:graphicData>
            </a:graphic>
          </wp:inline>
        </w:drawing>
      </w:r>
    </w:p>
    <w:p w14:paraId="5CC7B51C" w14:textId="5DFE2FC7" w:rsidR="00EB4774" w:rsidRDefault="00EB4774" w:rsidP="00845964">
      <w:pPr>
        <w:rPr>
          <w:lang w:val="en-GB"/>
        </w:rPr>
      </w:pPr>
      <w:r>
        <w:rPr>
          <w:lang w:val="en-GB"/>
        </w:rPr>
        <w:t xml:space="preserve">Every </w:t>
      </w:r>
      <w:r w:rsidR="002108F3">
        <w:rPr>
          <w:lang w:val="en-GB"/>
        </w:rPr>
        <w:t>level</w:t>
      </w:r>
      <w:r>
        <w:rPr>
          <w:lang w:val="en-GB"/>
        </w:rPr>
        <w:t xml:space="preserve"> the game gives a list of useful commands for that </w:t>
      </w:r>
      <w:r w:rsidR="002108F3">
        <w:rPr>
          <w:lang w:val="en-GB"/>
        </w:rPr>
        <w:t>level</w:t>
      </w:r>
      <w:r>
        <w:rPr>
          <w:lang w:val="en-GB"/>
        </w:rPr>
        <w:t xml:space="preserve">. Using the ‘man’ command I can </w:t>
      </w:r>
      <w:r w:rsidR="002108F3">
        <w:rPr>
          <w:lang w:val="en-GB"/>
        </w:rPr>
        <w:t>investigate</w:t>
      </w:r>
      <w:r>
        <w:rPr>
          <w:lang w:val="en-GB"/>
        </w:rPr>
        <w:t xml:space="preserve"> the useful commands to complete the </w:t>
      </w:r>
      <w:r w:rsidR="002108F3">
        <w:rPr>
          <w:lang w:val="en-GB"/>
        </w:rPr>
        <w:t>level</w:t>
      </w:r>
      <w:r>
        <w:rPr>
          <w:lang w:val="en-GB"/>
        </w:rPr>
        <w:t xml:space="preserve">. When I use a quote in this part it means I couldn’t find the info I needed </w:t>
      </w:r>
      <w:r w:rsidR="00E93F69">
        <w:rPr>
          <w:lang w:val="en-GB"/>
        </w:rPr>
        <w:t xml:space="preserve">using </w:t>
      </w:r>
      <w:r w:rsidR="002108F3">
        <w:rPr>
          <w:lang w:val="en-GB"/>
        </w:rPr>
        <w:t>man,</w:t>
      </w:r>
      <w:r w:rsidR="00E93F69">
        <w:rPr>
          <w:lang w:val="en-GB"/>
        </w:rPr>
        <w:t xml:space="preserve"> so I had to search on the internet for possible commands to use</w:t>
      </w:r>
      <w:r>
        <w:rPr>
          <w:lang w:val="en-GB"/>
        </w:rPr>
        <w:t>.</w:t>
      </w: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2D85E74C">
            <wp:extent cx="4861560" cy="12223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0270" cy="1227061"/>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19A38807">
            <wp:extent cx="4930140" cy="152056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2310" cy="1527399"/>
                    </a:xfrm>
                    <a:prstGeom prst="rect">
                      <a:avLst/>
                    </a:prstGeom>
                  </pic:spPr>
                </pic:pic>
              </a:graphicData>
            </a:graphic>
          </wp:inline>
        </w:drawing>
      </w:r>
    </w:p>
    <w:p w14:paraId="307D2F4B" w14:textId="0D654BDB" w:rsidR="000A5414" w:rsidRDefault="00204D32"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BF008E">
            <w:rPr>
              <w:noProof/>
              <w:lang w:val="en-GB"/>
            </w:rPr>
            <w:t>(camh, 2011)</w:t>
          </w:r>
          <w:r w:rsidR="000A5414">
            <w:rPr>
              <w:b/>
              <w:bCs/>
              <w:lang w:val="en-GB"/>
            </w:rPr>
            <w:fldChar w:fldCharType="end"/>
          </w:r>
        </w:sdtContent>
      </w:sdt>
    </w:p>
    <w:p w14:paraId="52876961" w14:textId="77777777" w:rsidR="00DB7FC5" w:rsidRDefault="00DB7FC5" w:rsidP="00845964">
      <w:pPr>
        <w:rPr>
          <w:b/>
          <w:bCs/>
          <w:lang w:val="en-GB"/>
        </w:rPr>
      </w:pPr>
    </w:p>
    <w:p w14:paraId="20B37721" w14:textId="77777777" w:rsidR="00DB7FC5" w:rsidRDefault="00DB7FC5" w:rsidP="00845964">
      <w:pPr>
        <w:rPr>
          <w:b/>
          <w:bCs/>
          <w:lang w:val="en-GB"/>
        </w:rPr>
      </w:pPr>
    </w:p>
    <w:p w14:paraId="0691E6D5" w14:textId="77777777" w:rsidR="00DB7FC5" w:rsidRDefault="00DB7FC5" w:rsidP="00845964">
      <w:pPr>
        <w:rPr>
          <w:b/>
          <w:bCs/>
          <w:lang w:val="en-GB"/>
        </w:rPr>
      </w:pPr>
    </w:p>
    <w:p w14:paraId="15324837" w14:textId="77777777" w:rsidR="00DB7FC5" w:rsidRDefault="00DB7FC5" w:rsidP="00845964">
      <w:pPr>
        <w:rPr>
          <w:b/>
          <w:bCs/>
          <w:lang w:val="en-GB"/>
        </w:rPr>
      </w:pPr>
    </w:p>
    <w:p w14:paraId="3D1859B1" w14:textId="26513A32" w:rsidR="000A5414" w:rsidRDefault="000A5414" w:rsidP="00845964">
      <w:pPr>
        <w:rPr>
          <w:b/>
          <w:bCs/>
          <w:lang w:val="en-GB"/>
        </w:rPr>
      </w:pPr>
      <w:r>
        <w:rPr>
          <w:b/>
          <w:bCs/>
          <w:lang w:val="en-GB"/>
        </w:rPr>
        <w:lastRenderedPageBreak/>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471930"/>
                    </a:xfrm>
                    <a:prstGeom prst="rect">
                      <a:avLst/>
                    </a:prstGeom>
                  </pic:spPr>
                </pic:pic>
              </a:graphicData>
            </a:graphic>
          </wp:inline>
        </w:drawing>
      </w:r>
    </w:p>
    <w:p w14:paraId="0C8DB4AF" w14:textId="232D09B5" w:rsidR="00A3169F" w:rsidRDefault="00204D32"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BF008E">
            <w:rPr>
              <w:noProof/>
              <w:lang w:val="en-GB"/>
            </w:rPr>
            <w:t>(scarecrow, 2013)</w:t>
          </w:r>
          <w:r w:rsidR="00A3169F">
            <w:rPr>
              <w:b/>
              <w:bCs/>
              <w:lang w:val="en-GB"/>
            </w:rPr>
            <w:fldChar w:fldCharType="end"/>
          </w:r>
        </w:sdtContent>
      </w:sdt>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5300" cy="3124200"/>
                    </a:xfrm>
                    <a:prstGeom prst="rect">
                      <a:avLst/>
                    </a:prstGeom>
                  </pic:spPr>
                </pic:pic>
              </a:graphicData>
            </a:graphic>
          </wp:inline>
        </w:drawing>
      </w:r>
    </w:p>
    <w:p w14:paraId="1C7DA225" w14:textId="085EF7F9" w:rsidR="00006990" w:rsidRDefault="00006990" w:rsidP="00845964">
      <w:pPr>
        <w:rPr>
          <w:lang w:val="en-GB"/>
        </w:rPr>
      </w:pPr>
    </w:p>
    <w:p w14:paraId="3E5BCA2C" w14:textId="6267D518" w:rsidR="00DB7FC5" w:rsidRDefault="00DB7FC5" w:rsidP="00845964">
      <w:pPr>
        <w:rPr>
          <w:lang w:val="en-GB"/>
        </w:rPr>
      </w:pPr>
    </w:p>
    <w:p w14:paraId="4466F520" w14:textId="3CD6ACAF" w:rsidR="00DB7FC5" w:rsidRDefault="00DB7FC5" w:rsidP="00845964">
      <w:pPr>
        <w:rPr>
          <w:lang w:val="en-GB"/>
        </w:rPr>
      </w:pPr>
    </w:p>
    <w:p w14:paraId="12AB8A2C" w14:textId="59E0703B" w:rsidR="00DB7FC5" w:rsidRDefault="00DB7FC5" w:rsidP="00845964">
      <w:pPr>
        <w:rPr>
          <w:lang w:val="en-GB"/>
        </w:rPr>
      </w:pPr>
    </w:p>
    <w:p w14:paraId="123E74C2" w14:textId="77777777" w:rsidR="00DB7FC5" w:rsidRDefault="00DB7FC5" w:rsidP="00845964">
      <w:pPr>
        <w:rPr>
          <w:lang w:val="en-GB"/>
        </w:rPr>
      </w:pPr>
    </w:p>
    <w:p w14:paraId="26DD7788" w14:textId="3A6A3C61" w:rsidR="00006990" w:rsidRDefault="00006990" w:rsidP="00845964">
      <w:pPr>
        <w:rPr>
          <w:b/>
          <w:bCs/>
          <w:lang w:val="en-GB"/>
        </w:rPr>
      </w:pPr>
      <w:r>
        <w:rPr>
          <w:b/>
          <w:bCs/>
          <w:lang w:val="en-GB"/>
        </w:rPr>
        <w:lastRenderedPageBreak/>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5F72BD2E">
            <wp:extent cx="5214630" cy="22860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26000" cy="2290984"/>
                    </a:xfrm>
                    <a:prstGeom prst="rect">
                      <a:avLst/>
                    </a:prstGeom>
                  </pic:spPr>
                </pic:pic>
              </a:graphicData>
            </a:graphic>
          </wp:inline>
        </w:drawing>
      </w:r>
    </w:p>
    <w:p w14:paraId="41F1C7D6" w14:textId="2854EFF3" w:rsidR="00E93F69" w:rsidRDefault="00204D32"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BF008E">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drawing>
          <wp:inline distT="0" distB="0" distL="0" distR="0" wp14:anchorId="4B6C6AAA" wp14:editId="0A14D2A3">
            <wp:extent cx="4960430" cy="3215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2741" cy="3223621"/>
                    </a:xfrm>
                    <a:prstGeom prst="rect">
                      <a:avLst/>
                    </a:prstGeom>
                  </pic:spPr>
                </pic:pic>
              </a:graphicData>
            </a:graphic>
          </wp:inline>
        </w:drawing>
      </w:r>
    </w:p>
    <w:p w14:paraId="4E032E12" w14:textId="6D01B463" w:rsidR="00A3169F" w:rsidRDefault="00A3169F" w:rsidP="00845964">
      <w:pPr>
        <w:rPr>
          <w:b/>
          <w:bCs/>
          <w:lang w:val="en-GB"/>
        </w:rPr>
      </w:pPr>
    </w:p>
    <w:p w14:paraId="0A7A4E61" w14:textId="77777777" w:rsidR="00DB7FC5" w:rsidRDefault="00DB7FC5" w:rsidP="00845964">
      <w:pPr>
        <w:rPr>
          <w:b/>
          <w:bCs/>
          <w:lang w:val="en-GB"/>
        </w:rPr>
      </w:pPr>
    </w:p>
    <w:p w14:paraId="372201B0" w14:textId="77777777" w:rsidR="00DB7FC5" w:rsidRDefault="00DB7FC5">
      <w:pPr>
        <w:rPr>
          <w:b/>
          <w:bCs/>
          <w:lang w:val="en-GB"/>
        </w:rPr>
      </w:pPr>
      <w:r>
        <w:rPr>
          <w:b/>
          <w:bCs/>
          <w:lang w:val="en-GB"/>
        </w:rPr>
        <w:br w:type="page"/>
      </w:r>
    </w:p>
    <w:p w14:paraId="449B993F" w14:textId="111D9677" w:rsidR="002C4DA3" w:rsidRDefault="002C4DA3" w:rsidP="00845964">
      <w:pPr>
        <w:rPr>
          <w:b/>
          <w:bCs/>
          <w:lang w:val="en-GB"/>
        </w:rPr>
      </w:pPr>
      <w:r>
        <w:rPr>
          <w:b/>
          <w:bCs/>
          <w:lang w:val="en-GB"/>
        </w:rPr>
        <w:lastRenderedPageBreak/>
        <w:t>6 --&gt; 7</w:t>
      </w:r>
    </w:p>
    <w:p w14:paraId="10E323B0" w14:textId="25E60DA6" w:rsidR="002C4DA3" w:rsidRDefault="002C4DA3" w:rsidP="00845964">
      <w:pPr>
        <w:rPr>
          <w:b/>
          <w:bCs/>
          <w:lang w:val="en-GB"/>
        </w:rPr>
      </w:pPr>
      <w:r>
        <w:rPr>
          <w:noProof/>
        </w:rPr>
        <w:drawing>
          <wp:inline distT="0" distB="0" distL="0" distR="0" wp14:anchorId="20590E38" wp14:editId="529B2F3F">
            <wp:extent cx="2811780" cy="3826822"/>
            <wp:effectExtent l="0" t="0" r="7620" b="254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1367" cy="3839870"/>
                    </a:xfrm>
                    <a:prstGeom prst="rect">
                      <a:avLst/>
                    </a:prstGeom>
                  </pic:spPr>
                </pic:pic>
              </a:graphicData>
            </a:graphic>
          </wp:inline>
        </w:drawing>
      </w:r>
    </w:p>
    <w:p w14:paraId="4E44AC29" w14:textId="77777777" w:rsidR="00EB4774" w:rsidRDefault="002C4DA3" w:rsidP="00845964">
      <w:pPr>
        <w:rPr>
          <w:b/>
          <w:bCs/>
          <w:lang w:val="en-GB"/>
        </w:rPr>
      </w:pPr>
      <w:r>
        <w:rPr>
          <w:noProof/>
        </w:rPr>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361950"/>
                    </a:xfrm>
                    <a:prstGeom prst="rect">
                      <a:avLst/>
                    </a:prstGeom>
                  </pic:spPr>
                </pic:pic>
              </a:graphicData>
            </a:graphic>
          </wp:inline>
        </w:drawing>
      </w:r>
    </w:p>
    <w:p w14:paraId="05A66FDA" w14:textId="629FD634" w:rsidR="002C4DA3" w:rsidRDefault="00204D32"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BF008E">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6650" cy="371475"/>
                    </a:xfrm>
                    <a:prstGeom prst="rect">
                      <a:avLst/>
                    </a:prstGeom>
                  </pic:spPr>
                </pic:pic>
              </a:graphicData>
            </a:graphic>
          </wp:inline>
        </w:drawing>
      </w:r>
    </w:p>
    <w:p w14:paraId="06951AE3" w14:textId="492D0BC6" w:rsidR="00017F26" w:rsidRPr="0001522E" w:rsidRDefault="0001522E" w:rsidP="00845964">
      <w:pPr>
        <w:rPr>
          <w:lang w:val="en-GB"/>
        </w:rPr>
      </w:pPr>
      <w:r>
        <w:rPr>
          <w:lang w:val="en-GB"/>
        </w:rPr>
        <w:t xml:space="preserve">Using man grep first helped me figure this </w:t>
      </w:r>
      <w:r w:rsidR="002108F3">
        <w:rPr>
          <w:lang w:val="en-GB"/>
        </w:rPr>
        <w:t>level</w:t>
      </w:r>
      <w:r>
        <w:rPr>
          <w:lang w:val="en-GB"/>
        </w:rPr>
        <w:t xml:space="preserve"> out </w:t>
      </w:r>
      <w:r w:rsidR="002108F3">
        <w:rPr>
          <w:lang w:val="en-GB"/>
        </w:rPr>
        <w:t>fast</w:t>
      </w:r>
      <w:r>
        <w:rPr>
          <w:lang w:val="en-GB"/>
        </w:rPr>
        <w:t xml:space="preserve"> but</w:t>
      </w:r>
      <w:r w:rsidR="002108F3">
        <w:rPr>
          <w:lang w:val="en-GB"/>
        </w:rPr>
        <w:t xml:space="preserve"> </w:t>
      </w:r>
      <w:r>
        <w:rPr>
          <w:lang w:val="en-GB"/>
        </w:rPr>
        <w: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3675" cy="333375"/>
                    </a:xfrm>
                    <a:prstGeom prst="rect">
                      <a:avLst/>
                    </a:prstGeom>
                  </pic:spPr>
                </pic:pic>
              </a:graphicData>
            </a:graphic>
          </wp:inline>
        </w:drawing>
      </w:r>
    </w:p>
    <w:p w14:paraId="06D31372" w14:textId="6D3EF545" w:rsidR="00826DF6" w:rsidRDefault="00204D32"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BF008E">
            <w:rPr>
              <w:noProof/>
              <w:lang w:val="en-GB"/>
            </w:rPr>
            <w:t>(pipes, n.d.)</w:t>
          </w:r>
          <w:r w:rsidR="00EB4774">
            <w:rPr>
              <w:lang w:val="en-GB"/>
            </w:rPr>
            <w:fldChar w:fldCharType="end"/>
          </w:r>
        </w:sdtContent>
      </w:sdt>
    </w:p>
    <w:p w14:paraId="4743B97C" w14:textId="2EA78818" w:rsidR="00826DF6" w:rsidRDefault="00826DF6" w:rsidP="00845964">
      <w:pPr>
        <w:rPr>
          <w:lang w:val="en-GB"/>
        </w:rPr>
      </w:pPr>
    </w:p>
    <w:p w14:paraId="6C1CBB4F" w14:textId="254AC78D" w:rsidR="00DB7FC5" w:rsidRDefault="00DB7FC5" w:rsidP="00845964">
      <w:pPr>
        <w:rPr>
          <w:lang w:val="en-GB"/>
        </w:rPr>
      </w:pPr>
    </w:p>
    <w:p w14:paraId="40D63DD2" w14:textId="760E73B5" w:rsidR="00DB7FC5" w:rsidRDefault="00DB7FC5" w:rsidP="00845964">
      <w:pPr>
        <w:rPr>
          <w:lang w:val="en-GB"/>
        </w:rPr>
      </w:pPr>
    </w:p>
    <w:p w14:paraId="2379DF77" w14:textId="77777777" w:rsidR="00DB7FC5" w:rsidRDefault="00DB7FC5" w:rsidP="00845964">
      <w:pPr>
        <w:rPr>
          <w:lang w:val="en-GB"/>
        </w:rPr>
      </w:pPr>
    </w:p>
    <w:p w14:paraId="4EC53346" w14:textId="6362205D" w:rsidR="00826DF6" w:rsidRDefault="00826DF6" w:rsidP="00845964">
      <w:pPr>
        <w:rPr>
          <w:b/>
          <w:bCs/>
          <w:lang w:val="en-GB"/>
        </w:rPr>
      </w:pPr>
      <w:r w:rsidRPr="00826DF6">
        <w:rPr>
          <w:b/>
          <w:bCs/>
          <w:lang w:val="en-GB"/>
        </w:rPr>
        <w:lastRenderedPageBreak/>
        <w:t>9 --&gt; 10</w:t>
      </w:r>
    </w:p>
    <w:p w14:paraId="1E3F8595" w14:textId="77777777" w:rsidR="00EB4774" w:rsidRDefault="00826DF6" w:rsidP="00845964">
      <w:pPr>
        <w:rPr>
          <w:b/>
          <w:bCs/>
          <w:lang w:val="en-GB"/>
        </w:rPr>
      </w:pPr>
      <w:r>
        <w:rPr>
          <w:noProof/>
        </w:rPr>
        <w:drawing>
          <wp:inline distT="0" distB="0" distL="0" distR="0" wp14:anchorId="6032A40C" wp14:editId="0F90FC5B">
            <wp:extent cx="3937299" cy="914400"/>
            <wp:effectExtent l="0" t="0" r="635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235" cy="915779"/>
                    </a:xfrm>
                    <a:prstGeom prst="rect">
                      <a:avLst/>
                    </a:prstGeom>
                  </pic:spPr>
                </pic:pic>
              </a:graphicData>
            </a:graphic>
          </wp:inline>
        </w:drawing>
      </w:r>
    </w:p>
    <w:p w14:paraId="46806D72" w14:textId="2526F78C" w:rsidR="00826DF6" w:rsidRDefault="00204D32"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BF008E">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2FBF309E">
            <wp:extent cx="4917989" cy="4572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2629" cy="457631"/>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62F73516" w:rsidR="00FD1B82" w:rsidRDefault="00FD1B82" w:rsidP="00FD1B82">
      <w:pPr>
        <w:pStyle w:val="Heading5"/>
        <w:rPr>
          <w:lang w:val="en-GB"/>
        </w:rPr>
      </w:pPr>
      <w:r>
        <w:rPr>
          <w:lang w:val="en-GB"/>
        </w:rPr>
        <w:t xml:space="preserve">Afterthoughts </w:t>
      </w:r>
      <w:r w:rsidR="002108F3">
        <w:rPr>
          <w:lang w:val="en-GB"/>
        </w:rPr>
        <w:t>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365A470B" w14:textId="77777777" w:rsidR="00DB7FC5" w:rsidRDefault="00DB7FC5">
      <w:pPr>
        <w:rPr>
          <w:rFonts w:asciiTheme="majorHAnsi" w:eastAsiaTheme="majorEastAsia" w:hAnsiTheme="majorHAnsi" w:cstheme="majorBidi"/>
          <w:i/>
          <w:iCs/>
          <w:color w:val="2F5496" w:themeColor="accent1" w:themeShade="BF"/>
          <w:lang w:val="en-GB"/>
        </w:rPr>
      </w:pPr>
      <w:r>
        <w:rPr>
          <w:lang w:val="en-GB"/>
        </w:rPr>
        <w:br w:type="page"/>
      </w:r>
    </w:p>
    <w:p w14:paraId="1D755377" w14:textId="157EA3B0" w:rsidR="004153D1" w:rsidRDefault="004730EF" w:rsidP="006C7146">
      <w:pPr>
        <w:pStyle w:val="Heading4"/>
        <w:rPr>
          <w:lang w:val="en-GB"/>
        </w:rPr>
      </w:pPr>
      <w:r>
        <w:rPr>
          <w:lang w:val="en-GB"/>
        </w:rPr>
        <w:lastRenderedPageBreak/>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5DF663D3" w14:textId="482DD6FF" w:rsidR="003B1952" w:rsidRDefault="007B4E49" w:rsidP="004153D1">
      <w:pPr>
        <w:pStyle w:val="NormalWeb"/>
        <w:rPr>
          <w:rStyle w:val="Strong"/>
          <w:u w:val="single"/>
          <w:lang w:val="en-GB"/>
        </w:rPr>
      </w:pPr>
      <w:r w:rsidRPr="007B4E49">
        <w:rPr>
          <w:noProof/>
        </w:rPr>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36B8B309" w14:textId="0D6A4091"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I was able to find the Smartwatch</w:t>
      </w:r>
      <w:r w:rsidR="004527C3">
        <w:rPr>
          <w:rStyle w:val="Strong"/>
          <w:rFonts w:asciiTheme="minorHAnsi" w:hAnsiTheme="minorHAnsi" w:cstheme="minorHAnsi"/>
          <w:b w:val="0"/>
          <w:bCs w:val="0"/>
          <w:sz w:val="22"/>
          <w:szCs w:val="22"/>
          <w:lang w:val="en-GB"/>
        </w:rPr>
        <w:t xml:space="preserve"> (My research object)</w:t>
      </w:r>
      <w:r>
        <w:rPr>
          <w:rStyle w:val="Strong"/>
          <w:rFonts w:asciiTheme="minorHAnsi" w:hAnsiTheme="minorHAnsi" w:cstheme="minorHAnsi"/>
          <w:b w:val="0"/>
          <w:bCs w:val="0"/>
          <w:sz w:val="22"/>
          <w:szCs w:val="22"/>
          <w:lang w:val="en-GB"/>
        </w:rPr>
        <w:t xml:space="preserve"> in </w:t>
      </w:r>
      <w:r w:rsidR="007779B5">
        <w:rPr>
          <w:rStyle w:val="Strong"/>
          <w:rFonts w:asciiTheme="minorHAnsi" w:hAnsiTheme="minorHAnsi" w:cstheme="minorHAnsi"/>
          <w:b w:val="0"/>
          <w:bCs w:val="0"/>
          <w:sz w:val="22"/>
          <w:szCs w:val="22"/>
          <w:lang w:val="en-GB"/>
        </w:rPr>
        <w:t>Wireshark</w:t>
      </w:r>
      <w:r>
        <w:rPr>
          <w:rStyle w:val="Strong"/>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lWeb"/>
        <w:rPr>
          <w:rFonts w:cstheme="minorHAnsi"/>
        </w:rPr>
      </w:pPr>
      <w:r w:rsidRPr="003B1952">
        <w:rPr>
          <w:noProof/>
        </w:rPr>
        <w:drawing>
          <wp:inline distT="0" distB="0" distL="0" distR="0" wp14:anchorId="5023ED18" wp14:editId="22032B2F">
            <wp:extent cx="4975860" cy="31056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356" r="46825" b="32325"/>
                    <a:stretch/>
                  </pic:blipFill>
                  <pic:spPr bwMode="auto">
                    <a:xfrm>
                      <a:off x="0" y="0"/>
                      <a:ext cx="4989853" cy="3114382"/>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Heading5"/>
        <w:rPr>
          <w:lang w:val="en-GB"/>
        </w:rPr>
      </w:pPr>
      <w:r>
        <w:rPr>
          <w:lang w:val="en-GB"/>
        </w:rPr>
        <w:t>Afterthoughts Wireshark</w:t>
      </w:r>
    </w:p>
    <w:p w14:paraId="10B04AAD" w14:textId="6E9C7C0B" w:rsidR="00634CA7" w:rsidRPr="00DB7FC5" w:rsidRDefault="004527C3" w:rsidP="00DB7FC5">
      <w:pPr>
        <w:rPr>
          <w:lang w:val="en-GB"/>
        </w:rPr>
      </w:pPr>
      <w:r>
        <w:rPr>
          <w:lang w:val="en-GB"/>
        </w:rPr>
        <w:t>I found Wireshark to be a useful tool in multiple subjects. Being able to see passwords, usernames, packages and more with it. It did take me some time before I understood the use of it though.</w:t>
      </w:r>
    </w:p>
    <w:p w14:paraId="546EE245" w14:textId="77777777" w:rsidR="00F5667A" w:rsidRDefault="006C7146" w:rsidP="00F5667A">
      <w:pPr>
        <w:pStyle w:val="Heading4"/>
        <w:rPr>
          <w:rFonts w:eastAsia="Times New Roman"/>
          <w:lang w:val="en-GB" w:eastAsia="nl-NL"/>
        </w:rPr>
      </w:pPr>
      <w:r w:rsidRPr="006C7146">
        <w:rPr>
          <w:rFonts w:eastAsia="Times New Roman"/>
          <w:lang w:val="en-GB" w:eastAsia="nl-NL"/>
        </w:rPr>
        <w:lastRenderedPageBreak/>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03F6EC21">
            <wp:extent cx="4625340" cy="2471743"/>
            <wp:effectExtent l="0" t="0" r="381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997"/>
                    <a:stretch/>
                  </pic:blipFill>
                  <pic:spPr bwMode="auto">
                    <a:xfrm>
                      <a:off x="0" y="0"/>
                      <a:ext cx="4627311" cy="2472796"/>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68EEE4CC">
            <wp:extent cx="4533900" cy="24228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997"/>
                    <a:stretch/>
                  </pic:blipFill>
                  <pic:spPr bwMode="auto">
                    <a:xfrm>
                      <a:off x="0" y="0"/>
                      <a:ext cx="4536707" cy="2424378"/>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6F375CE7" w:rsidR="006C7146" w:rsidRDefault="006C7146" w:rsidP="006C7146">
      <w:r>
        <w:rPr>
          <w:noProof/>
        </w:rPr>
        <w:drawing>
          <wp:inline distT="0" distB="0" distL="0" distR="0" wp14:anchorId="4195D266" wp14:editId="624E35E1">
            <wp:extent cx="2659380" cy="1407079"/>
            <wp:effectExtent l="0" t="0" r="762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938"/>
                    <a:stretch/>
                  </pic:blipFill>
                  <pic:spPr bwMode="auto">
                    <a:xfrm>
                      <a:off x="0" y="0"/>
                      <a:ext cx="2664893" cy="1409996"/>
                    </a:xfrm>
                    <a:prstGeom prst="rect">
                      <a:avLst/>
                    </a:prstGeom>
                    <a:ln>
                      <a:noFill/>
                    </a:ln>
                    <a:extLst>
                      <a:ext uri="{53640926-AAD7-44D8-BBD7-CCE9431645EC}">
                        <a14:shadowObscured xmlns:a14="http://schemas.microsoft.com/office/drawing/2010/main"/>
                      </a:ext>
                    </a:extLst>
                  </pic:spPr>
                </pic:pic>
              </a:graphicData>
            </a:graphic>
          </wp:inline>
        </w:drawing>
      </w:r>
      <w:r w:rsidR="00DB7FC5">
        <w:rPr>
          <w:noProof/>
        </w:rPr>
        <w:drawing>
          <wp:inline distT="0" distB="0" distL="0" distR="0" wp14:anchorId="39F3FDC2" wp14:editId="09FF4D94">
            <wp:extent cx="2781300" cy="14936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4527"/>
                    <a:stretch/>
                  </pic:blipFill>
                  <pic:spPr bwMode="auto">
                    <a:xfrm>
                      <a:off x="0" y="0"/>
                      <a:ext cx="2788011" cy="1497265"/>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4A9D9E51" w:rsidR="006C7146" w:rsidRDefault="006C7146" w:rsidP="007768D4">
      <w:pPr>
        <w:rPr>
          <w:lang w:val="en-GB"/>
        </w:rPr>
      </w:pPr>
    </w:p>
    <w:p w14:paraId="34010C70" w14:textId="7A6C6FA9" w:rsidR="006C7146" w:rsidRDefault="006C7146" w:rsidP="006C7146">
      <w:pPr>
        <w:pStyle w:val="Heading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77264329" w14:textId="77777777" w:rsidR="00DB7FC5" w:rsidRDefault="00DB7FC5" w:rsidP="00F5667A">
      <w:pPr>
        <w:pStyle w:val="Heading4"/>
        <w:rPr>
          <w:rFonts w:eastAsia="Times New Roman"/>
          <w:lang w:val="en-GB" w:eastAsia="nl-NL"/>
        </w:rPr>
      </w:pPr>
    </w:p>
    <w:p w14:paraId="0FEB14F1" w14:textId="77777777" w:rsidR="00DB7FC5" w:rsidRDefault="00DB7FC5">
      <w:pPr>
        <w:rPr>
          <w:rFonts w:asciiTheme="majorHAnsi" w:eastAsia="Times New Roman" w:hAnsiTheme="majorHAnsi" w:cstheme="majorBidi"/>
          <w:i/>
          <w:iCs/>
          <w:color w:val="2F5496" w:themeColor="accent1" w:themeShade="BF"/>
          <w:lang w:val="en-GB" w:eastAsia="nl-NL"/>
        </w:rPr>
      </w:pPr>
      <w:r>
        <w:rPr>
          <w:rFonts w:eastAsia="Times New Roman"/>
          <w:lang w:val="en-GB" w:eastAsia="nl-NL"/>
        </w:rPr>
        <w:br w:type="page"/>
      </w:r>
    </w:p>
    <w:p w14:paraId="26CA2B46" w14:textId="11EB6E17" w:rsidR="006C7146" w:rsidRDefault="00F5667A" w:rsidP="00F5667A">
      <w:pPr>
        <w:pStyle w:val="Heading4"/>
        <w:rPr>
          <w:rFonts w:eastAsia="Times New Roman"/>
          <w:lang w:val="en-GB" w:eastAsia="nl-NL"/>
        </w:rPr>
      </w:pPr>
      <w:r w:rsidRPr="00F5667A">
        <w:rPr>
          <w:rFonts w:eastAsia="Times New Roman"/>
          <w:lang w:val="en-GB" w:eastAsia="nl-NL"/>
        </w:rPr>
        <w:lastRenderedPageBreak/>
        <w:t xml:space="preserve">Web application proxies &amp; </w:t>
      </w:r>
      <w:r w:rsidR="002108F3" w:rsidRPr="00F5667A">
        <w:rPr>
          <w:rFonts w:eastAsia="Times New Roman"/>
          <w:lang w:val="en-GB" w:eastAsia="nl-NL"/>
        </w:rPr>
        <w:t>web browser</w:t>
      </w:r>
      <w:r w:rsidRPr="00F5667A">
        <w:rPr>
          <w:rFonts w:eastAsia="Times New Roman"/>
          <w:lang w:val="en-GB" w:eastAsia="nl-NL"/>
        </w:rPr>
        <w:t xml:space="preserve"> plugins</w:t>
      </w:r>
    </w:p>
    <w:p w14:paraId="5E5CFFE7" w14:textId="2BED253A" w:rsidR="00F5667A" w:rsidRDefault="00F5667A" w:rsidP="00F5667A">
      <w:pPr>
        <w:rPr>
          <w:lang w:val="en-GB" w:eastAsia="nl-NL"/>
        </w:rPr>
      </w:pPr>
      <w:r>
        <w:rPr>
          <w:lang w:val="en-GB" w:eastAsia="nl-NL"/>
        </w:rPr>
        <w:t>This has been used in the subjects: Password cracking and CSRF</w:t>
      </w:r>
    </w:p>
    <w:p w14:paraId="188CE75D" w14:textId="488F17F3" w:rsidR="00552350" w:rsidRDefault="00552350" w:rsidP="00F5667A">
      <w:pPr>
        <w:rPr>
          <w:lang w:val="en-GB" w:eastAsia="nl-NL"/>
        </w:rPr>
      </w:pPr>
      <w:r>
        <w:rPr>
          <w:lang w:val="en-GB" w:eastAsia="nl-NL"/>
        </w:rPr>
        <w:t xml:space="preserve">I will try one more thing for this subject though. I’m going to use Burp in an SQL injection attack on DVWA. At first I follow this </w:t>
      </w:r>
      <w:r w:rsidR="006871F6">
        <w:rPr>
          <w:lang w:val="en-GB" w:eastAsia="nl-NL"/>
        </w:rPr>
        <w:t>YouTube</w:t>
      </w:r>
      <w:r>
        <w:rPr>
          <w:lang w:val="en-GB" w:eastAsia="nl-NL"/>
        </w:rPr>
        <w:t xml:space="preserve"> tutorial </w:t>
      </w:r>
      <w:hyperlink r:id="rId140" w:history="1">
        <w:r w:rsidRPr="00024022">
          <w:rPr>
            <w:rStyle w:val="Hyperlink"/>
            <w:lang w:val="en-GB" w:eastAsia="nl-NL"/>
          </w:rPr>
          <w:t>https://www.youtube.com/watch?v=N5RMx7VprNU</w:t>
        </w:r>
      </w:hyperlink>
      <w:r>
        <w:rPr>
          <w:lang w:val="en-GB" w:eastAsia="nl-NL"/>
        </w:rPr>
        <w:t xml:space="preserve"> this turned out to be a bit useless since it didn’t show everything I needed.</w:t>
      </w:r>
    </w:p>
    <w:p w14:paraId="11139022" w14:textId="5F066200" w:rsidR="00552350" w:rsidRDefault="00552350" w:rsidP="00F5667A">
      <w:pPr>
        <w:rPr>
          <w:lang w:val="en-GB" w:eastAsia="nl-NL"/>
        </w:rPr>
      </w:pPr>
      <w:r>
        <w:rPr>
          <w:lang w:val="en-GB" w:eastAsia="nl-NL"/>
        </w:rPr>
        <w:t>I already knew how to change the proxy settings from when I did the subject: password cracking</w:t>
      </w:r>
      <w:r w:rsidR="009B0571">
        <w:rPr>
          <w:lang w:val="en-GB" w:eastAsia="nl-NL"/>
        </w:rPr>
        <w:t xml:space="preserve"> </w:t>
      </w:r>
      <w:r>
        <w:rPr>
          <w:lang w:val="en-GB" w:eastAsia="nl-NL"/>
        </w:rPr>
        <w:t xml:space="preserve">. </w:t>
      </w:r>
    </w:p>
    <w:p w14:paraId="5BCB61AB" w14:textId="45C9E7C5" w:rsidR="00DC3D6B" w:rsidRDefault="00DC3D6B" w:rsidP="00F5667A">
      <w:pPr>
        <w:rPr>
          <w:lang w:val="en-GB" w:eastAsia="nl-NL"/>
        </w:rPr>
      </w:pPr>
      <w:r>
        <w:rPr>
          <w:noProof/>
        </w:rPr>
        <w:drawing>
          <wp:inline distT="0" distB="0" distL="0" distR="0" wp14:anchorId="0C12F307" wp14:editId="2073881C">
            <wp:extent cx="2609850" cy="249276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18672" cy="2501189"/>
                    </a:xfrm>
                    <a:prstGeom prst="rect">
                      <a:avLst/>
                    </a:prstGeom>
                  </pic:spPr>
                </pic:pic>
              </a:graphicData>
            </a:graphic>
          </wp:inline>
        </w:drawing>
      </w:r>
    </w:p>
    <w:p w14:paraId="6DCD399E" w14:textId="1DE734D1" w:rsidR="006871F6" w:rsidRDefault="006871F6" w:rsidP="00F5667A">
      <w:pPr>
        <w:rPr>
          <w:lang w:val="en-GB" w:eastAsia="nl-NL"/>
        </w:rPr>
      </w:pPr>
      <w:r>
        <w:rPr>
          <w:lang w:val="en-GB" w:eastAsia="nl-NL"/>
        </w:rPr>
        <w:t xml:space="preserve">Since I already used Burp before I had to set the interception off since it was still on from last time and after that I selected the GET method from the SQL page to send it to the repeater </w:t>
      </w:r>
    </w:p>
    <w:p w14:paraId="0EA562D8" w14:textId="60C03F18" w:rsidR="00DC3D6B" w:rsidRDefault="00DC3D6B" w:rsidP="00F5667A">
      <w:pPr>
        <w:rPr>
          <w:lang w:val="en-GB" w:eastAsia="nl-NL"/>
        </w:rPr>
      </w:pPr>
      <w:r>
        <w:rPr>
          <w:noProof/>
        </w:rPr>
        <w:drawing>
          <wp:inline distT="0" distB="0" distL="0" distR="0" wp14:anchorId="7BDF12CA" wp14:editId="26FFC17D">
            <wp:extent cx="5189220" cy="4017447"/>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9934" t="6318" b="24774"/>
                    <a:stretch/>
                  </pic:blipFill>
                  <pic:spPr bwMode="auto">
                    <a:xfrm>
                      <a:off x="0" y="0"/>
                      <a:ext cx="5206957" cy="4031178"/>
                    </a:xfrm>
                    <a:prstGeom prst="rect">
                      <a:avLst/>
                    </a:prstGeom>
                    <a:ln>
                      <a:noFill/>
                    </a:ln>
                    <a:extLst>
                      <a:ext uri="{53640926-AAD7-44D8-BBD7-CCE9431645EC}">
                        <a14:shadowObscured xmlns:a14="http://schemas.microsoft.com/office/drawing/2010/main"/>
                      </a:ext>
                    </a:extLst>
                  </pic:spPr>
                </pic:pic>
              </a:graphicData>
            </a:graphic>
          </wp:inline>
        </w:drawing>
      </w:r>
    </w:p>
    <w:p w14:paraId="06C6A90C" w14:textId="77777777" w:rsidR="00DB7FC5" w:rsidRDefault="00DB7FC5" w:rsidP="00F5667A">
      <w:pPr>
        <w:rPr>
          <w:lang w:val="en-GB" w:eastAsia="nl-NL"/>
        </w:rPr>
      </w:pPr>
    </w:p>
    <w:p w14:paraId="2B964ED1" w14:textId="5FE8F332" w:rsidR="006871F6" w:rsidRDefault="006871F6" w:rsidP="00F5667A">
      <w:pPr>
        <w:rPr>
          <w:lang w:val="en-GB" w:eastAsia="nl-NL"/>
        </w:rPr>
      </w:pPr>
      <w:r>
        <w:rPr>
          <w:lang w:val="en-GB" w:eastAsia="nl-NL"/>
        </w:rPr>
        <w:lastRenderedPageBreak/>
        <w:t xml:space="preserve">In the repeater I added the payload positions. </w:t>
      </w:r>
    </w:p>
    <w:p w14:paraId="318BF492" w14:textId="64A258FD" w:rsidR="000A2EFB" w:rsidRDefault="00552350" w:rsidP="00F5667A">
      <w:pPr>
        <w:rPr>
          <w:lang w:val="en-GB" w:eastAsia="nl-NL"/>
        </w:rPr>
      </w:pPr>
      <w:r>
        <w:rPr>
          <w:noProof/>
        </w:rPr>
        <w:drawing>
          <wp:inline distT="0" distB="0" distL="0" distR="0" wp14:anchorId="23E48404" wp14:editId="3744C766">
            <wp:extent cx="4924425" cy="16192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6593"/>
                    <a:stretch/>
                  </pic:blipFill>
                  <pic:spPr bwMode="auto">
                    <a:xfrm>
                      <a:off x="0" y="0"/>
                      <a:ext cx="4924425" cy="1619250"/>
                    </a:xfrm>
                    <a:prstGeom prst="rect">
                      <a:avLst/>
                    </a:prstGeom>
                    <a:ln>
                      <a:noFill/>
                    </a:ln>
                    <a:extLst>
                      <a:ext uri="{53640926-AAD7-44D8-BBD7-CCE9431645EC}">
                        <a14:shadowObscured xmlns:a14="http://schemas.microsoft.com/office/drawing/2010/main"/>
                      </a:ext>
                    </a:extLst>
                  </pic:spPr>
                </pic:pic>
              </a:graphicData>
            </a:graphic>
          </wp:inline>
        </w:drawing>
      </w:r>
    </w:p>
    <w:p w14:paraId="433CBFF2" w14:textId="61061805" w:rsidR="006871F6" w:rsidRDefault="006871F6" w:rsidP="00F5667A">
      <w:pPr>
        <w:rPr>
          <w:lang w:val="en-GB" w:eastAsia="nl-NL"/>
        </w:rPr>
      </w:pPr>
      <w:r>
        <w:rPr>
          <w:lang w:val="en-GB" w:eastAsia="nl-NL"/>
        </w:rPr>
        <w:t>After that I created a txt file with Query’s. And started the attack with the txt file.</w:t>
      </w:r>
    </w:p>
    <w:p w14:paraId="078813EA" w14:textId="41989EDA" w:rsidR="000A2EFB" w:rsidRDefault="000A2EFB" w:rsidP="00F5667A">
      <w:pPr>
        <w:rPr>
          <w:lang w:val="en-GB" w:eastAsia="nl-NL"/>
        </w:rPr>
      </w:pPr>
      <w:r>
        <w:rPr>
          <w:noProof/>
        </w:rPr>
        <w:drawing>
          <wp:inline distT="0" distB="0" distL="0" distR="0" wp14:anchorId="72152CE8" wp14:editId="3168C50E">
            <wp:extent cx="2466975" cy="1152525"/>
            <wp:effectExtent l="0" t="0" r="9525" b="952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6975" cy="1152525"/>
                    </a:xfrm>
                    <a:prstGeom prst="rect">
                      <a:avLst/>
                    </a:prstGeom>
                  </pic:spPr>
                </pic:pic>
              </a:graphicData>
            </a:graphic>
          </wp:inline>
        </w:drawing>
      </w:r>
      <w:r w:rsidR="00552350">
        <w:rPr>
          <w:noProof/>
        </w:rPr>
        <w:drawing>
          <wp:inline distT="0" distB="0" distL="0" distR="0" wp14:anchorId="2D3291E9" wp14:editId="081453F7">
            <wp:extent cx="5457825" cy="190500"/>
            <wp:effectExtent l="0" t="0" r="952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7825" cy="190500"/>
                    </a:xfrm>
                    <a:prstGeom prst="rect">
                      <a:avLst/>
                    </a:prstGeom>
                  </pic:spPr>
                </pic:pic>
              </a:graphicData>
            </a:graphic>
          </wp:inline>
        </w:drawing>
      </w:r>
    </w:p>
    <w:p w14:paraId="4E157E5F" w14:textId="46AB9D41" w:rsidR="00B90255" w:rsidRDefault="00B90255" w:rsidP="00F5667A">
      <w:pPr>
        <w:rPr>
          <w:lang w:val="en-GB" w:eastAsia="nl-NL"/>
        </w:rPr>
      </w:pPr>
      <w:r>
        <w:rPr>
          <w:noProof/>
        </w:rPr>
        <w:drawing>
          <wp:inline distT="0" distB="0" distL="0" distR="0" wp14:anchorId="7BBD4765" wp14:editId="36326724">
            <wp:extent cx="5760720" cy="3319145"/>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319145"/>
                    </a:xfrm>
                    <a:prstGeom prst="rect">
                      <a:avLst/>
                    </a:prstGeom>
                  </pic:spPr>
                </pic:pic>
              </a:graphicData>
            </a:graphic>
          </wp:inline>
        </w:drawing>
      </w:r>
    </w:p>
    <w:p w14:paraId="40BCA3E6" w14:textId="300D7D35" w:rsidR="00B90255" w:rsidRDefault="00B90255" w:rsidP="00F5667A">
      <w:pPr>
        <w:rPr>
          <w:lang w:val="en-GB" w:eastAsia="nl-NL"/>
        </w:rPr>
      </w:pPr>
      <w:r>
        <w:rPr>
          <w:lang w:val="en-GB" w:eastAsia="nl-NL"/>
        </w:rPr>
        <w:t>I couldn’t get this to work but when I would manually do it, it did work for me.</w:t>
      </w:r>
    </w:p>
    <w:p w14:paraId="37C1CD00" w14:textId="4E4D70D2" w:rsidR="000A2EFB" w:rsidRDefault="000A2EFB" w:rsidP="00F5667A">
      <w:pPr>
        <w:rPr>
          <w:lang w:val="en-GB" w:eastAsia="nl-NL"/>
        </w:rPr>
      </w:pPr>
      <w:r>
        <w:rPr>
          <w:noProof/>
        </w:rPr>
        <w:lastRenderedPageBreak/>
        <w:drawing>
          <wp:inline distT="0" distB="0" distL="0" distR="0" wp14:anchorId="77D80601" wp14:editId="5F55AAEA">
            <wp:extent cx="5760720" cy="2739390"/>
            <wp:effectExtent l="0" t="0" r="0" b="381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739390"/>
                    </a:xfrm>
                    <a:prstGeom prst="rect">
                      <a:avLst/>
                    </a:prstGeom>
                  </pic:spPr>
                </pic:pic>
              </a:graphicData>
            </a:graphic>
          </wp:inline>
        </w:drawing>
      </w:r>
    </w:p>
    <w:p w14:paraId="0BEE1683" w14:textId="390C2BE5" w:rsidR="006871F6" w:rsidRDefault="006871F6" w:rsidP="00F5667A">
      <w:pPr>
        <w:rPr>
          <w:lang w:val="en-GB" w:eastAsia="nl-NL"/>
        </w:rPr>
      </w:pPr>
      <w:r>
        <w:rPr>
          <w:lang w:val="en-GB" w:eastAsia="nl-NL"/>
        </w:rPr>
        <w:t>The video didn’t really show or tell me enough, so I had to try some things on my own from here.</w:t>
      </w:r>
    </w:p>
    <w:p w14:paraId="582788A6" w14:textId="5DEF5C56" w:rsidR="006871F6" w:rsidRDefault="006871F6" w:rsidP="00F5667A">
      <w:pPr>
        <w:rPr>
          <w:lang w:val="en-GB" w:eastAsia="nl-NL"/>
        </w:rPr>
      </w:pPr>
      <w:r>
        <w:rPr>
          <w:lang w:val="en-GB" w:eastAsia="nl-NL"/>
        </w:rPr>
        <w:t>After a lot of trial and error I found the query’s I needed, and It finally worked.</w:t>
      </w:r>
    </w:p>
    <w:p w14:paraId="659758AE" w14:textId="1EB1E058" w:rsidR="00552350" w:rsidRDefault="00552350" w:rsidP="00F5667A">
      <w:pPr>
        <w:rPr>
          <w:lang w:val="en-GB" w:eastAsia="nl-NL"/>
        </w:rPr>
      </w:pPr>
      <w:r>
        <w:rPr>
          <w:noProof/>
        </w:rPr>
        <w:drawing>
          <wp:inline distT="0" distB="0" distL="0" distR="0" wp14:anchorId="5178F5FE" wp14:editId="288202CB">
            <wp:extent cx="4772025" cy="260985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72025" cy="2609850"/>
                    </a:xfrm>
                    <a:prstGeom prst="rect">
                      <a:avLst/>
                    </a:prstGeom>
                  </pic:spPr>
                </pic:pic>
              </a:graphicData>
            </a:graphic>
          </wp:inline>
        </w:drawing>
      </w:r>
    </w:p>
    <w:p w14:paraId="28F84518" w14:textId="5E37EC14" w:rsidR="00552350" w:rsidRDefault="00552350" w:rsidP="00F5667A">
      <w:pPr>
        <w:rPr>
          <w:lang w:val="en-GB" w:eastAsia="nl-NL"/>
        </w:rPr>
      </w:pPr>
      <w:r>
        <w:rPr>
          <w:noProof/>
        </w:rPr>
        <w:drawing>
          <wp:inline distT="0" distB="0" distL="0" distR="0" wp14:anchorId="7DB379E0" wp14:editId="187867EF">
            <wp:extent cx="5760720" cy="1179195"/>
            <wp:effectExtent l="0" t="0" r="0" b="190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79195"/>
                    </a:xfrm>
                    <a:prstGeom prst="rect">
                      <a:avLst/>
                    </a:prstGeom>
                  </pic:spPr>
                </pic:pic>
              </a:graphicData>
            </a:graphic>
          </wp:inline>
        </w:drawing>
      </w:r>
    </w:p>
    <w:p w14:paraId="22689435" w14:textId="1A0B6E1D" w:rsidR="00552350" w:rsidRDefault="00552350" w:rsidP="00F5667A">
      <w:pPr>
        <w:rPr>
          <w:lang w:val="en-GB" w:eastAsia="nl-NL"/>
        </w:rPr>
      </w:pPr>
      <w:r>
        <w:rPr>
          <w:lang w:val="en-GB" w:eastAsia="nl-NL"/>
        </w:rPr>
        <w:t>This showed me that there are only 2 columns</w:t>
      </w:r>
      <w:r w:rsidR="006871F6">
        <w:rPr>
          <w:lang w:val="en-GB" w:eastAsia="nl-NL"/>
        </w:rPr>
        <w:t>. Now this can be used for further SQL injection attacks.</w:t>
      </w:r>
    </w:p>
    <w:p w14:paraId="0C4904C3" w14:textId="6BAB7EDC" w:rsidR="006871F6" w:rsidRDefault="006871F6" w:rsidP="006871F6">
      <w:pPr>
        <w:pStyle w:val="Heading5"/>
        <w:rPr>
          <w:lang w:val="en-GB"/>
        </w:rPr>
      </w:pPr>
      <w:r>
        <w:rPr>
          <w:lang w:val="en-GB"/>
        </w:rPr>
        <w:t xml:space="preserve">Afterthoughts </w:t>
      </w:r>
      <w:r w:rsidRPr="006871F6">
        <w:rPr>
          <w:lang w:val="en-GB"/>
        </w:rPr>
        <w:t xml:space="preserve">Web application proxies &amp; </w:t>
      </w:r>
      <w:r w:rsidR="002108F3" w:rsidRPr="006871F6">
        <w:rPr>
          <w:lang w:val="en-GB"/>
        </w:rPr>
        <w:t>web browser</w:t>
      </w:r>
      <w:r w:rsidRPr="006871F6">
        <w:rPr>
          <w:lang w:val="en-GB"/>
        </w:rPr>
        <w:t xml:space="preserve"> plugins</w:t>
      </w:r>
    </w:p>
    <w:p w14:paraId="438C00F6" w14:textId="0E4FE9B5" w:rsidR="006871F6" w:rsidRPr="00F5667A" w:rsidRDefault="006871F6" w:rsidP="00F5667A">
      <w:pPr>
        <w:rPr>
          <w:lang w:val="en-GB"/>
        </w:rPr>
      </w:pPr>
      <w:r>
        <w:rPr>
          <w:lang w:val="en-GB"/>
        </w:rPr>
        <w:t xml:space="preserve">I found this tooling subject to be one of the more interesting and kinder of scary ones. In some cases, it’s easy to setup tools like burp and exploit errors. </w:t>
      </w:r>
      <w:r w:rsidR="005E1601">
        <w:rPr>
          <w:lang w:val="en-GB"/>
        </w:rPr>
        <w:t>Of course,</w:t>
      </w:r>
      <w:r>
        <w:rPr>
          <w:lang w:val="en-GB"/>
        </w:rPr>
        <w:t xml:space="preserve"> I had some bumps along the </w:t>
      </w:r>
      <w:r w:rsidR="002108F3">
        <w:rPr>
          <w:lang w:val="en-GB"/>
        </w:rPr>
        <w:t>way,</w:t>
      </w:r>
      <w:r>
        <w:rPr>
          <w:lang w:val="en-GB"/>
        </w:rPr>
        <w:t xml:space="preserve"> but it still feels very powerful and useful for a pen tester.</w:t>
      </w:r>
    </w:p>
    <w:p w14:paraId="562D992D" w14:textId="77777777" w:rsidR="00634CA7" w:rsidRPr="00F433DB" w:rsidRDefault="00634CA7" w:rsidP="00634CA7">
      <w:pPr>
        <w:pStyle w:val="Heading1"/>
        <w:rPr>
          <w:lang w:val="en-GB"/>
        </w:rPr>
      </w:pPr>
      <w:bookmarkStart w:id="99" w:name="_Toc25220690"/>
      <w:r w:rsidRPr="00F433DB">
        <w:rPr>
          <w:lang w:val="en-GB"/>
        </w:rPr>
        <w:lastRenderedPageBreak/>
        <w:t>Final Conclusion and Reflection from the first ten weeks</w:t>
      </w:r>
      <w:bookmarkEnd w:id="99"/>
    </w:p>
    <w:p w14:paraId="2E5A3462" w14:textId="118B860D" w:rsidR="00634CA7" w:rsidRDefault="00801A2A" w:rsidP="00634CA7">
      <w:pPr>
        <w:spacing w:before="100" w:beforeAutospacing="1" w:after="100" w:afterAutospacing="1" w:line="240" w:lineRule="auto"/>
        <w:rPr>
          <w:rFonts w:eastAsia="Times New Roman" w:cstheme="minorHAnsi"/>
          <w:lang w:val="en-GB" w:eastAsia="nl-NL"/>
        </w:rPr>
      </w:pPr>
      <w:r w:rsidRPr="00801A2A">
        <w:rPr>
          <w:rFonts w:eastAsia="Times New Roman" w:cstheme="minorHAnsi"/>
          <w:lang w:val="en-GB" w:eastAsia="nl-NL"/>
        </w:rPr>
        <w:t xml:space="preserve">In the first 10 weeks </w:t>
      </w:r>
      <w:r>
        <w:rPr>
          <w:rFonts w:eastAsia="Times New Roman" w:cstheme="minorHAnsi"/>
          <w:lang w:val="en-GB" w:eastAsia="nl-NL"/>
        </w:rPr>
        <w:t xml:space="preserve">I learned a lot, I was always present and I tried to do as much as I could. Some subjects where harder to learn than others and I probably took to long with some subjects. I also think I put to much information in this document for some subjects. Linux is one of those subjects that I spend to much time with and it also took 8 pages to cover my progress. </w:t>
      </w:r>
      <w:r w:rsidR="008F6B42">
        <w:rPr>
          <w:rFonts w:eastAsia="Times New Roman" w:cstheme="minorHAnsi"/>
          <w:lang w:val="en-GB" w:eastAsia="nl-NL"/>
        </w:rPr>
        <w:t xml:space="preserve">I tried to hand in this document as much as I could so I could get feedback as fast as possible. This helped </w:t>
      </w:r>
      <w:r w:rsidR="00F433DB">
        <w:rPr>
          <w:rFonts w:eastAsia="Times New Roman" w:cstheme="minorHAnsi"/>
          <w:lang w:val="en-GB" w:eastAsia="nl-NL"/>
        </w:rPr>
        <w:t xml:space="preserve">me with changing the things I did wrong and also with understanding the things I did wrong. </w:t>
      </w:r>
    </w:p>
    <w:p w14:paraId="30A24D02" w14:textId="23E34C5C" w:rsidR="00F433DB" w:rsidRDefault="00F433D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I did ask my fellow students more questions then my teachers since we all had the same problems and fixes for those problems at the same time. This way we all helped each other a little bit with creating the basic knowledge assignment. </w:t>
      </w:r>
    </w:p>
    <w:p w14:paraId="7A72464E" w14:textId="53074450" w:rsidR="00F433DB" w:rsidRDefault="00F433DB" w:rsidP="00F433DB">
      <w:pPr>
        <w:spacing w:before="100" w:beforeAutospacing="1" w:after="100" w:afterAutospacing="1" w:line="240" w:lineRule="auto"/>
        <w:rPr>
          <w:rFonts w:ascii="Times New Roman" w:eastAsia="Times New Roman" w:hAnsi="Times New Roman" w:cs="Times New Roman"/>
          <w:sz w:val="24"/>
          <w:szCs w:val="24"/>
          <w:lang w:val="en-GB" w:eastAsia="nl-NL"/>
        </w:rPr>
      </w:pPr>
      <w:r>
        <w:rPr>
          <w:rFonts w:eastAsia="Times New Roman" w:cstheme="minorHAnsi"/>
          <w:lang w:val="en-GB" w:eastAsia="nl-NL"/>
        </w:rPr>
        <w:t>So in the end I think I did a decent job. I never really tried to go beyond the basic level of a subject because it would take to much time, but I think that is fine for now.</w:t>
      </w:r>
    </w:p>
    <w:p w14:paraId="642AA4F5" w14:textId="47BB4228" w:rsidR="00766851" w:rsidRDefault="00F433DB" w:rsidP="00F433DB">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p>
    <w:bookmarkStart w:id="100" w:name="_Toc25220691"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100"/>
        </w:p>
        <w:sdt>
          <w:sdtPr>
            <w:id w:val="111145805"/>
            <w:bibliography/>
          </w:sdtPr>
          <w:sdtContent>
            <w:p w14:paraId="703942E8" w14:textId="77777777" w:rsidR="00BF008E" w:rsidRDefault="00766851" w:rsidP="00BF008E">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BF008E">
                <w:rPr>
                  <w:i/>
                  <w:iCs/>
                  <w:noProof/>
                  <w:lang w:val="en-GB"/>
                </w:rPr>
                <w:t>BasicNetworking</w:t>
              </w:r>
              <w:r w:rsidR="00BF008E">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FC8BAF6" w14:textId="77777777" w:rsidR="00BF008E" w:rsidRDefault="00BF008E" w:rsidP="00BF008E">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32B952CC" w14:textId="77777777" w:rsidR="00BF008E" w:rsidRDefault="00BF008E" w:rsidP="00BF008E">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0AAA3760" w14:textId="77777777" w:rsidR="00BF008E" w:rsidRDefault="00BF008E" w:rsidP="00BF008E">
              <w:pPr>
                <w:pStyle w:val="Bibliography"/>
                <w:ind w:left="720" w:hanging="720"/>
                <w:rPr>
                  <w:noProof/>
                  <w:lang w:val="en-GB"/>
                </w:rPr>
              </w:pPr>
              <w:r>
                <w:rPr>
                  <w:i/>
                  <w:iCs/>
                  <w:noProof/>
                  <w:lang w:val="en-GB"/>
                </w:rPr>
                <w:t>Classless Inter-Domain Routing</w:t>
              </w:r>
              <w:r>
                <w:rPr>
                  <w:noProof/>
                  <w:lang w:val="en-GB"/>
                </w:rPr>
                <w:t>. (n.d.). Retrieved from wikipedia: https://en.wikipedia.org/wiki/Classless_Inter-Domain_Routing#targetText=CIDR%20notation%20is%20a%20compact,bits%20in%20the%20subnet%20mask.</w:t>
              </w:r>
            </w:p>
            <w:p w14:paraId="3F1B1A7E" w14:textId="77777777" w:rsidR="00BF008E" w:rsidRDefault="00BF008E" w:rsidP="00BF008E">
              <w:pPr>
                <w:pStyle w:val="Bibliography"/>
                <w:ind w:left="720" w:hanging="720"/>
                <w:rPr>
                  <w:noProof/>
                  <w:lang w:val="en-GB"/>
                </w:rPr>
              </w:pPr>
              <w:r>
                <w:rPr>
                  <w:i/>
                  <w:iCs/>
                  <w:noProof/>
                  <w:lang w:val="en-GB"/>
                </w:rPr>
                <w:t>Command Injection</w:t>
              </w:r>
              <w:r>
                <w:rPr>
                  <w:noProof/>
                  <w:lang w:val="en-GB"/>
                </w:rPr>
                <w:t>. (2018, May 31). Retrieved from owasp: https://www.owasp.org/index.php/Command_Injection</w:t>
              </w:r>
            </w:p>
            <w:p w14:paraId="0DD42B98" w14:textId="77777777" w:rsidR="00BF008E" w:rsidRDefault="00BF008E" w:rsidP="00BF008E">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1F991533" w14:textId="77777777" w:rsidR="00BF008E" w:rsidRDefault="00BF008E" w:rsidP="00BF008E">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4ECF1B18" w14:textId="77777777" w:rsidR="00BF008E" w:rsidRDefault="00BF008E" w:rsidP="00BF008E">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7A4F5230" w14:textId="77777777" w:rsidR="00BF008E" w:rsidRDefault="00BF008E" w:rsidP="00BF008E">
              <w:pPr>
                <w:pStyle w:val="Bibliography"/>
                <w:ind w:left="720" w:hanging="720"/>
                <w:rPr>
                  <w:noProof/>
                  <w:lang w:val="en-GB"/>
                </w:rPr>
              </w:pPr>
              <w:r>
                <w:rPr>
                  <w:noProof/>
                  <w:lang w:val="en-GB"/>
                </w:rPr>
                <w:t xml:space="preserve">Edergas, G. (2019, November 7). </w:t>
              </w:r>
              <w:r>
                <w:rPr>
                  <w:i/>
                  <w:iCs/>
                  <w:noProof/>
                  <w:lang w:val="en-GB"/>
                </w:rPr>
                <w:t>pop3 imap smtp protocols explained ports</w:t>
              </w:r>
              <w:r>
                <w:rPr>
                  <w:noProof/>
                  <w:lang w:val="en-GB"/>
                </w:rPr>
                <w:t>. Retrieved from hostinger: https://www.hostinger.com/tutorials/email/pop3-imap-smtp-protocols-explained-ports</w:t>
              </w:r>
            </w:p>
            <w:p w14:paraId="5010FFE9" w14:textId="77777777" w:rsidR="00BF008E" w:rsidRDefault="00BF008E" w:rsidP="00BF008E">
              <w:pPr>
                <w:pStyle w:val="Bibliography"/>
                <w:ind w:left="720" w:hanging="720"/>
                <w:rPr>
                  <w:noProof/>
                  <w:lang w:val="en-GB"/>
                </w:rPr>
              </w:pPr>
              <w:r>
                <w:rPr>
                  <w:i/>
                  <w:iCs/>
                  <w:noProof/>
                  <w:lang w:val="en-GB"/>
                </w:rPr>
                <w:t>File inclusion vulnerability</w:t>
              </w:r>
              <w:r>
                <w:rPr>
                  <w:noProof/>
                  <w:lang w:val="en-GB"/>
                </w:rPr>
                <w:t>. (2019, August 8). Retrieved from wikipedia: https://en.wikipedia.org/wiki/File_inclusion_vulnerability</w:t>
              </w:r>
            </w:p>
            <w:p w14:paraId="37366CE1" w14:textId="77777777" w:rsidR="00BF008E" w:rsidRDefault="00BF008E" w:rsidP="00BF008E">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3DFBC868" w14:textId="77777777" w:rsidR="00BF008E" w:rsidRDefault="00BF008E" w:rsidP="00BF008E">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7F44215B" w14:textId="77777777" w:rsidR="00BF008E" w:rsidRDefault="00BF008E" w:rsidP="00BF008E">
              <w:pPr>
                <w:pStyle w:val="Bibliography"/>
                <w:ind w:left="720" w:hanging="720"/>
                <w:rPr>
                  <w:noProof/>
                  <w:lang w:val="en-GB"/>
                </w:rPr>
              </w:pPr>
              <w:r>
                <w:rPr>
                  <w:i/>
                  <w:iCs/>
                  <w:noProof/>
                  <w:lang w:val="en-GB"/>
                </w:rPr>
                <w:t>ftp for beginners</w:t>
              </w:r>
              <w:r>
                <w:rPr>
                  <w:noProof/>
                  <w:lang w:val="en-GB"/>
                </w:rPr>
                <w:t>. (2010, February 15). Retrieved from wired: https://www.wired.com/2010/02/ftp_for_beginners/</w:t>
              </w:r>
            </w:p>
            <w:p w14:paraId="73C0AF9E" w14:textId="77777777" w:rsidR="00BF008E" w:rsidRDefault="00BF008E" w:rsidP="00BF008E">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421E4180" w14:textId="77777777" w:rsidR="00BF008E" w:rsidRDefault="00BF008E" w:rsidP="00BF008E">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C3A425" w14:textId="77777777" w:rsidR="00BF008E" w:rsidRDefault="00BF008E" w:rsidP="00BF008E">
              <w:pPr>
                <w:pStyle w:val="Bibliography"/>
                <w:ind w:left="720" w:hanging="720"/>
                <w:rPr>
                  <w:noProof/>
                  <w:lang w:val="en-GB"/>
                </w:rPr>
              </w:pPr>
              <w:r>
                <w:rPr>
                  <w:i/>
                  <w:iCs/>
                  <w:noProof/>
                  <w:lang w:val="en-GB"/>
                </w:rPr>
                <w:lastRenderedPageBreak/>
                <w:t>HTTP</w:t>
              </w:r>
              <w:r>
                <w:rPr>
                  <w:noProof/>
                  <w:lang w:val="en-GB"/>
                </w:rPr>
                <w:t>. (2019, November 7). Retrieved from developer.mozilla: https://developer.mozilla.org/en-US/docs/Web/HTTP</w:t>
              </w:r>
            </w:p>
            <w:p w14:paraId="757CCE58" w14:textId="77777777" w:rsidR="00BF008E" w:rsidRDefault="00BF008E" w:rsidP="00BF008E">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5004FAEE" w14:textId="77777777" w:rsidR="00BF008E" w:rsidRDefault="00BF008E" w:rsidP="00BF008E">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6A1B6B21" w14:textId="77777777" w:rsidR="00BF008E" w:rsidRPr="00BF008E" w:rsidRDefault="00BF008E" w:rsidP="00BF008E">
              <w:pPr>
                <w:pStyle w:val="Bibliography"/>
                <w:ind w:left="720" w:hanging="720"/>
                <w:rPr>
                  <w:noProof/>
                </w:rPr>
              </w:pPr>
              <w:r w:rsidRPr="00BF008E">
                <w:rPr>
                  <w:i/>
                  <w:iCs/>
                  <w:noProof/>
                </w:rPr>
                <w:t>meldpunt kwetsbaarheden</w:t>
              </w:r>
              <w:r w:rsidRPr="00BF008E">
                <w:rPr>
                  <w:noProof/>
                </w:rPr>
                <w:t>. (n.d.). Retrieved from ing: https://www.ing.nl/de-ing/veilig-bankieren/fraude-melden/meldpunt-kwetsbaarheden/index.html</w:t>
              </w:r>
            </w:p>
            <w:p w14:paraId="38E9B5B1" w14:textId="77777777" w:rsidR="00BF008E" w:rsidRDefault="00BF008E" w:rsidP="00BF008E">
              <w:pPr>
                <w:pStyle w:val="Bibliography"/>
                <w:ind w:left="720" w:hanging="720"/>
                <w:rPr>
                  <w:noProof/>
                  <w:lang w:val="en-GB"/>
                </w:rPr>
              </w:pPr>
              <w:r>
                <w:rPr>
                  <w:i/>
                  <w:iCs/>
                  <w:noProof/>
                  <w:lang w:val="en-GB"/>
                </w:rPr>
                <w:t>nat</w:t>
              </w:r>
              <w:r>
                <w:rPr>
                  <w:noProof/>
                  <w:lang w:val="en-GB"/>
                </w:rPr>
                <w:t>. (2019). Retrieved from whatismyipaddress: https://whatismyipaddress.com/nat</w:t>
              </w:r>
            </w:p>
            <w:p w14:paraId="78EC25EF" w14:textId="77777777" w:rsidR="00BF008E" w:rsidRDefault="00BF008E" w:rsidP="00BF008E">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16782B7A" w14:textId="77777777" w:rsidR="00BF008E" w:rsidRDefault="00BF008E" w:rsidP="00BF008E">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1B289F4B" w14:textId="77777777" w:rsidR="00BF008E" w:rsidRDefault="00BF008E" w:rsidP="00BF008E">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0073CE07" w14:textId="77777777" w:rsidR="00BF008E" w:rsidRDefault="00BF008E" w:rsidP="00BF008E">
              <w:pPr>
                <w:pStyle w:val="Bibliography"/>
                <w:ind w:left="720" w:hanging="720"/>
                <w:rPr>
                  <w:noProof/>
                  <w:lang w:val="en-GB"/>
                </w:rPr>
              </w:pPr>
              <w:r>
                <w:rPr>
                  <w:i/>
                  <w:iCs/>
                  <w:noProof/>
                  <w:lang w:val="en-GB"/>
                </w:rPr>
                <w:t>Path Traversal</w:t>
              </w:r>
              <w:r>
                <w:rPr>
                  <w:noProof/>
                  <w:lang w:val="en-GB"/>
                </w:rPr>
                <w:t>. (2015, October 6). Retrieved from owasp: https://www.owasp.org/index.php/Path_Traversal</w:t>
              </w:r>
            </w:p>
            <w:p w14:paraId="75B3847C" w14:textId="77777777" w:rsidR="00BF008E" w:rsidRDefault="00BF008E" w:rsidP="00BF008E">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02EE6DC1" w14:textId="77777777" w:rsidR="00BF008E" w:rsidRDefault="00BF008E" w:rsidP="00BF008E">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0FF548ED" w14:textId="77777777" w:rsidR="00BF008E" w:rsidRDefault="00BF008E" w:rsidP="00BF008E">
              <w:pPr>
                <w:pStyle w:val="Bibliography"/>
                <w:ind w:left="720" w:hanging="720"/>
                <w:rPr>
                  <w:noProof/>
                  <w:lang w:val="en-GB"/>
                </w:rPr>
              </w:pPr>
              <w:r>
                <w:rPr>
                  <w:i/>
                  <w:iCs/>
                  <w:noProof/>
                  <w:lang w:val="en-GB"/>
                </w:rPr>
                <w:t>reference-network-sniffing-and-spoofing</w:t>
              </w:r>
              <w:r>
                <w:rPr>
                  <w:noProof/>
                  <w:lang w:val="en-GB"/>
                </w:rPr>
                <w:t>. (n.d.). Retrieved from fhict: https://fhict.instructure.com/courses/8790/pages/reference-network-sniffing-and-spoofing?module_item_id=394579</w:t>
              </w:r>
            </w:p>
            <w:p w14:paraId="4FFB6E56" w14:textId="77777777" w:rsidR="00BF008E" w:rsidRDefault="00BF008E" w:rsidP="00BF008E">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7BC4B999" w14:textId="77777777" w:rsidR="00BF008E" w:rsidRDefault="00BF008E" w:rsidP="00BF008E">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4511130D" w14:textId="77777777" w:rsidR="00BF008E" w:rsidRDefault="00BF008E" w:rsidP="00BF008E">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3B14A5ED" w14:textId="77777777" w:rsidR="00BF008E" w:rsidRDefault="00BF008E" w:rsidP="00BF008E">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222E4486" w14:textId="77777777" w:rsidR="00BF008E" w:rsidRDefault="00BF008E" w:rsidP="00BF008E">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640790D5" w14:textId="77777777" w:rsidR="00BF008E" w:rsidRDefault="00BF008E" w:rsidP="00BF008E">
              <w:pPr>
                <w:pStyle w:val="Bibliography"/>
                <w:ind w:left="720" w:hanging="720"/>
                <w:rPr>
                  <w:noProof/>
                  <w:lang w:val="en-GB"/>
                </w:rPr>
              </w:pPr>
              <w:r>
                <w:rPr>
                  <w:i/>
                  <w:iCs/>
                  <w:noProof/>
                  <w:lang w:val="en-GB"/>
                </w:rPr>
                <w:t>SniffingSpoofingTeacherSlides</w:t>
              </w:r>
              <w:r>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114C3883" w14:textId="77777777" w:rsidR="00BF008E" w:rsidRDefault="00BF008E" w:rsidP="00BF008E">
              <w:pPr>
                <w:pStyle w:val="Bibliography"/>
                <w:ind w:left="720" w:hanging="720"/>
                <w:rPr>
                  <w:noProof/>
                  <w:lang w:val="en-GB"/>
                </w:rPr>
              </w:pPr>
              <w:r>
                <w:rPr>
                  <w:noProof/>
                  <w:lang w:val="en-GB"/>
                </w:rPr>
                <w:lastRenderedPageBreak/>
                <w:t xml:space="preserve">Spitzner, L. (2019, May 31). </w:t>
              </w:r>
              <w:r>
                <w:rPr>
                  <w:i/>
                  <w:iCs/>
                  <w:noProof/>
                  <w:lang w:val="en-GB"/>
                </w:rPr>
                <w:t>Applying security awareness cyber kill chain</w:t>
              </w:r>
              <w:r>
                <w:rPr>
                  <w:noProof/>
                  <w:lang w:val="en-GB"/>
                </w:rPr>
                <w:t>. Retrieved from sans: https://www.sans.org/security-awareness-training/blog/applying-security-awareness-cyber-kill-chain</w:t>
              </w:r>
            </w:p>
            <w:p w14:paraId="3420BA1B" w14:textId="77777777" w:rsidR="00BF008E" w:rsidRDefault="00BF008E" w:rsidP="00BF008E">
              <w:pPr>
                <w:pStyle w:val="Bibliography"/>
                <w:ind w:left="720" w:hanging="720"/>
                <w:rPr>
                  <w:noProof/>
                  <w:lang w:val="en-GB"/>
                </w:rPr>
              </w:pPr>
              <w:r>
                <w:rPr>
                  <w:i/>
                  <w:iCs/>
                  <w:noProof/>
                  <w:lang w:val="en-GB"/>
                </w:rPr>
                <w:t>sslstrip</w:t>
              </w:r>
              <w:r>
                <w:rPr>
                  <w:noProof/>
                  <w:lang w:val="en-GB"/>
                </w:rPr>
                <w:t>. (n.d.). Retrieved from tools.kali: https://tools.kali.org/information-gathering/sslstrip</w:t>
              </w:r>
            </w:p>
            <w:p w14:paraId="66906058" w14:textId="77777777" w:rsidR="00BF008E" w:rsidRDefault="00BF008E" w:rsidP="00BF008E">
              <w:pPr>
                <w:pStyle w:val="Bibliography"/>
                <w:ind w:left="720" w:hanging="720"/>
                <w:rPr>
                  <w:noProof/>
                  <w:lang w:val="en-GB"/>
                </w:rPr>
              </w:pPr>
              <w:r>
                <w:rPr>
                  <w:i/>
                  <w:iCs/>
                  <w:noProof/>
                  <w:lang w:val="en-GB"/>
                </w:rPr>
                <w:t>tcp 3 way handsake process</w:t>
              </w:r>
              <w:r>
                <w:rPr>
                  <w:noProof/>
                  <w:lang w:val="en-GB"/>
                </w:rPr>
                <w:t>. (n.d.). Retrieved from geeksforgeeks: https://www.geeksforgeeks.org/tcp-3-way-handshake-process/</w:t>
              </w:r>
            </w:p>
            <w:p w14:paraId="4BCCF532" w14:textId="77777777" w:rsidR="00BF008E" w:rsidRDefault="00BF008E" w:rsidP="00BF008E">
              <w:pPr>
                <w:pStyle w:val="Bibliography"/>
                <w:ind w:left="720" w:hanging="720"/>
                <w:rPr>
                  <w:noProof/>
                  <w:lang w:val="en-GB"/>
                </w:rPr>
              </w:pPr>
              <w:r>
                <w:rPr>
                  <w:i/>
                  <w:iCs/>
                  <w:noProof/>
                  <w:lang w:val="en-GB"/>
                </w:rPr>
                <w:t>Testing for cross site scripting</w:t>
              </w:r>
              <w:r>
                <w:rPr>
                  <w:noProof/>
                  <w:lang w:val="en-GB"/>
                </w:rPr>
                <w:t>. (2017, August 6). Retrieved from owasp: https://www.owasp.org/index.php/Testing_for_Cross_site_scripting</w:t>
              </w:r>
            </w:p>
            <w:p w14:paraId="10E76837" w14:textId="77777777" w:rsidR="00BF008E" w:rsidRDefault="00BF008E" w:rsidP="00BF008E">
              <w:pPr>
                <w:pStyle w:val="Bibliography"/>
                <w:ind w:left="720" w:hanging="720"/>
                <w:rPr>
                  <w:noProof/>
                  <w:lang w:val="en-GB"/>
                </w:rPr>
              </w:pPr>
              <w:r>
                <w:rPr>
                  <w:i/>
                  <w:iCs/>
                  <w:noProof/>
                  <w:lang w:val="en-GB"/>
                </w:rPr>
                <w:t>three way handsake</w:t>
              </w:r>
              <w:r>
                <w:rPr>
                  <w:noProof/>
                  <w:lang w:val="en-GB"/>
                </w:rPr>
                <w:t>. (n.d.). Retrieved from techopedia: https://www.techopedia.com/definition/10339/three-way-handshake</w:t>
              </w:r>
            </w:p>
            <w:p w14:paraId="1895D2C9" w14:textId="77777777" w:rsidR="00BF008E" w:rsidRDefault="00BF008E" w:rsidP="00BF008E">
              <w:pPr>
                <w:pStyle w:val="Bibliography"/>
                <w:ind w:left="720" w:hanging="720"/>
                <w:rPr>
                  <w:noProof/>
                  <w:lang w:val="en-GB"/>
                </w:rPr>
              </w:pPr>
              <w:r>
                <w:rPr>
                  <w:i/>
                  <w:iCs/>
                  <w:noProof/>
                  <w:lang w:val="en-GB"/>
                </w:rPr>
                <w:t>WEP</w:t>
              </w:r>
              <w:r>
                <w:rPr>
                  <w:noProof/>
                  <w:lang w:val="en-GB"/>
                </w:rPr>
                <w:t>. (n.d.). Retrieved from techterms: https://techterms.com/definition/wep</w:t>
              </w:r>
            </w:p>
            <w:p w14:paraId="46C42377" w14:textId="77777777" w:rsidR="00BF008E" w:rsidRPr="00BF008E" w:rsidRDefault="00BF008E" w:rsidP="00BF008E">
              <w:pPr>
                <w:pStyle w:val="Bibliography"/>
                <w:ind w:left="720" w:hanging="720"/>
                <w:rPr>
                  <w:noProof/>
                </w:rPr>
              </w:pPr>
              <w:r w:rsidRPr="00BF008E">
                <w:rPr>
                  <w:i/>
                  <w:iCs/>
                  <w:noProof/>
                </w:rPr>
                <w:t xml:space="preserve">Wetboek van strafrecht </w:t>
              </w:r>
              <w:r w:rsidRPr="00BF008E">
                <w:rPr>
                  <w:noProof/>
                </w:rPr>
                <w:t>. (n.d.). Retrieved from wetten.overheid: https://wetten.overheid.nl/BWBR0001854/2017-03-01</w:t>
              </w:r>
            </w:p>
            <w:p w14:paraId="6D9159C7" w14:textId="77777777" w:rsidR="00BF008E" w:rsidRDefault="00BF008E" w:rsidP="00BF008E">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7C2E276B" w14:textId="77777777" w:rsidR="00BF008E" w:rsidRDefault="00BF008E" w:rsidP="00BF008E">
              <w:pPr>
                <w:pStyle w:val="Bibliography"/>
                <w:ind w:left="720" w:hanging="720"/>
                <w:rPr>
                  <w:noProof/>
                  <w:lang w:val="en-GB"/>
                </w:rPr>
              </w:pPr>
              <w:r>
                <w:rPr>
                  <w:i/>
                  <w:iCs/>
                  <w:noProof/>
                  <w:lang w:val="en-GB"/>
                </w:rPr>
                <w:t>Wired Equivalent Privacy</w:t>
              </w:r>
              <w:r>
                <w:rPr>
                  <w:noProof/>
                  <w:lang w:val="en-GB"/>
                </w:rPr>
                <w:t>. (2019, September 19). Retrieved from wikipedia: https://en.wikipedia.org/wiki/Wired_Equivalent_Privacy</w:t>
              </w:r>
            </w:p>
            <w:p w14:paraId="11AB2517" w14:textId="77777777" w:rsidR="00BF008E" w:rsidRDefault="00BF008E" w:rsidP="00BF008E">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6DBAA883" w14:textId="77777777" w:rsidR="00BF008E" w:rsidRDefault="00BF008E" w:rsidP="00BF008E">
              <w:pPr>
                <w:pStyle w:val="Bibliography"/>
                <w:ind w:left="720" w:hanging="720"/>
                <w:rPr>
                  <w:noProof/>
                  <w:lang w:val="en-GB"/>
                </w:rPr>
              </w:pPr>
              <w:r>
                <w:rPr>
                  <w:noProof/>
                  <w:lang w:val="en-GB"/>
                </w:rPr>
                <w:t xml:space="preserve">Young, C. (2018, March 28). </w:t>
              </w:r>
              <w:r>
                <w:rPr>
                  <w:i/>
                  <w:iCs/>
                  <w:noProof/>
                  <w:lang w:val="en-GB"/>
                </w:rPr>
                <w:t>dvwa command injection</w:t>
              </w:r>
              <w:r>
                <w:rPr>
                  <w:noProof/>
                  <w:lang w:val="en-GB"/>
                </w:rPr>
                <w:t>. Retrieved from chris young: https://chris-young.net/2018/03/28/dvwa-command-injection/</w:t>
              </w:r>
            </w:p>
            <w:p w14:paraId="2D795FA0" w14:textId="2112BD83" w:rsidR="00766851" w:rsidRPr="00766851" w:rsidRDefault="00766851" w:rsidP="00BF008E">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07D24" w14:textId="77777777" w:rsidR="00F06E28" w:rsidRDefault="00F06E28" w:rsidP="00506DD0">
      <w:pPr>
        <w:spacing w:after="0" w:line="240" w:lineRule="auto"/>
      </w:pPr>
      <w:r>
        <w:separator/>
      </w:r>
    </w:p>
  </w:endnote>
  <w:endnote w:type="continuationSeparator" w:id="0">
    <w:p w14:paraId="40FFFFC0" w14:textId="77777777" w:rsidR="00F06E28" w:rsidRDefault="00F06E28" w:rsidP="0050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A9070" w14:textId="77777777" w:rsidR="00F06E28" w:rsidRDefault="00F06E28" w:rsidP="00506DD0">
      <w:pPr>
        <w:spacing w:after="0" w:line="240" w:lineRule="auto"/>
      </w:pPr>
      <w:r>
        <w:separator/>
      </w:r>
    </w:p>
  </w:footnote>
  <w:footnote w:type="continuationSeparator" w:id="0">
    <w:p w14:paraId="00B7974F" w14:textId="77777777" w:rsidR="00F06E28" w:rsidRDefault="00F06E28" w:rsidP="00506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rmin,Tim T.">
    <w15:presenceInfo w15:providerId="AD" w15:userId="S::409997@student.fontys.nl::66166d1c-0fa8-4807-9ef6-e29d2d49fe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654C5"/>
    <w:rsid w:val="00071B81"/>
    <w:rsid w:val="000738A3"/>
    <w:rsid w:val="00075A56"/>
    <w:rsid w:val="000A2959"/>
    <w:rsid w:val="000A2EFB"/>
    <w:rsid w:val="000A5414"/>
    <w:rsid w:val="000B0852"/>
    <w:rsid w:val="000B4F59"/>
    <w:rsid w:val="000C091A"/>
    <w:rsid w:val="000D1167"/>
    <w:rsid w:val="000D18F3"/>
    <w:rsid w:val="000E4740"/>
    <w:rsid w:val="00105C8C"/>
    <w:rsid w:val="001206AA"/>
    <w:rsid w:val="00127E05"/>
    <w:rsid w:val="001312EE"/>
    <w:rsid w:val="0013583F"/>
    <w:rsid w:val="00137EB9"/>
    <w:rsid w:val="00143DB1"/>
    <w:rsid w:val="001450A9"/>
    <w:rsid w:val="00150447"/>
    <w:rsid w:val="001531A3"/>
    <w:rsid w:val="00154F5A"/>
    <w:rsid w:val="00155A76"/>
    <w:rsid w:val="00162754"/>
    <w:rsid w:val="00164491"/>
    <w:rsid w:val="00170890"/>
    <w:rsid w:val="00193C61"/>
    <w:rsid w:val="001941D7"/>
    <w:rsid w:val="001A21B4"/>
    <w:rsid w:val="001B3F8F"/>
    <w:rsid w:val="001B5993"/>
    <w:rsid w:val="001D38C5"/>
    <w:rsid w:val="001D50C1"/>
    <w:rsid w:val="001D7E9D"/>
    <w:rsid w:val="001E1FFD"/>
    <w:rsid w:val="001F4F3B"/>
    <w:rsid w:val="00200BD1"/>
    <w:rsid w:val="0020415C"/>
    <w:rsid w:val="00204D32"/>
    <w:rsid w:val="002103E4"/>
    <w:rsid w:val="002108F3"/>
    <w:rsid w:val="00210E50"/>
    <w:rsid w:val="002166E0"/>
    <w:rsid w:val="00235B29"/>
    <w:rsid w:val="002455AB"/>
    <w:rsid w:val="00245D1A"/>
    <w:rsid w:val="002545F7"/>
    <w:rsid w:val="002548E3"/>
    <w:rsid w:val="00254D7A"/>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1E9D"/>
    <w:rsid w:val="00346258"/>
    <w:rsid w:val="0034794A"/>
    <w:rsid w:val="00350BEC"/>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0075"/>
    <w:rsid w:val="003D10D2"/>
    <w:rsid w:val="003D2EAC"/>
    <w:rsid w:val="003D2FD6"/>
    <w:rsid w:val="003E3ADB"/>
    <w:rsid w:val="003F595F"/>
    <w:rsid w:val="003F6413"/>
    <w:rsid w:val="0040162C"/>
    <w:rsid w:val="00412D65"/>
    <w:rsid w:val="00413454"/>
    <w:rsid w:val="004153D1"/>
    <w:rsid w:val="00432BD9"/>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06DD0"/>
    <w:rsid w:val="005306EA"/>
    <w:rsid w:val="00542BA5"/>
    <w:rsid w:val="00552350"/>
    <w:rsid w:val="005624E0"/>
    <w:rsid w:val="00566B73"/>
    <w:rsid w:val="00570CFE"/>
    <w:rsid w:val="0058189A"/>
    <w:rsid w:val="00586A0B"/>
    <w:rsid w:val="00590D4D"/>
    <w:rsid w:val="005912F5"/>
    <w:rsid w:val="00594655"/>
    <w:rsid w:val="00597970"/>
    <w:rsid w:val="005B134A"/>
    <w:rsid w:val="005B34F1"/>
    <w:rsid w:val="005B5322"/>
    <w:rsid w:val="005C4983"/>
    <w:rsid w:val="005C6392"/>
    <w:rsid w:val="005D1E05"/>
    <w:rsid w:val="005E1601"/>
    <w:rsid w:val="005E75DE"/>
    <w:rsid w:val="005F061D"/>
    <w:rsid w:val="005F59F1"/>
    <w:rsid w:val="005F6BE8"/>
    <w:rsid w:val="006020BD"/>
    <w:rsid w:val="0060392E"/>
    <w:rsid w:val="00634CA7"/>
    <w:rsid w:val="006366EA"/>
    <w:rsid w:val="00646AE8"/>
    <w:rsid w:val="006610A1"/>
    <w:rsid w:val="00664460"/>
    <w:rsid w:val="00670F09"/>
    <w:rsid w:val="00672BAC"/>
    <w:rsid w:val="00675228"/>
    <w:rsid w:val="006871F6"/>
    <w:rsid w:val="006907C9"/>
    <w:rsid w:val="006A6F37"/>
    <w:rsid w:val="006B1476"/>
    <w:rsid w:val="006B1DDC"/>
    <w:rsid w:val="006B2C12"/>
    <w:rsid w:val="006C010C"/>
    <w:rsid w:val="006C7146"/>
    <w:rsid w:val="006D199C"/>
    <w:rsid w:val="006D5C60"/>
    <w:rsid w:val="006E0B47"/>
    <w:rsid w:val="006E2858"/>
    <w:rsid w:val="006E4290"/>
    <w:rsid w:val="006E76EA"/>
    <w:rsid w:val="006E7CA9"/>
    <w:rsid w:val="006F3797"/>
    <w:rsid w:val="007022DE"/>
    <w:rsid w:val="007046C2"/>
    <w:rsid w:val="007132BD"/>
    <w:rsid w:val="00714B7F"/>
    <w:rsid w:val="007178FF"/>
    <w:rsid w:val="00727168"/>
    <w:rsid w:val="007309B1"/>
    <w:rsid w:val="007362C8"/>
    <w:rsid w:val="007401AA"/>
    <w:rsid w:val="00747D1A"/>
    <w:rsid w:val="00750EEB"/>
    <w:rsid w:val="00760F7E"/>
    <w:rsid w:val="00766851"/>
    <w:rsid w:val="0077001A"/>
    <w:rsid w:val="007768D4"/>
    <w:rsid w:val="007779B5"/>
    <w:rsid w:val="00787B4C"/>
    <w:rsid w:val="007937A4"/>
    <w:rsid w:val="0079642F"/>
    <w:rsid w:val="007A7153"/>
    <w:rsid w:val="007B392B"/>
    <w:rsid w:val="007B4E49"/>
    <w:rsid w:val="007D15C8"/>
    <w:rsid w:val="007D278B"/>
    <w:rsid w:val="007F60FC"/>
    <w:rsid w:val="00801A2A"/>
    <w:rsid w:val="00805E38"/>
    <w:rsid w:val="00806FD0"/>
    <w:rsid w:val="008169E4"/>
    <w:rsid w:val="00820CEB"/>
    <w:rsid w:val="00826DF6"/>
    <w:rsid w:val="008308EE"/>
    <w:rsid w:val="00830FBD"/>
    <w:rsid w:val="008336D8"/>
    <w:rsid w:val="008358E6"/>
    <w:rsid w:val="00845964"/>
    <w:rsid w:val="00845D7D"/>
    <w:rsid w:val="0084641A"/>
    <w:rsid w:val="008468E7"/>
    <w:rsid w:val="008478B7"/>
    <w:rsid w:val="0085506C"/>
    <w:rsid w:val="00856420"/>
    <w:rsid w:val="00871548"/>
    <w:rsid w:val="0089027A"/>
    <w:rsid w:val="00893443"/>
    <w:rsid w:val="0089386C"/>
    <w:rsid w:val="008957FE"/>
    <w:rsid w:val="00897CE3"/>
    <w:rsid w:val="008A60DA"/>
    <w:rsid w:val="008B045C"/>
    <w:rsid w:val="008B41CF"/>
    <w:rsid w:val="008D3EA4"/>
    <w:rsid w:val="008D484A"/>
    <w:rsid w:val="008E0105"/>
    <w:rsid w:val="008E1334"/>
    <w:rsid w:val="008F27DE"/>
    <w:rsid w:val="008F6B42"/>
    <w:rsid w:val="009007D3"/>
    <w:rsid w:val="0091417D"/>
    <w:rsid w:val="00923C9A"/>
    <w:rsid w:val="009308CA"/>
    <w:rsid w:val="00937C23"/>
    <w:rsid w:val="00946C91"/>
    <w:rsid w:val="00960AFA"/>
    <w:rsid w:val="009748C2"/>
    <w:rsid w:val="00976C95"/>
    <w:rsid w:val="0098252C"/>
    <w:rsid w:val="00983B9A"/>
    <w:rsid w:val="0099673E"/>
    <w:rsid w:val="00997521"/>
    <w:rsid w:val="009A139B"/>
    <w:rsid w:val="009A1ECC"/>
    <w:rsid w:val="009A3FC2"/>
    <w:rsid w:val="009B0571"/>
    <w:rsid w:val="009B1B81"/>
    <w:rsid w:val="009C0A20"/>
    <w:rsid w:val="009C31B1"/>
    <w:rsid w:val="009C38A6"/>
    <w:rsid w:val="009D0AF8"/>
    <w:rsid w:val="009E0FF0"/>
    <w:rsid w:val="009E1D7E"/>
    <w:rsid w:val="009E3C84"/>
    <w:rsid w:val="009F0530"/>
    <w:rsid w:val="009F3493"/>
    <w:rsid w:val="009F6E56"/>
    <w:rsid w:val="009F73D4"/>
    <w:rsid w:val="009F7F1E"/>
    <w:rsid w:val="00A22DA5"/>
    <w:rsid w:val="00A260B0"/>
    <w:rsid w:val="00A26EA7"/>
    <w:rsid w:val="00A3169F"/>
    <w:rsid w:val="00A31E50"/>
    <w:rsid w:val="00A44272"/>
    <w:rsid w:val="00A4465A"/>
    <w:rsid w:val="00A52F0A"/>
    <w:rsid w:val="00A65E4C"/>
    <w:rsid w:val="00A65F5F"/>
    <w:rsid w:val="00A70DAB"/>
    <w:rsid w:val="00A71367"/>
    <w:rsid w:val="00A717FD"/>
    <w:rsid w:val="00A74B68"/>
    <w:rsid w:val="00A814E2"/>
    <w:rsid w:val="00A8479F"/>
    <w:rsid w:val="00AA5654"/>
    <w:rsid w:val="00AB6C5F"/>
    <w:rsid w:val="00AD007D"/>
    <w:rsid w:val="00AD1C6F"/>
    <w:rsid w:val="00AE4109"/>
    <w:rsid w:val="00AE5EAA"/>
    <w:rsid w:val="00AF0C92"/>
    <w:rsid w:val="00AF750C"/>
    <w:rsid w:val="00B00F19"/>
    <w:rsid w:val="00B050FC"/>
    <w:rsid w:val="00B07C23"/>
    <w:rsid w:val="00B07D3D"/>
    <w:rsid w:val="00B238DB"/>
    <w:rsid w:val="00B25C06"/>
    <w:rsid w:val="00B3223B"/>
    <w:rsid w:val="00B521D7"/>
    <w:rsid w:val="00B66195"/>
    <w:rsid w:val="00B70D92"/>
    <w:rsid w:val="00B8134F"/>
    <w:rsid w:val="00B90255"/>
    <w:rsid w:val="00B91A05"/>
    <w:rsid w:val="00B96635"/>
    <w:rsid w:val="00BA3E5D"/>
    <w:rsid w:val="00BB03DF"/>
    <w:rsid w:val="00BC0169"/>
    <w:rsid w:val="00BC7E51"/>
    <w:rsid w:val="00BE025F"/>
    <w:rsid w:val="00BE0F6B"/>
    <w:rsid w:val="00BE586E"/>
    <w:rsid w:val="00BE65CD"/>
    <w:rsid w:val="00BF008E"/>
    <w:rsid w:val="00C07947"/>
    <w:rsid w:val="00C11447"/>
    <w:rsid w:val="00C117DF"/>
    <w:rsid w:val="00C20105"/>
    <w:rsid w:val="00C336A2"/>
    <w:rsid w:val="00C44E0C"/>
    <w:rsid w:val="00C5664D"/>
    <w:rsid w:val="00C637AC"/>
    <w:rsid w:val="00C74223"/>
    <w:rsid w:val="00C83A6D"/>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41533"/>
    <w:rsid w:val="00D55193"/>
    <w:rsid w:val="00D570CE"/>
    <w:rsid w:val="00D755AC"/>
    <w:rsid w:val="00D83257"/>
    <w:rsid w:val="00D8478B"/>
    <w:rsid w:val="00D90875"/>
    <w:rsid w:val="00D90A01"/>
    <w:rsid w:val="00D91499"/>
    <w:rsid w:val="00D92C66"/>
    <w:rsid w:val="00D936C6"/>
    <w:rsid w:val="00DA006E"/>
    <w:rsid w:val="00DA214D"/>
    <w:rsid w:val="00DA2374"/>
    <w:rsid w:val="00DA5910"/>
    <w:rsid w:val="00DB051A"/>
    <w:rsid w:val="00DB1830"/>
    <w:rsid w:val="00DB7FC5"/>
    <w:rsid w:val="00DC3D6B"/>
    <w:rsid w:val="00DC54B7"/>
    <w:rsid w:val="00DD0361"/>
    <w:rsid w:val="00DD1DDD"/>
    <w:rsid w:val="00DD33D4"/>
    <w:rsid w:val="00DF712D"/>
    <w:rsid w:val="00E015D0"/>
    <w:rsid w:val="00E0694B"/>
    <w:rsid w:val="00E17C1A"/>
    <w:rsid w:val="00E2361B"/>
    <w:rsid w:val="00E24355"/>
    <w:rsid w:val="00E325E0"/>
    <w:rsid w:val="00E36C7B"/>
    <w:rsid w:val="00E418B9"/>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06E28"/>
    <w:rsid w:val="00F15B22"/>
    <w:rsid w:val="00F36C48"/>
    <w:rsid w:val="00F433DB"/>
    <w:rsid w:val="00F43E0A"/>
    <w:rsid w:val="00F440E7"/>
    <w:rsid w:val="00F44361"/>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 w:type="paragraph" w:styleId="Header">
    <w:name w:val="header"/>
    <w:basedOn w:val="Normal"/>
    <w:link w:val="HeaderChar"/>
    <w:uiPriority w:val="99"/>
    <w:unhideWhenUsed/>
    <w:rsid w:val="0050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DD0"/>
  </w:style>
  <w:style w:type="paragraph" w:styleId="Footer">
    <w:name w:val="footer"/>
    <w:basedOn w:val="Normal"/>
    <w:link w:val="FooterChar"/>
    <w:uiPriority w:val="99"/>
    <w:unhideWhenUsed/>
    <w:rsid w:val="0050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664386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2536177">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28116897">
      <w:bodyDiv w:val="1"/>
      <w:marLeft w:val="0"/>
      <w:marRight w:val="0"/>
      <w:marTop w:val="0"/>
      <w:marBottom w:val="0"/>
      <w:divBdr>
        <w:top w:val="none" w:sz="0" w:space="0" w:color="auto"/>
        <w:left w:val="none" w:sz="0" w:space="0" w:color="auto"/>
        <w:bottom w:val="none" w:sz="0" w:space="0" w:color="auto"/>
        <w:right w:val="none" w:sz="0" w:space="0" w:color="auto"/>
      </w:divBdr>
    </w:div>
    <w:div w:id="29033645">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39519654">
      <w:bodyDiv w:val="1"/>
      <w:marLeft w:val="0"/>
      <w:marRight w:val="0"/>
      <w:marTop w:val="0"/>
      <w:marBottom w:val="0"/>
      <w:divBdr>
        <w:top w:val="none" w:sz="0" w:space="0" w:color="auto"/>
        <w:left w:val="none" w:sz="0" w:space="0" w:color="auto"/>
        <w:bottom w:val="none" w:sz="0" w:space="0" w:color="auto"/>
        <w:right w:val="none" w:sz="0" w:space="0" w:color="auto"/>
      </w:divBdr>
    </w:div>
    <w:div w:id="42102043">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6540348">
      <w:bodyDiv w:val="1"/>
      <w:marLeft w:val="0"/>
      <w:marRight w:val="0"/>
      <w:marTop w:val="0"/>
      <w:marBottom w:val="0"/>
      <w:divBdr>
        <w:top w:val="none" w:sz="0" w:space="0" w:color="auto"/>
        <w:left w:val="none" w:sz="0" w:space="0" w:color="auto"/>
        <w:bottom w:val="none" w:sz="0" w:space="0" w:color="auto"/>
        <w:right w:val="none" w:sz="0" w:space="0" w:color="auto"/>
      </w:divBdr>
    </w:div>
    <w:div w:id="47656503">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58284107">
      <w:bodyDiv w:val="1"/>
      <w:marLeft w:val="0"/>
      <w:marRight w:val="0"/>
      <w:marTop w:val="0"/>
      <w:marBottom w:val="0"/>
      <w:divBdr>
        <w:top w:val="none" w:sz="0" w:space="0" w:color="auto"/>
        <w:left w:val="none" w:sz="0" w:space="0" w:color="auto"/>
        <w:bottom w:val="none" w:sz="0" w:space="0" w:color="auto"/>
        <w:right w:val="none" w:sz="0" w:space="0" w:color="auto"/>
      </w:divBdr>
    </w:div>
    <w:div w:id="59255651">
      <w:bodyDiv w:val="1"/>
      <w:marLeft w:val="0"/>
      <w:marRight w:val="0"/>
      <w:marTop w:val="0"/>
      <w:marBottom w:val="0"/>
      <w:divBdr>
        <w:top w:val="none" w:sz="0" w:space="0" w:color="auto"/>
        <w:left w:val="none" w:sz="0" w:space="0" w:color="auto"/>
        <w:bottom w:val="none" w:sz="0" w:space="0" w:color="auto"/>
        <w:right w:val="none" w:sz="0" w:space="0" w:color="auto"/>
      </w:divBdr>
    </w:div>
    <w:div w:id="66851477">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68502031">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7289791">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0513338">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5660374">
      <w:bodyDiv w:val="1"/>
      <w:marLeft w:val="0"/>
      <w:marRight w:val="0"/>
      <w:marTop w:val="0"/>
      <w:marBottom w:val="0"/>
      <w:divBdr>
        <w:top w:val="none" w:sz="0" w:space="0" w:color="auto"/>
        <w:left w:val="none" w:sz="0" w:space="0" w:color="auto"/>
        <w:bottom w:val="none" w:sz="0" w:space="0" w:color="auto"/>
        <w:right w:val="none" w:sz="0" w:space="0" w:color="auto"/>
      </w:divBdr>
    </w:div>
    <w:div w:id="128089221">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034264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0050027">
      <w:bodyDiv w:val="1"/>
      <w:marLeft w:val="0"/>
      <w:marRight w:val="0"/>
      <w:marTop w:val="0"/>
      <w:marBottom w:val="0"/>
      <w:divBdr>
        <w:top w:val="none" w:sz="0" w:space="0" w:color="auto"/>
        <w:left w:val="none" w:sz="0" w:space="0" w:color="auto"/>
        <w:bottom w:val="none" w:sz="0" w:space="0" w:color="auto"/>
        <w:right w:val="none" w:sz="0" w:space="0" w:color="auto"/>
      </w:divBdr>
    </w:div>
    <w:div w:id="166412270">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69949898">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4227225">
      <w:bodyDiv w:val="1"/>
      <w:marLeft w:val="0"/>
      <w:marRight w:val="0"/>
      <w:marTop w:val="0"/>
      <w:marBottom w:val="0"/>
      <w:divBdr>
        <w:top w:val="none" w:sz="0" w:space="0" w:color="auto"/>
        <w:left w:val="none" w:sz="0" w:space="0" w:color="auto"/>
        <w:bottom w:val="none" w:sz="0" w:space="0" w:color="auto"/>
        <w:right w:val="none" w:sz="0" w:space="0" w:color="auto"/>
      </w:divBdr>
    </w:div>
    <w:div w:id="179247181">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0609530">
      <w:bodyDiv w:val="1"/>
      <w:marLeft w:val="0"/>
      <w:marRight w:val="0"/>
      <w:marTop w:val="0"/>
      <w:marBottom w:val="0"/>
      <w:divBdr>
        <w:top w:val="none" w:sz="0" w:space="0" w:color="auto"/>
        <w:left w:val="none" w:sz="0" w:space="0" w:color="auto"/>
        <w:bottom w:val="none" w:sz="0" w:space="0" w:color="auto"/>
        <w:right w:val="none" w:sz="0" w:space="0" w:color="auto"/>
      </w:divBdr>
    </w:div>
    <w:div w:id="191386749">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198516344">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0846676">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17134754">
      <w:bodyDiv w:val="1"/>
      <w:marLeft w:val="0"/>
      <w:marRight w:val="0"/>
      <w:marTop w:val="0"/>
      <w:marBottom w:val="0"/>
      <w:divBdr>
        <w:top w:val="none" w:sz="0" w:space="0" w:color="auto"/>
        <w:left w:val="none" w:sz="0" w:space="0" w:color="auto"/>
        <w:bottom w:val="none" w:sz="0" w:space="0" w:color="auto"/>
        <w:right w:val="none" w:sz="0" w:space="0" w:color="auto"/>
      </w:divBdr>
    </w:div>
    <w:div w:id="217712917">
      <w:bodyDiv w:val="1"/>
      <w:marLeft w:val="0"/>
      <w:marRight w:val="0"/>
      <w:marTop w:val="0"/>
      <w:marBottom w:val="0"/>
      <w:divBdr>
        <w:top w:val="none" w:sz="0" w:space="0" w:color="auto"/>
        <w:left w:val="none" w:sz="0" w:space="0" w:color="auto"/>
        <w:bottom w:val="none" w:sz="0" w:space="0" w:color="auto"/>
        <w:right w:val="none" w:sz="0" w:space="0" w:color="auto"/>
      </w:divBdr>
    </w:div>
    <w:div w:id="218825442">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3967893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4545552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59291156">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74949674">
      <w:bodyDiv w:val="1"/>
      <w:marLeft w:val="0"/>
      <w:marRight w:val="0"/>
      <w:marTop w:val="0"/>
      <w:marBottom w:val="0"/>
      <w:divBdr>
        <w:top w:val="none" w:sz="0" w:space="0" w:color="auto"/>
        <w:left w:val="none" w:sz="0" w:space="0" w:color="auto"/>
        <w:bottom w:val="none" w:sz="0" w:space="0" w:color="auto"/>
        <w:right w:val="none" w:sz="0" w:space="0" w:color="auto"/>
      </w:divBdr>
    </w:div>
    <w:div w:id="277685500">
      <w:bodyDiv w:val="1"/>
      <w:marLeft w:val="0"/>
      <w:marRight w:val="0"/>
      <w:marTop w:val="0"/>
      <w:marBottom w:val="0"/>
      <w:divBdr>
        <w:top w:val="none" w:sz="0" w:space="0" w:color="auto"/>
        <w:left w:val="none" w:sz="0" w:space="0" w:color="auto"/>
        <w:bottom w:val="none" w:sz="0" w:space="0" w:color="auto"/>
        <w:right w:val="none" w:sz="0" w:space="0" w:color="auto"/>
      </w:divBdr>
    </w:div>
    <w:div w:id="280773200">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290942439">
      <w:bodyDiv w:val="1"/>
      <w:marLeft w:val="0"/>
      <w:marRight w:val="0"/>
      <w:marTop w:val="0"/>
      <w:marBottom w:val="0"/>
      <w:divBdr>
        <w:top w:val="none" w:sz="0" w:space="0" w:color="auto"/>
        <w:left w:val="none" w:sz="0" w:space="0" w:color="auto"/>
        <w:bottom w:val="none" w:sz="0" w:space="0" w:color="auto"/>
        <w:right w:val="none" w:sz="0" w:space="0" w:color="auto"/>
      </w:divBdr>
    </w:div>
    <w:div w:id="312637485">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1916259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48415904">
      <w:bodyDiv w:val="1"/>
      <w:marLeft w:val="0"/>
      <w:marRight w:val="0"/>
      <w:marTop w:val="0"/>
      <w:marBottom w:val="0"/>
      <w:divBdr>
        <w:top w:val="none" w:sz="0" w:space="0" w:color="auto"/>
        <w:left w:val="none" w:sz="0" w:space="0" w:color="auto"/>
        <w:bottom w:val="none" w:sz="0" w:space="0" w:color="auto"/>
        <w:right w:val="none" w:sz="0" w:space="0" w:color="auto"/>
      </w:divBdr>
    </w:div>
    <w:div w:id="352923576">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55692981">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7169767">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8943448">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0636496">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85764804">
      <w:bodyDiv w:val="1"/>
      <w:marLeft w:val="0"/>
      <w:marRight w:val="0"/>
      <w:marTop w:val="0"/>
      <w:marBottom w:val="0"/>
      <w:divBdr>
        <w:top w:val="none" w:sz="0" w:space="0" w:color="auto"/>
        <w:left w:val="none" w:sz="0" w:space="0" w:color="auto"/>
        <w:bottom w:val="none" w:sz="0" w:space="0" w:color="auto"/>
        <w:right w:val="none" w:sz="0" w:space="0" w:color="auto"/>
      </w:divBdr>
    </w:div>
    <w:div w:id="387655136">
      <w:bodyDiv w:val="1"/>
      <w:marLeft w:val="0"/>
      <w:marRight w:val="0"/>
      <w:marTop w:val="0"/>
      <w:marBottom w:val="0"/>
      <w:divBdr>
        <w:top w:val="none" w:sz="0" w:space="0" w:color="auto"/>
        <w:left w:val="none" w:sz="0" w:space="0" w:color="auto"/>
        <w:bottom w:val="none" w:sz="0" w:space="0" w:color="auto"/>
        <w:right w:val="none" w:sz="0" w:space="0" w:color="auto"/>
      </w:divBdr>
    </w:div>
    <w:div w:id="389232992">
      <w:bodyDiv w:val="1"/>
      <w:marLeft w:val="0"/>
      <w:marRight w:val="0"/>
      <w:marTop w:val="0"/>
      <w:marBottom w:val="0"/>
      <w:divBdr>
        <w:top w:val="none" w:sz="0" w:space="0" w:color="auto"/>
        <w:left w:val="none" w:sz="0" w:space="0" w:color="auto"/>
        <w:bottom w:val="none" w:sz="0" w:space="0" w:color="auto"/>
        <w:right w:val="none" w:sz="0" w:space="0" w:color="auto"/>
      </w:divBdr>
    </w:div>
    <w:div w:id="392626949">
      <w:bodyDiv w:val="1"/>
      <w:marLeft w:val="0"/>
      <w:marRight w:val="0"/>
      <w:marTop w:val="0"/>
      <w:marBottom w:val="0"/>
      <w:divBdr>
        <w:top w:val="none" w:sz="0" w:space="0" w:color="auto"/>
        <w:left w:val="none" w:sz="0" w:space="0" w:color="auto"/>
        <w:bottom w:val="none" w:sz="0" w:space="0" w:color="auto"/>
        <w:right w:val="none" w:sz="0" w:space="0" w:color="auto"/>
      </w:divBdr>
    </w:div>
    <w:div w:id="393895075">
      <w:bodyDiv w:val="1"/>
      <w:marLeft w:val="0"/>
      <w:marRight w:val="0"/>
      <w:marTop w:val="0"/>
      <w:marBottom w:val="0"/>
      <w:divBdr>
        <w:top w:val="none" w:sz="0" w:space="0" w:color="auto"/>
        <w:left w:val="none" w:sz="0" w:space="0" w:color="auto"/>
        <w:bottom w:val="none" w:sz="0" w:space="0" w:color="auto"/>
        <w:right w:val="none" w:sz="0" w:space="0" w:color="auto"/>
      </w:divBdr>
    </w:div>
    <w:div w:id="394207350">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00950437">
      <w:bodyDiv w:val="1"/>
      <w:marLeft w:val="0"/>
      <w:marRight w:val="0"/>
      <w:marTop w:val="0"/>
      <w:marBottom w:val="0"/>
      <w:divBdr>
        <w:top w:val="none" w:sz="0" w:space="0" w:color="auto"/>
        <w:left w:val="none" w:sz="0" w:space="0" w:color="auto"/>
        <w:bottom w:val="none" w:sz="0" w:space="0" w:color="auto"/>
        <w:right w:val="none" w:sz="0" w:space="0" w:color="auto"/>
      </w:divBdr>
    </w:div>
    <w:div w:id="402024948">
      <w:bodyDiv w:val="1"/>
      <w:marLeft w:val="0"/>
      <w:marRight w:val="0"/>
      <w:marTop w:val="0"/>
      <w:marBottom w:val="0"/>
      <w:divBdr>
        <w:top w:val="none" w:sz="0" w:space="0" w:color="auto"/>
        <w:left w:val="none" w:sz="0" w:space="0" w:color="auto"/>
        <w:bottom w:val="none" w:sz="0" w:space="0" w:color="auto"/>
        <w:right w:val="none" w:sz="0" w:space="0" w:color="auto"/>
      </w:divBdr>
    </w:div>
    <w:div w:id="410349748">
      <w:bodyDiv w:val="1"/>
      <w:marLeft w:val="0"/>
      <w:marRight w:val="0"/>
      <w:marTop w:val="0"/>
      <w:marBottom w:val="0"/>
      <w:divBdr>
        <w:top w:val="none" w:sz="0" w:space="0" w:color="auto"/>
        <w:left w:val="none" w:sz="0" w:space="0" w:color="auto"/>
        <w:bottom w:val="none" w:sz="0" w:space="0" w:color="auto"/>
        <w:right w:val="none" w:sz="0" w:space="0" w:color="auto"/>
      </w:divBdr>
    </w:div>
    <w:div w:id="410469271">
      <w:bodyDiv w:val="1"/>
      <w:marLeft w:val="0"/>
      <w:marRight w:val="0"/>
      <w:marTop w:val="0"/>
      <w:marBottom w:val="0"/>
      <w:divBdr>
        <w:top w:val="none" w:sz="0" w:space="0" w:color="auto"/>
        <w:left w:val="none" w:sz="0" w:space="0" w:color="auto"/>
        <w:bottom w:val="none" w:sz="0" w:space="0" w:color="auto"/>
        <w:right w:val="none" w:sz="0" w:space="0" w:color="auto"/>
      </w:divBdr>
    </w:div>
    <w:div w:id="412898842">
      <w:bodyDiv w:val="1"/>
      <w:marLeft w:val="0"/>
      <w:marRight w:val="0"/>
      <w:marTop w:val="0"/>
      <w:marBottom w:val="0"/>
      <w:divBdr>
        <w:top w:val="none" w:sz="0" w:space="0" w:color="auto"/>
        <w:left w:val="none" w:sz="0" w:space="0" w:color="auto"/>
        <w:bottom w:val="none" w:sz="0" w:space="0" w:color="auto"/>
        <w:right w:val="none" w:sz="0" w:space="0" w:color="auto"/>
      </w:divBdr>
    </w:div>
    <w:div w:id="417292089">
      <w:bodyDiv w:val="1"/>
      <w:marLeft w:val="0"/>
      <w:marRight w:val="0"/>
      <w:marTop w:val="0"/>
      <w:marBottom w:val="0"/>
      <w:divBdr>
        <w:top w:val="none" w:sz="0" w:space="0" w:color="auto"/>
        <w:left w:val="none" w:sz="0" w:space="0" w:color="auto"/>
        <w:bottom w:val="none" w:sz="0" w:space="0" w:color="auto"/>
        <w:right w:val="none" w:sz="0" w:space="0" w:color="auto"/>
      </w:divBdr>
    </w:div>
    <w:div w:id="417798669">
      <w:bodyDiv w:val="1"/>
      <w:marLeft w:val="0"/>
      <w:marRight w:val="0"/>
      <w:marTop w:val="0"/>
      <w:marBottom w:val="0"/>
      <w:divBdr>
        <w:top w:val="none" w:sz="0" w:space="0" w:color="auto"/>
        <w:left w:val="none" w:sz="0" w:space="0" w:color="auto"/>
        <w:bottom w:val="none" w:sz="0" w:space="0" w:color="auto"/>
        <w:right w:val="none" w:sz="0" w:space="0" w:color="auto"/>
      </w:divBdr>
    </w:div>
    <w:div w:id="422337477">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41076563">
      <w:bodyDiv w:val="1"/>
      <w:marLeft w:val="0"/>
      <w:marRight w:val="0"/>
      <w:marTop w:val="0"/>
      <w:marBottom w:val="0"/>
      <w:divBdr>
        <w:top w:val="none" w:sz="0" w:space="0" w:color="auto"/>
        <w:left w:val="none" w:sz="0" w:space="0" w:color="auto"/>
        <w:bottom w:val="none" w:sz="0" w:space="0" w:color="auto"/>
        <w:right w:val="none" w:sz="0" w:space="0" w:color="auto"/>
      </w:divBdr>
    </w:div>
    <w:div w:id="445582270">
      <w:bodyDiv w:val="1"/>
      <w:marLeft w:val="0"/>
      <w:marRight w:val="0"/>
      <w:marTop w:val="0"/>
      <w:marBottom w:val="0"/>
      <w:divBdr>
        <w:top w:val="none" w:sz="0" w:space="0" w:color="auto"/>
        <w:left w:val="none" w:sz="0" w:space="0" w:color="auto"/>
        <w:bottom w:val="none" w:sz="0" w:space="0" w:color="auto"/>
        <w:right w:val="none" w:sz="0" w:space="0" w:color="auto"/>
      </w:divBdr>
    </w:div>
    <w:div w:id="451360677">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8325803">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71139068">
      <w:bodyDiv w:val="1"/>
      <w:marLeft w:val="0"/>
      <w:marRight w:val="0"/>
      <w:marTop w:val="0"/>
      <w:marBottom w:val="0"/>
      <w:divBdr>
        <w:top w:val="none" w:sz="0" w:space="0" w:color="auto"/>
        <w:left w:val="none" w:sz="0" w:space="0" w:color="auto"/>
        <w:bottom w:val="none" w:sz="0" w:space="0" w:color="auto"/>
        <w:right w:val="none" w:sz="0" w:space="0" w:color="auto"/>
      </w:divBdr>
    </w:div>
    <w:div w:id="471868155">
      <w:bodyDiv w:val="1"/>
      <w:marLeft w:val="0"/>
      <w:marRight w:val="0"/>
      <w:marTop w:val="0"/>
      <w:marBottom w:val="0"/>
      <w:divBdr>
        <w:top w:val="none" w:sz="0" w:space="0" w:color="auto"/>
        <w:left w:val="none" w:sz="0" w:space="0" w:color="auto"/>
        <w:bottom w:val="none" w:sz="0" w:space="0" w:color="auto"/>
        <w:right w:val="none" w:sz="0" w:space="0" w:color="auto"/>
      </w:divBdr>
    </w:div>
    <w:div w:id="473915608">
      <w:bodyDiv w:val="1"/>
      <w:marLeft w:val="0"/>
      <w:marRight w:val="0"/>
      <w:marTop w:val="0"/>
      <w:marBottom w:val="0"/>
      <w:divBdr>
        <w:top w:val="none" w:sz="0" w:space="0" w:color="auto"/>
        <w:left w:val="none" w:sz="0" w:space="0" w:color="auto"/>
        <w:bottom w:val="none" w:sz="0" w:space="0" w:color="auto"/>
        <w:right w:val="none" w:sz="0" w:space="0" w:color="auto"/>
      </w:divBdr>
    </w:div>
    <w:div w:id="480776051">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84050344">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7136128">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4921402">
      <w:bodyDiv w:val="1"/>
      <w:marLeft w:val="0"/>
      <w:marRight w:val="0"/>
      <w:marTop w:val="0"/>
      <w:marBottom w:val="0"/>
      <w:divBdr>
        <w:top w:val="none" w:sz="0" w:space="0" w:color="auto"/>
        <w:left w:val="none" w:sz="0" w:space="0" w:color="auto"/>
        <w:bottom w:val="none" w:sz="0" w:space="0" w:color="auto"/>
        <w:right w:val="none" w:sz="0" w:space="0" w:color="auto"/>
      </w:divBdr>
    </w:div>
    <w:div w:id="515389238">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0096780">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28223513">
      <w:bodyDiv w:val="1"/>
      <w:marLeft w:val="0"/>
      <w:marRight w:val="0"/>
      <w:marTop w:val="0"/>
      <w:marBottom w:val="0"/>
      <w:divBdr>
        <w:top w:val="none" w:sz="0" w:space="0" w:color="auto"/>
        <w:left w:val="none" w:sz="0" w:space="0" w:color="auto"/>
        <w:bottom w:val="none" w:sz="0" w:space="0" w:color="auto"/>
        <w:right w:val="none" w:sz="0" w:space="0" w:color="auto"/>
      </w:divBdr>
    </w:div>
    <w:div w:id="533269441">
      <w:bodyDiv w:val="1"/>
      <w:marLeft w:val="0"/>
      <w:marRight w:val="0"/>
      <w:marTop w:val="0"/>
      <w:marBottom w:val="0"/>
      <w:divBdr>
        <w:top w:val="none" w:sz="0" w:space="0" w:color="auto"/>
        <w:left w:val="none" w:sz="0" w:space="0" w:color="auto"/>
        <w:bottom w:val="none" w:sz="0" w:space="0" w:color="auto"/>
        <w:right w:val="none" w:sz="0" w:space="0" w:color="auto"/>
      </w:divBdr>
    </w:div>
    <w:div w:id="533495130">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37009997">
      <w:bodyDiv w:val="1"/>
      <w:marLeft w:val="0"/>
      <w:marRight w:val="0"/>
      <w:marTop w:val="0"/>
      <w:marBottom w:val="0"/>
      <w:divBdr>
        <w:top w:val="none" w:sz="0" w:space="0" w:color="auto"/>
        <w:left w:val="none" w:sz="0" w:space="0" w:color="auto"/>
        <w:bottom w:val="none" w:sz="0" w:space="0" w:color="auto"/>
        <w:right w:val="none" w:sz="0" w:space="0" w:color="auto"/>
      </w:divBdr>
    </w:div>
    <w:div w:id="541865965">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4952308">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53124946">
      <w:bodyDiv w:val="1"/>
      <w:marLeft w:val="0"/>
      <w:marRight w:val="0"/>
      <w:marTop w:val="0"/>
      <w:marBottom w:val="0"/>
      <w:divBdr>
        <w:top w:val="none" w:sz="0" w:space="0" w:color="auto"/>
        <w:left w:val="none" w:sz="0" w:space="0" w:color="auto"/>
        <w:bottom w:val="none" w:sz="0" w:space="0" w:color="auto"/>
        <w:right w:val="none" w:sz="0" w:space="0" w:color="auto"/>
      </w:divBdr>
    </w:div>
    <w:div w:id="553586548">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8096854">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1204346">
      <w:bodyDiv w:val="1"/>
      <w:marLeft w:val="0"/>
      <w:marRight w:val="0"/>
      <w:marTop w:val="0"/>
      <w:marBottom w:val="0"/>
      <w:divBdr>
        <w:top w:val="none" w:sz="0" w:space="0" w:color="auto"/>
        <w:left w:val="none" w:sz="0" w:space="0" w:color="auto"/>
        <w:bottom w:val="none" w:sz="0" w:space="0" w:color="auto"/>
        <w:right w:val="none" w:sz="0" w:space="0" w:color="auto"/>
      </w:divBdr>
    </w:div>
    <w:div w:id="592129255">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3197210">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3900614">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17950226">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7975678">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1888383">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4548572">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245369">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0401346">
      <w:bodyDiv w:val="1"/>
      <w:marLeft w:val="0"/>
      <w:marRight w:val="0"/>
      <w:marTop w:val="0"/>
      <w:marBottom w:val="0"/>
      <w:divBdr>
        <w:top w:val="none" w:sz="0" w:space="0" w:color="auto"/>
        <w:left w:val="none" w:sz="0" w:space="0" w:color="auto"/>
        <w:bottom w:val="none" w:sz="0" w:space="0" w:color="auto"/>
        <w:right w:val="none" w:sz="0" w:space="0" w:color="auto"/>
      </w:divBdr>
    </w:div>
    <w:div w:id="650910121">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53144336">
      <w:bodyDiv w:val="1"/>
      <w:marLeft w:val="0"/>
      <w:marRight w:val="0"/>
      <w:marTop w:val="0"/>
      <w:marBottom w:val="0"/>
      <w:divBdr>
        <w:top w:val="none" w:sz="0" w:space="0" w:color="auto"/>
        <w:left w:val="none" w:sz="0" w:space="0" w:color="auto"/>
        <w:bottom w:val="none" w:sz="0" w:space="0" w:color="auto"/>
        <w:right w:val="none" w:sz="0" w:space="0" w:color="auto"/>
      </w:divBdr>
    </w:div>
    <w:div w:id="655719335">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67828955">
      <w:bodyDiv w:val="1"/>
      <w:marLeft w:val="0"/>
      <w:marRight w:val="0"/>
      <w:marTop w:val="0"/>
      <w:marBottom w:val="0"/>
      <w:divBdr>
        <w:top w:val="none" w:sz="0" w:space="0" w:color="auto"/>
        <w:left w:val="none" w:sz="0" w:space="0" w:color="auto"/>
        <w:bottom w:val="none" w:sz="0" w:space="0" w:color="auto"/>
        <w:right w:val="none" w:sz="0" w:space="0" w:color="auto"/>
      </w:divBdr>
    </w:div>
    <w:div w:id="672495765">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86639006">
      <w:bodyDiv w:val="1"/>
      <w:marLeft w:val="0"/>
      <w:marRight w:val="0"/>
      <w:marTop w:val="0"/>
      <w:marBottom w:val="0"/>
      <w:divBdr>
        <w:top w:val="none" w:sz="0" w:space="0" w:color="auto"/>
        <w:left w:val="none" w:sz="0" w:space="0" w:color="auto"/>
        <w:bottom w:val="none" w:sz="0" w:space="0" w:color="auto"/>
        <w:right w:val="none" w:sz="0" w:space="0" w:color="auto"/>
      </w:divBdr>
    </w:div>
    <w:div w:id="688531299">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3865145">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05253227">
      <w:bodyDiv w:val="1"/>
      <w:marLeft w:val="0"/>
      <w:marRight w:val="0"/>
      <w:marTop w:val="0"/>
      <w:marBottom w:val="0"/>
      <w:divBdr>
        <w:top w:val="none" w:sz="0" w:space="0" w:color="auto"/>
        <w:left w:val="none" w:sz="0" w:space="0" w:color="auto"/>
        <w:bottom w:val="none" w:sz="0" w:space="0" w:color="auto"/>
        <w:right w:val="none" w:sz="0" w:space="0" w:color="auto"/>
      </w:divBdr>
    </w:div>
    <w:div w:id="710376414">
      <w:bodyDiv w:val="1"/>
      <w:marLeft w:val="0"/>
      <w:marRight w:val="0"/>
      <w:marTop w:val="0"/>
      <w:marBottom w:val="0"/>
      <w:divBdr>
        <w:top w:val="none" w:sz="0" w:space="0" w:color="auto"/>
        <w:left w:val="none" w:sz="0" w:space="0" w:color="auto"/>
        <w:bottom w:val="none" w:sz="0" w:space="0" w:color="auto"/>
        <w:right w:val="none" w:sz="0" w:space="0" w:color="auto"/>
      </w:divBdr>
    </w:div>
    <w:div w:id="714502726">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5402216">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157757">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1243759">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4668175">
      <w:bodyDiv w:val="1"/>
      <w:marLeft w:val="0"/>
      <w:marRight w:val="0"/>
      <w:marTop w:val="0"/>
      <w:marBottom w:val="0"/>
      <w:divBdr>
        <w:top w:val="none" w:sz="0" w:space="0" w:color="auto"/>
        <w:left w:val="none" w:sz="0" w:space="0" w:color="auto"/>
        <w:bottom w:val="none" w:sz="0" w:space="0" w:color="auto"/>
        <w:right w:val="none" w:sz="0" w:space="0" w:color="auto"/>
      </w:divBdr>
    </w:div>
    <w:div w:id="75598139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63304466">
      <w:bodyDiv w:val="1"/>
      <w:marLeft w:val="0"/>
      <w:marRight w:val="0"/>
      <w:marTop w:val="0"/>
      <w:marBottom w:val="0"/>
      <w:divBdr>
        <w:top w:val="none" w:sz="0" w:space="0" w:color="auto"/>
        <w:left w:val="none" w:sz="0" w:space="0" w:color="auto"/>
        <w:bottom w:val="none" w:sz="0" w:space="0" w:color="auto"/>
        <w:right w:val="none" w:sz="0" w:space="0" w:color="auto"/>
      </w:divBdr>
    </w:div>
    <w:div w:id="764572459">
      <w:bodyDiv w:val="1"/>
      <w:marLeft w:val="0"/>
      <w:marRight w:val="0"/>
      <w:marTop w:val="0"/>
      <w:marBottom w:val="0"/>
      <w:divBdr>
        <w:top w:val="none" w:sz="0" w:space="0" w:color="auto"/>
        <w:left w:val="none" w:sz="0" w:space="0" w:color="auto"/>
        <w:bottom w:val="none" w:sz="0" w:space="0" w:color="auto"/>
        <w:right w:val="none" w:sz="0" w:space="0" w:color="auto"/>
      </w:divBdr>
    </w:div>
    <w:div w:id="767770331">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78257404">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797340465">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1604294">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5687023">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18300775">
      <w:bodyDiv w:val="1"/>
      <w:marLeft w:val="0"/>
      <w:marRight w:val="0"/>
      <w:marTop w:val="0"/>
      <w:marBottom w:val="0"/>
      <w:divBdr>
        <w:top w:val="none" w:sz="0" w:space="0" w:color="auto"/>
        <w:left w:val="none" w:sz="0" w:space="0" w:color="auto"/>
        <w:bottom w:val="none" w:sz="0" w:space="0" w:color="auto"/>
        <w:right w:val="none" w:sz="0" w:space="0" w:color="auto"/>
      </w:divBdr>
    </w:div>
    <w:div w:id="821242306">
      <w:bodyDiv w:val="1"/>
      <w:marLeft w:val="0"/>
      <w:marRight w:val="0"/>
      <w:marTop w:val="0"/>
      <w:marBottom w:val="0"/>
      <w:divBdr>
        <w:top w:val="none" w:sz="0" w:space="0" w:color="auto"/>
        <w:left w:val="none" w:sz="0" w:space="0" w:color="auto"/>
        <w:bottom w:val="none" w:sz="0" w:space="0" w:color="auto"/>
        <w:right w:val="none" w:sz="0" w:space="0" w:color="auto"/>
      </w:divBdr>
    </w:div>
    <w:div w:id="824469873">
      <w:bodyDiv w:val="1"/>
      <w:marLeft w:val="0"/>
      <w:marRight w:val="0"/>
      <w:marTop w:val="0"/>
      <w:marBottom w:val="0"/>
      <w:divBdr>
        <w:top w:val="none" w:sz="0" w:space="0" w:color="auto"/>
        <w:left w:val="none" w:sz="0" w:space="0" w:color="auto"/>
        <w:bottom w:val="none" w:sz="0" w:space="0" w:color="auto"/>
        <w:right w:val="none" w:sz="0" w:space="0" w:color="auto"/>
      </w:divBdr>
    </w:div>
    <w:div w:id="825901212">
      <w:bodyDiv w:val="1"/>
      <w:marLeft w:val="0"/>
      <w:marRight w:val="0"/>
      <w:marTop w:val="0"/>
      <w:marBottom w:val="0"/>
      <w:divBdr>
        <w:top w:val="none" w:sz="0" w:space="0" w:color="auto"/>
        <w:left w:val="none" w:sz="0" w:space="0" w:color="auto"/>
        <w:bottom w:val="none" w:sz="0" w:space="0" w:color="auto"/>
        <w:right w:val="none" w:sz="0" w:space="0" w:color="auto"/>
      </w:divBdr>
    </w:div>
    <w:div w:id="82844194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46364344">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57087064">
      <w:bodyDiv w:val="1"/>
      <w:marLeft w:val="0"/>
      <w:marRight w:val="0"/>
      <w:marTop w:val="0"/>
      <w:marBottom w:val="0"/>
      <w:divBdr>
        <w:top w:val="none" w:sz="0" w:space="0" w:color="auto"/>
        <w:left w:val="none" w:sz="0" w:space="0" w:color="auto"/>
        <w:bottom w:val="none" w:sz="0" w:space="0" w:color="auto"/>
        <w:right w:val="none" w:sz="0" w:space="0" w:color="auto"/>
      </w:divBdr>
    </w:div>
    <w:div w:id="859781882">
      <w:bodyDiv w:val="1"/>
      <w:marLeft w:val="0"/>
      <w:marRight w:val="0"/>
      <w:marTop w:val="0"/>
      <w:marBottom w:val="0"/>
      <w:divBdr>
        <w:top w:val="none" w:sz="0" w:space="0" w:color="auto"/>
        <w:left w:val="none" w:sz="0" w:space="0" w:color="auto"/>
        <w:bottom w:val="none" w:sz="0" w:space="0" w:color="auto"/>
        <w:right w:val="none" w:sz="0" w:space="0" w:color="auto"/>
      </w:divBdr>
    </w:div>
    <w:div w:id="864639422">
      <w:bodyDiv w:val="1"/>
      <w:marLeft w:val="0"/>
      <w:marRight w:val="0"/>
      <w:marTop w:val="0"/>
      <w:marBottom w:val="0"/>
      <w:divBdr>
        <w:top w:val="none" w:sz="0" w:space="0" w:color="auto"/>
        <w:left w:val="none" w:sz="0" w:space="0" w:color="auto"/>
        <w:bottom w:val="none" w:sz="0" w:space="0" w:color="auto"/>
        <w:right w:val="none" w:sz="0" w:space="0" w:color="auto"/>
      </w:divBdr>
    </w:div>
    <w:div w:id="866794049">
      <w:bodyDiv w:val="1"/>
      <w:marLeft w:val="0"/>
      <w:marRight w:val="0"/>
      <w:marTop w:val="0"/>
      <w:marBottom w:val="0"/>
      <w:divBdr>
        <w:top w:val="none" w:sz="0" w:space="0" w:color="auto"/>
        <w:left w:val="none" w:sz="0" w:space="0" w:color="auto"/>
        <w:bottom w:val="none" w:sz="0" w:space="0" w:color="auto"/>
        <w:right w:val="none" w:sz="0" w:space="0" w:color="auto"/>
      </w:divBdr>
    </w:div>
    <w:div w:id="867524774">
      <w:bodyDiv w:val="1"/>
      <w:marLeft w:val="0"/>
      <w:marRight w:val="0"/>
      <w:marTop w:val="0"/>
      <w:marBottom w:val="0"/>
      <w:divBdr>
        <w:top w:val="none" w:sz="0" w:space="0" w:color="auto"/>
        <w:left w:val="none" w:sz="0" w:space="0" w:color="auto"/>
        <w:bottom w:val="none" w:sz="0" w:space="0" w:color="auto"/>
        <w:right w:val="none" w:sz="0" w:space="0" w:color="auto"/>
      </w:divBdr>
    </w:div>
    <w:div w:id="868762737">
      <w:bodyDiv w:val="1"/>
      <w:marLeft w:val="0"/>
      <w:marRight w:val="0"/>
      <w:marTop w:val="0"/>
      <w:marBottom w:val="0"/>
      <w:divBdr>
        <w:top w:val="none" w:sz="0" w:space="0" w:color="auto"/>
        <w:left w:val="none" w:sz="0" w:space="0" w:color="auto"/>
        <w:bottom w:val="none" w:sz="0" w:space="0" w:color="auto"/>
        <w:right w:val="none" w:sz="0" w:space="0" w:color="auto"/>
      </w:divBdr>
    </w:div>
    <w:div w:id="877552256">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0919166">
      <w:bodyDiv w:val="1"/>
      <w:marLeft w:val="0"/>
      <w:marRight w:val="0"/>
      <w:marTop w:val="0"/>
      <w:marBottom w:val="0"/>
      <w:divBdr>
        <w:top w:val="none" w:sz="0" w:space="0" w:color="auto"/>
        <w:left w:val="none" w:sz="0" w:space="0" w:color="auto"/>
        <w:bottom w:val="none" w:sz="0" w:space="0" w:color="auto"/>
        <w:right w:val="none" w:sz="0" w:space="0" w:color="auto"/>
      </w:divBdr>
    </w:div>
    <w:div w:id="892278609">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00100242">
      <w:bodyDiv w:val="1"/>
      <w:marLeft w:val="0"/>
      <w:marRight w:val="0"/>
      <w:marTop w:val="0"/>
      <w:marBottom w:val="0"/>
      <w:divBdr>
        <w:top w:val="none" w:sz="0" w:space="0" w:color="auto"/>
        <w:left w:val="none" w:sz="0" w:space="0" w:color="auto"/>
        <w:bottom w:val="none" w:sz="0" w:space="0" w:color="auto"/>
        <w:right w:val="none" w:sz="0" w:space="0" w:color="auto"/>
      </w:divBdr>
    </w:div>
    <w:div w:id="914509481">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6741699">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46741471">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56374515">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17729613">
      <w:bodyDiv w:val="1"/>
      <w:marLeft w:val="0"/>
      <w:marRight w:val="0"/>
      <w:marTop w:val="0"/>
      <w:marBottom w:val="0"/>
      <w:divBdr>
        <w:top w:val="none" w:sz="0" w:space="0" w:color="auto"/>
        <w:left w:val="none" w:sz="0" w:space="0" w:color="auto"/>
        <w:bottom w:val="none" w:sz="0" w:space="0" w:color="auto"/>
        <w:right w:val="none" w:sz="0" w:space="0" w:color="auto"/>
      </w:divBdr>
    </w:div>
    <w:div w:id="1018233542">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207327">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39739268">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6182023">
      <w:bodyDiv w:val="1"/>
      <w:marLeft w:val="0"/>
      <w:marRight w:val="0"/>
      <w:marTop w:val="0"/>
      <w:marBottom w:val="0"/>
      <w:divBdr>
        <w:top w:val="none" w:sz="0" w:space="0" w:color="auto"/>
        <w:left w:val="none" w:sz="0" w:space="0" w:color="auto"/>
        <w:bottom w:val="none" w:sz="0" w:space="0" w:color="auto"/>
        <w:right w:val="none" w:sz="0" w:space="0" w:color="auto"/>
      </w:divBdr>
    </w:div>
    <w:div w:id="1046837516">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0786537">
      <w:bodyDiv w:val="1"/>
      <w:marLeft w:val="0"/>
      <w:marRight w:val="0"/>
      <w:marTop w:val="0"/>
      <w:marBottom w:val="0"/>
      <w:divBdr>
        <w:top w:val="none" w:sz="0" w:space="0" w:color="auto"/>
        <w:left w:val="none" w:sz="0" w:space="0" w:color="auto"/>
        <w:bottom w:val="none" w:sz="0" w:space="0" w:color="auto"/>
        <w:right w:val="none" w:sz="0" w:space="0" w:color="auto"/>
      </w:divBdr>
    </w:div>
    <w:div w:id="1061246590">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67800564">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0326331">
      <w:bodyDiv w:val="1"/>
      <w:marLeft w:val="0"/>
      <w:marRight w:val="0"/>
      <w:marTop w:val="0"/>
      <w:marBottom w:val="0"/>
      <w:divBdr>
        <w:top w:val="none" w:sz="0" w:space="0" w:color="auto"/>
        <w:left w:val="none" w:sz="0" w:space="0" w:color="auto"/>
        <w:bottom w:val="none" w:sz="0" w:space="0" w:color="auto"/>
        <w:right w:val="none" w:sz="0" w:space="0" w:color="auto"/>
      </w:divBdr>
    </w:div>
    <w:div w:id="1081944571">
      <w:bodyDiv w:val="1"/>
      <w:marLeft w:val="0"/>
      <w:marRight w:val="0"/>
      <w:marTop w:val="0"/>
      <w:marBottom w:val="0"/>
      <w:divBdr>
        <w:top w:val="none" w:sz="0" w:space="0" w:color="auto"/>
        <w:left w:val="none" w:sz="0" w:space="0" w:color="auto"/>
        <w:bottom w:val="none" w:sz="0" w:space="0" w:color="auto"/>
        <w:right w:val="none" w:sz="0" w:space="0" w:color="auto"/>
      </w:divBdr>
    </w:div>
    <w:div w:id="1084960727">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3479546">
      <w:bodyDiv w:val="1"/>
      <w:marLeft w:val="0"/>
      <w:marRight w:val="0"/>
      <w:marTop w:val="0"/>
      <w:marBottom w:val="0"/>
      <w:divBdr>
        <w:top w:val="none" w:sz="0" w:space="0" w:color="auto"/>
        <w:left w:val="none" w:sz="0" w:space="0" w:color="auto"/>
        <w:bottom w:val="none" w:sz="0" w:space="0" w:color="auto"/>
        <w:right w:val="none" w:sz="0" w:space="0" w:color="auto"/>
      </w:divBdr>
    </w:div>
    <w:div w:id="1117914866">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349752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0730843">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7892548">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59004252">
      <w:bodyDiv w:val="1"/>
      <w:marLeft w:val="0"/>
      <w:marRight w:val="0"/>
      <w:marTop w:val="0"/>
      <w:marBottom w:val="0"/>
      <w:divBdr>
        <w:top w:val="none" w:sz="0" w:space="0" w:color="auto"/>
        <w:left w:val="none" w:sz="0" w:space="0" w:color="auto"/>
        <w:bottom w:val="none" w:sz="0" w:space="0" w:color="auto"/>
        <w:right w:val="none" w:sz="0" w:space="0" w:color="auto"/>
      </w:divBdr>
    </w:div>
    <w:div w:id="1159925541">
      <w:bodyDiv w:val="1"/>
      <w:marLeft w:val="0"/>
      <w:marRight w:val="0"/>
      <w:marTop w:val="0"/>
      <w:marBottom w:val="0"/>
      <w:divBdr>
        <w:top w:val="none" w:sz="0" w:space="0" w:color="auto"/>
        <w:left w:val="none" w:sz="0" w:space="0" w:color="auto"/>
        <w:bottom w:val="none" w:sz="0" w:space="0" w:color="auto"/>
        <w:right w:val="none" w:sz="0" w:space="0" w:color="auto"/>
      </w:divBdr>
    </w:div>
    <w:div w:id="1165365085">
      <w:bodyDiv w:val="1"/>
      <w:marLeft w:val="0"/>
      <w:marRight w:val="0"/>
      <w:marTop w:val="0"/>
      <w:marBottom w:val="0"/>
      <w:divBdr>
        <w:top w:val="none" w:sz="0" w:space="0" w:color="auto"/>
        <w:left w:val="none" w:sz="0" w:space="0" w:color="auto"/>
        <w:bottom w:val="none" w:sz="0" w:space="0" w:color="auto"/>
        <w:right w:val="none" w:sz="0" w:space="0" w:color="auto"/>
      </w:divBdr>
    </w:div>
    <w:div w:id="1169097199">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87671039">
      <w:bodyDiv w:val="1"/>
      <w:marLeft w:val="0"/>
      <w:marRight w:val="0"/>
      <w:marTop w:val="0"/>
      <w:marBottom w:val="0"/>
      <w:divBdr>
        <w:top w:val="none" w:sz="0" w:space="0" w:color="auto"/>
        <w:left w:val="none" w:sz="0" w:space="0" w:color="auto"/>
        <w:bottom w:val="none" w:sz="0" w:space="0" w:color="auto"/>
        <w:right w:val="none" w:sz="0" w:space="0" w:color="auto"/>
      </w:divBdr>
    </w:div>
    <w:div w:id="1188758693">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195000969">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49923">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0718420">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25895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5484501">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2388670">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2486476">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4725704">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3456408">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4015800">
      <w:bodyDiv w:val="1"/>
      <w:marLeft w:val="0"/>
      <w:marRight w:val="0"/>
      <w:marTop w:val="0"/>
      <w:marBottom w:val="0"/>
      <w:divBdr>
        <w:top w:val="none" w:sz="0" w:space="0" w:color="auto"/>
        <w:left w:val="none" w:sz="0" w:space="0" w:color="auto"/>
        <w:bottom w:val="none" w:sz="0" w:space="0" w:color="auto"/>
        <w:right w:val="none" w:sz="0" w:space="0" w:color="auto"/>
      </w:divBdr>
    </w:div>
    <w:div w:id="1365054853">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69332168">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0200100">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2899978">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399211888">
      <w:bodyDiv w:val="1"/>
      <w:marLeft w:val="0"/>
      <w:marRight w:val="0"/>
      <w:marTop w:val="0"/>
      <w:marBottom w:val="0"/>
      <w:divBdr>
        <w:top w:val="none" w:sz="0" w:space="0" w:color="auto"/>
        <w:left w:val="none" w:sz="0" w:space="0" w:color="auto"/>
        <w:bottom w:val="none" w:sz="0" w:space="0" w:color="auto"/>
        <w:right w:val="none" w:sz="0" w:space="0" w:color="auto"/>
      </w:divBdr>
    </w:div>
    <w:div w:id="1399740353">
      <w:bodyDiv w:val="1"/>
      <w:marLeft w:val="0"/>
      <w:marRight w:val="0"/>
      <w:marTop w:val="0"/>
      <w:marBottom w:val="0"/>
      <w:divBdr>
        <w:top w:val="none" w:sz="0" w:space="0" w:color="auto"/>
        <w:left w:val="none" w:sz="0" w:space="0" w:color="auto"/>
        <w:bottom w:val="none" w:sz="0" w:space="0" w:color="auto"/>
        <w:right w:val="none" w:sz="0" w:space="0" w:color="auto"/>
      </w:divBdr>
    </w:div>
    <w:div w:id="1402173398">
      <w:bodyDiv w:val="1"/>
      <w:marLeft w:val="0"/>
      <w:marRight w:val="0"/>
      <w:marTop w:val="0"/>
      <w:marBottom w:val="0"/>
      <w:divBdr>
        <w:top w:val="none" w:sz="0" w:space="0" w:color="auto"/>
        <w:left w:val="none" w:sz="0" w:space="0" w:color="auto"/>
        <w:bottom w:val="none" w:sz="0" w:space="0" w:color="auto"/>
        <w:right w:val="none" w:sz="0" w:space="0" w:color="auto"/>
      </w:divBdr>
    </w:div>
    <w:div w:id="1403211998">
      <w:bodyDiv w:val="1"/>
      <w:marLeft w:val="0"/>
      <w:marRight w:val="0"/>
      <w:marTop w:val="0"/>
      <w:marBottom w:val="0"/>
      <w:divBdr>
        <w:top w:val="none" w:sz="0" w:space="0" w:color="auto"/>
        <w:left w:val="none" w:sz="0" w:space="0" w:color="auto"/>
        <w:bottom w:val="none" w:sz="0" w:space="0" w:color="auto"/>
        <w:right w:val="none" w:sz="0" w:space="0" w:color="auto"/>
      </w:divBdr>
    </w:div>
    <w:div w:id="1405640343">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13157942">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0814588">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5587216">
      <w:bodyDiv w:val="1"/>
      <w:marLeft w:val="0"/>
      <w:marRight w:val="0"/>
      <w:marTop w:val="0"/>
      <w:marBottom w:val="0"/>
      <w:divBdr>
        <w:top w:val="none" w:sz="0" w:space="0" w:color="auto"/>
        <w:left w:val="none" w:sz="0" w:space="0" w:color="auto"/>
        <w:bottom w:val="none" w:sz="0" w:space="0" w:color="auto"/>
        <w:right w:val="none" w:sz="0" w:space="0" w:color="auto"/>
      </w:divBdr>
    </w:div>
    <w:div w:id="1436829043">
      <w:bodyDiv w:val="1"/>
      <w:marLeft w:val="0"/>
      <w:marRight w:val="0"/>
      <w:marTop w:val="0"/>
      <w:marBottom w:val="0"/>
      <w:divBdr>
        <w:top w:val="none" w:sz="0" w:space="0" w:color="auto"/>
        <w:left w:val="none" w:sz="0" w:space="0" w:color="auto"/>
        <w:bottom w:val="none" w:sz="0" w:space="0" w:color="auto"/>
        <w:right w:val="none" w:sz="0" w:space="0" w:color="auto"/>
      </w:divBdr>
    </w:div>
    <w:div w:id="1437795886">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40178102">
      <w:bodyDiv w:val="1"/>
      <w:marLeft w:val="0"/>
      <w:marRight w:val="0"/>
      <w:marTop w:val="0"/>
      <w:marBottom w:val="0"/>
      <w:divBdr>
        <w:top w:val="none" w:sz="0" w:space="0" w:color="auto"/>
        <w:left w:val="none" w:sz="0" w:space="0" w:color="auto"/>
        <w:bottom w:val="none" w:sz="0" w:space="0" w:color="auto"/>
        <w:right w:val="none" w:sz="0" w:space="0" w:color="auto"/>
      </w:divBdr>
    </w:div>
    <w:div w:id="1442335867">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6560109">
      <w:bodyDiv w:val="1"/>
      <w:marLeft w:val="0"/>
      <w:marRight w:val="0"/>
      <w:marTop w:val="0"/>
      <w:marBottom w:val="0"/>
      <w:divBdr>
        <w:top w:val="none" w:sz="0" w:space="0" w:color="auto"/>
        <w:left w:val="none" w:sz="0" w:space="0" w:color="auto"/>
        <w:bottom w:val="none" w:sz="0" w:space="0" w:color="auto"/>
        <w:right w:val="none" w:sz="0" w:space="0" w:color="auto"/>
      </w:divBdr>
    </w:div>
    <w:div w:id="1458987680">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020149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75638347">
      <w:bodyDiv w:val="1"/>
      <w:marLeft w:val="0"/>
      <w:marRight w:val="0"/>
      <w:marTop w:val="0"/>
      <w:marBottom w:val="0"/>
      <w:divBdr>
        <w:top w:val="none" w:sz="0" w:space="0" w:color="auto"/>
        <w:left w:val="none" w:sz="0" w:space="0" w:color="auto"/>
        <w:bottom w:val="none" w:sz="0" w:space="0" w:color="auto"/>
        <w:right w:val="none" w:sz="0" w:space="0" w:color="auto"/>
      </w:divBdr>
    </w:div>
    <w:div w:id="1478230948">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1218333">
      <w:bodyDiv w:val="1"/>
      <w:marLeft w:val="0"/>
      <w:marRight w:val="0"/>
      <w:marTop w:val="0"/>
      <w:marBottom w:val="0"/>
      <w:divBdr>
        <w:top w:val="none" w:sz="0" w:space="0" w:color="auto"/>
        <w:left w:val="none" w:sz="0" w:space="0" w:color="auto"/>
        <w:bottom w:val="none" w:sz="0" w:space="0" w:color="auto"/>
        <w:right w:val="none" w:sz="0" w:space="0" w:color="auto"/>
      </w:divBdr>
    </w:div>
    <w:div w:id="1491753698">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49626746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6087420">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18539155">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2740464">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32451503">
      <w:bodyDiv w:val="1"/>
      <w:marLeft w:val="0"/>
      <w:marRight w:val="0"/>
      <w:marTop w:val="0"/>
      <w:marBottom w:val="0"/>
      <w:divBdr>
        <w:top w:val="none" w:sz="0" w:space="0" w:color="auto"/>
        <w:left w:val="none" w:sz="0" w:space="0" w:color="auto"/>
        <w:bottom w:val="none" w:sz="0" w:space="0" w:color="auto"/>
        <w:right w:val="none" w:sz="0" w:space="0" w:color="auto"/>
      </w:divBdr>
    </w:div>
    <w:div w:id="1535460476">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2860532">
      <w:bodyDiv w:val="1"/>
      <w:marLeft w:val="0"/>
      <w:marRight w:val="0"/>
      <w:marTop w:val="0"/>
      <w:marBottom w:val="0"/>
      <w:divBdr>
        <w:top w:val="none" w:sz="0" w:space="0" w:color="auto"/>
        <w:left w:val="none" w:sz="0" w:space="0" w:color="auto"/>
        <w:bottom w:val="none" w:sz="0" w:space="0" w:color="auto"/>
        <w:right w:val="none" w:sz="0" w:space="0" w:color="auto"/>
      </w:divBdr>
    </w:div>
    <w:div w:id="1544250622">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48760023">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6922254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82526920">
      <w:bodyDiv w:val="1"/>
      <w:marLeft w:val="0"/>
      <w:marRight w:val="0"/>
      <w:marTop w:val="0"/>
      <w:marBottom w:val="0"/>
      <w:divBdr>
        <w:top w:val="none" w:sz="0" w:space="0" w:color="auto"/>
        <w:left w:val="none" w:sz="0" w:space="0" w:color="auto"/>
        <w:bottom w:val="none" w:sz="0" w:space="0" w:color="auto"/>
        <w:right w:val="none" w:sz="0" w:space="0" w:color="auto"/>
      </w:divBdr>
    </w:div>
    <w:div w:id="1583757920">
      <w:bodyDiv w:val="1"/>
      <w:marLeft w:val="0"/>
      <w:marRight w:val="0"/>
      <w:marTop w:val="0"/>
      <w:marBottom w:val="0"/>
      <w:divBdr>
        <w:top w:val="none" w:sz="0" w:space="0" w:color="auto"/>
        <w:left w:val="none" w:sz="0" w:space="0" w:color="auto"/>
        <w:bottom w:val="none" w:sz="0" w:space="0" w:color="auto"/>
        <w:right w:val="none" w:sz="0" w:space="0" w:color="auto"/>
      </w:divBdr>
    </w:div>
    <w:div w:id="158545519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0851697">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599827614">
      <w:bodyDiv w:val="1"/>
      <w:marLeft w:val="0"/>
      <w:marRight w:val="0"/>
      <w:marTop w:val="0"/>
      <w:marBottom w:val="0"/>
      <w:divBdr>
        <w:top w:val="none" w:sz="0" w:space="0" w:color="auto"/>
        <w:left w:val="none" w:sz="0" w:space="0" w:color="auto"/>
        <w:bottom w:val="none" w:sz="0" w:space="0" w:color="auto"/>
        <w:right w:val="none" w:sz="0" w:space="0" w:color="auto"/>
      </w:divBdr>
    </w:div>
    <w:div w:id="1601260319">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090043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0627528">
      <w:bodyDiv w:val="1"/>
      <w:marLeft w:val="0"/>
      <w:marRight w:val="0"/>
      <w:marTop w:val="0"/>
      <w:marBottom w:val="0"/>
      <w:divBdr>
        <w:top w:val="none" w:sz="0" w:space="0" w:color="auto"/>
        <w:left w:val="none" w:sz="0" w:space="0" w:color="auto"/>
        <w:bottom w:val="none" w:sz="0" w:space="0" w:color="auto"/>
        <w:right w:val="none" w:sz="0" w:space="0" w:color="auto"/>
      </w:divBdr>
      <w:divsChild>
        <w:div w:id="97333433">
          <w:marLeft w:val="0"/>
          <w:marRight w:val="0"/>
          <w:marTop w:val="0"/>
          <w:marBottom w:val="0"/>
          <w:divBdr>
            <w:top w:val="none" w:sz="0" w:space="0" w:color="auto"/>
            <w:left w:val="none" w:sz="0" w:space="0" w:color="auto"/>
            <w:bottom w:val="none" w:sz="0" w:space="0" w:color="auto"/>
            <w:right w:val="none" w:sz="0" w:space="0" w:color="auto"/>
          </w:divBdr>
        </w:div>
      </w:divsChild>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2827842">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751877">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5471052">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4644336">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78458842">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87830131">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1737513">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19473870">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287740">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2148744">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153062">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42337">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73159160">
      <w:bodyDiv w:val="1"/>
      <w:marLeft w:val="0"/>
      <w:marRight w:val="0"/>
      <w:marTop w:val="0"/>
      <w:marBottom w:val="0"/>
      <w:divBdr>
        <w:top w:val="none" w:sz="0" w:space="0" w:color="auto"/>
        <w:left w:val="none" w:sz="0" w:space="0" w:color="auto"/>
        <w:bottom w:val="none" w:sz="0" w:space="0" w:color="auto"/>
        <w:right w:val="none" w:sz="0" w:space="0" w:color="auto"/>
      </w:divBdr>
    </w:div>
    <w:div w:id="1775200306">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1824315">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134216">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7867844">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2765488">
      <w:bodyDiv w:val="1"/>
      <w:marLeft w:val="0"/>
      <w:marRight w:val="0"/>
      <w:marTop w:val="0"/>
      <w:marBottom w:val="0"/>
      <w:divBdr>
        <w:top w:val="none" w:sz="0" w:space="0" w:color="auto"/>
        <w:left w:val="none" w:sz="0" w:space="0" w:color="auto"/>
        <w:bottom w:val="none" w:sz="0" w:space="0" w:color="auto"/>
        <w:right w:val="none" w:sz="0" w:space="0" w:color="auto"/>
      </w:divBdr>
    </w:div>
    <w:div w:id="1823615888">
      <w:bodyDiv w:val="1"/>
      <w:marLeft w:val="0"/>
      <w:marRight w:val="0"/>
      <w:marTop w:val="0"/>
      <w:marBottom w:val="0"/>
      <w:divBdr>
        <w:top w:val="none" w:sz="0" w:space="0" w:color="auto"/>
        <w:left w:val="none" w:sz="0" w:space="0" w:color="auto"/>
        <w:bottom w:val="none" w:sz="0" w:space="0" w:color="auto"/>
        <w:right w:val="none" w:sz="0" w:space="0" w:color="auto"/>
      </w:divBdr>
    </w:div>
    <w:div w:id="1824855930">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6803272">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394172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48249846">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4488767">
      <w:bodyDiv w:val="1"/>
      <w:marLeft w:val="0"/>
      <w:marRight w:val="0"/>
      <w:marTop w:val="0"/>
      <w:marBottom w:val="0"/>
      <w:divBdr>
        <w:top w:val="none" w:sz="0" w:space="0" w:color="auto"/>
        <w:left w:val="none" w:sz="0" w:space="0" w:color="auto"/>
        <w:bottom w:val="none" w:sz="0" w:space="0" w:color="auto"/>
        <w:right w:val="none" w:sz="0" w:space="0" w:color="auto"/>
      </w:divBdr>
    </w:div>
    <w:div w:id="185684046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0466671">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67785977">
      <w:bodyDiv w:val="1"/>
      <w:marLeft w:val="0"/>
      <w:marRight w:val="0"/>
      <w:marTop w:val="0"/>
      <w:marBottom w:val="0"/>
      <w:divBdr>
        <w:top w:val="none" w:sz="0" w:space="0" w:color="auto"/>
        <w:left w:val="none" w:sz="0" w:space="0" w:color="auto"/>
        <w:bottom w:val="none" w:sz="0" w:space="0" w:color="auto"/>
        <w:right w:val="none" w:sz="0" w:space="0" w:color="auto"/>
      </w:divBdr>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3423142">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624432">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2156008">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171403">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6526108">
      <w:bodyDiv w:val="1"/>
      <w:marLeft w:val="0"/>
      <w:marRight w:val="0"/>
      <w:marTop w:val="0"/>
      <w:marBottom w:val="0"/>
      <w:divBdr>
        <w:top w:val="none" w:sz="0" w:space="0" w:color="auto"/>
        <w:left w:val="none" w:sz="0" w:space="0" w:color="auto"/>
        <w:bottom w:val="none" w:sz="0" w:space="0" w:color="auto"/>
        <w:right w:val="none" w:sz="0" w:space="0" w:color="auto"/>
      </w:divBdr>
    </w:div>
    <w:div w:id="192768748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1237791">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47886619">
      <w:bodyDiv w:val="1"/>
      <w:marLeft w:val="0"/>
      <w:marRight w:val="0"/>
      <w:marTop w:val="0"/>
      <w:marBottom w:val="0"/>
      <w:divBdr>
        <w:top w:val="none" w:sz="0" w:space="0" w:color="auto"/>
        <w:left w:val="none" w:sz="0" w:space="0" w:color="auto"/>
        <w:bottom w:val="none" w:sz="0" w:space="0" w:color="auto"/>
        <w:right w:val="none" w:sz="0" w:space="0" w:color="auto"/>
      </w:divBdr>
    </w:div>
    <w:div w:id="1947955297">
      <w:bodyDiv w:val="1"/>
      <w:marLeft w:val="0"/>
      <w:marRight w:val="0"/>
      <w:marTop w:val="0"/>
      <w:marBottom w:val="0"/>
      <w:divBdr>
        <w:top w:val="none" w:sz="0" w:space="0" w:color="auto"/>
        <w:left w:val="none" w:sz="0" w:space="0" w:color="auto"/>
        <w:bottom w:val="none" w:sz="0" w:space="0" w:color="auto"/>
        <w:right w:val="none" w:sz="0" w:space="0" w:color="auto"/>
      </w:divBdr>
    </w:div>
    <w:div w:id="1948192909">
      <w:bodyDiv w:val="1"/>
      <w:marLeft w:val="0"/>
      <w:marRight w:val="0"/>
      <w:marTop w:val="0"/>
      <w:marBottom w:val="0"/>
      <w:divBdr>
        <w:top w:val="none" w:sz="0" w:space="0" w:color="auto"/>
        <w:left w:val="none" w:sz="0" w:space="0" w:color="auto"/>
        <w:bottom w:val="none" w:sz="0" w:space="0" w:color="auto"/>
        <w:right w:val="none" w:sz="0" w:space="0" w:color="auto"/>
      </w:divBdr>
    </w:div>
    <w:div w:id="1949389242">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56059803">
      <w:bodyDiv w:val="1"/>
      <w:marLeft w:val="0"/>
      <w:marRight w:val="0"/>
      <w:marTop w:val="0"/>
      <w:marBottom w:val="0"/>
      <w:divBdr>
        <w:top w:val="none" w:sz="0" w:space="0" w:color="auto"/>
        <w:left w:val="none" w:sz="0" w:space="0" w:color="auto"/>
        <w:bottom w:val="none" w:sz="0" w:space="0" w:color="auto"/>
        <w:right w:val="none" w:sz="0" w:space="0" w:color="auto"/>
      </w:divBdr>
    </w:div>
    <w:div w:id="1959409532">
      <w:bodyDiv w:val="1"/>
      <w:marLeft w:val="0"/>
      <w:marRight w:val="0"/>
      <w:marTop w:val="0"/>
      <w:marBottom w:val="0"/>
      <w:divBdr>
        <w:top w:val="none" w:sz="0" w:space="0" w:color="auto"/>
        <w:left w:val="none" w:sz="0" w:space="0" w:color="auto"/>
        <w:bottom w:val="none" w:sz="0" w:space="0" w:color="auto"/>
        <w:right w:val="none" w:sz="0" w:space="0" w:color="auto"/>
      </w:divBdr>
    </w:div>
    <w:div w:id="1960642838">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1402846">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5526153">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3462368">
      <w:bodyDiv w:val="1"/>
      <w:marLeft w:val="0"/>
      <w:marRight w:val="0"/>
      <w:marTop w:val="0"/>
      <w:marBottom w:val="0"/>
      <w:divBdr>
        <w:top w:val="none" w:sz="0" w:space="0" w:color="auto"/>
        <w:left w:val="none" w:sz="0" w:space="0" w:color="auto"/>
        <w:bottom w:val="none" w:sz="0" w:space="0" w:color="auto"/>
        <w:right w:val="none" w:sz="0" w:space="0" w:color="auto"/>
      </w:divBdr>
    </w:div>
    <w:div w:id="1983608004">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89242501">
      <w:bodyDiv w:val="1"/>
      <w:marLeft w:val="0"/>
      <w:marRight w:val="0"/>
      <w:marTop w:val="0"/>
      <w:marBottom w:val="0"/>
      <w:divBdr>
        <w:top w:val="none" w:sz="0" w:space="0" w:color="auto"/>
        <w:left w:val="none" w:sz="0" w:space="0" w:color="auto"/>
        <w:bottom w:val="none" w:sz="0" w:space="0" w:color="auto"/>
        <w:right w:val="none" w:sz="0" w:space="0" w:color="auto"/>
      </w:divBdr>
    </w:div>
    <w:div w:id="1990745170">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261938">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115204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6129707">
      <w:bodyDiv w:val="1"/>
      <w:marLeft w:val="0"/>
      <w:marRight w:val="0"/>
      <w:marTop w:val="0"/>
      <w:marBottom w:val="0"/>
      <w:divBdr>
        <w:top w:val="none" w:sz="0" w:space="0" w:color="auto"/>
        <w:left w:val="none" w:sz="0" w:space="0" w:color="auto"/>
        <w:bottom w:val="none" w:sz="0" w:space="0" w:color="auto"/>
        <w:right w:val="none" w:sz="0" w:space="0" w:color="auto"/>
      </w:divBdr>
    </w:div>
    <w:div w:id="2007634077">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2004793">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6594070">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1512351">
      <w:bodyDiv w:val="1"/>
      <w:marLeft w:val="0"/>
      <w:marRight w:val="0"/>
      <w:marTop w:val="0"/>
      <w:marBottom w:val="0"/>
      <w:divBdr>
        <w:top w:val="none" w:sz="0" w:space="0" w:color="auto"/>
        <w:left w:val="none" w:sz="0" w:space="0" w:color="auto"/>
        <w:bottom w:val="none" w:sz="0" w:space="0" w:color="auto"/>
        <w:right w:val="none" w:sz="0" w:space="0" w:color="auto"/>
      </w:divBdr>
    </w:div>
    <w:div w:id="2043943552">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50302361">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77781756">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250401">
      <w:bodyDiv w:val="1"/>
      <w:marLeft w:val="0"/>
      <w:marRight w:val="0"/>
      <w:marTop w:val="0"/>
      <w:marBottom w:val="0"/>
      <w:divBdr>
        <w:top w:val="none" w:sz="0" w:space="0" w:color="auto"/>
        <w:left w:val="none" w:sz="0" w:space="0" w:color="auto"/>
        <w:bottom w:val="none" w:sz="0" w:space="0" w:color="auto"/>
        <w:right w:val="none" w:sz="0" w:space="0" w:color="auto"/>
      </w:divBdr>
    </w:div>
    <w:div w:id="2081324568">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5715300">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4322815">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89290">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 w:id="214430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hyperlink" Target="https://www.youtube.com/watch?v=RTXAUJ2yqCg" TargetMode="External"/><Relationship Id="rId47" Type="http://schemas.openxmlformats.org/officeDocument/2006/relationships/image" Target="media/image33.png"/><Relationship Id="rId63" Type="http://schemas.openxmlformats.org/officeDocument/2006/relationships/hyperlink" Target="https://cheatsheetseries.owasp.org/cheatsheets/Cross_Site_Scripting_Prevention_Cheat_Sheet.html" TargetMode="External"/><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hyperlink" Target="https://fhict.instructure.com/courses/8790/pages/reference-network-scanning-and-enumeration" TargetMode="External"/><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cryptii.com/pipes/text-decimal" TargetMode="External"/><Relationship Id="rId58" Type="http://schemas.openxmlformats.org/officeDocument/2006/relationships/hyperlink" Target="https://www.youtube.com/watch?v=L5l9lSnNMxg" TargetMode="External"/><Relationship Id="rId74" Type="http://schemas.openxmlformats.org/officeDocument/2006/relationships/image" Target="media/image53.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hyperlink" Target="http://overthewire.org/wargames/bandit/" TargetMode="External"/><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yperlink" Target="https://fhict.instructure.com/courses/8790/pages/reference-network-sniffing-and-spoofing?module_item_id=39457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www.owasp.org/index.php/Cross-site_Scripting_(XSS)" TargetMode="External"/><Relationship Id="rId67" Type="http://schemas.openxmlformats.org/officeDocument/2006/relationships/image" Target="media/image47.png"/><Relationship Id="rId103" Type="http://schemas.openxmlformats.org/officeDocument/2006/relationships/image" Target="media/image74.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image" Target="media/image10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www.hackingarticles.in/csrf-attack-in-dvwa/" TargetMode="External"/><Relationship Id="rId83" Type="http://schemas.openxmlformats.org/officeDocument/2006/relationships/image" Target="media/image59.png"/><Relationship Id="rId88" Type="http://schemas.openxmlformats.org/officeDocument/2006/relationships/hyperlink" Target="http://localhost/dvwa/vulnerabilities/fi/?page=/etc/passwd" TargetMode="External"/><Relationship Id="rId91" Type="http://schemas.openxmlformats.org/officeDocument/2006/relationships/image" Target="media/image65.png"/><Relationship Id="rId96" Type="http://schemas.openxmlformats.org/officeDocument/2006/relationships/image" Target="media/image69.png"/><Relationship Id="rId111" Type="http://schemas.openxmlformats.org/officeDocument/2006/relationships/image" Target="media/image80.png"/><Relationship Id="rId132" Type="http://schemas.openxmlformats.org/officeDocument/2006/relationships/image" Target="media/image100.png"/><Relationship Id="rId140" Type="http://schemas.openxmlformats.org/officeDocument/2006/relationships/hyperlink" Target="https://www.youtube.com/watch?v=N5RMx7VprNU" TargetMode="External"/><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hict.instructure.com/courses/8790/pages/reference-footprinting-reconnaissance-and-social-engineering?module_item_id=394577"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crackstation.net/" TargetMode="External"/><Relationship Id="rId106" Type="http://schemas.openxmlformats.org/officeDocument/2006/relationships/hyperlink" Target="https://fhict.instructure.com/courses/8790/pages/reference-tooling-linux-command-overview" TargetMode="External"/><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www.youtube.com/watch?v=GLvrieLufTA" TargetMode="External"/><Relationship Id="rId52" Type="http://schemas.openxmlformats.org/officeDocument/2006/relationships/image" Target="media/image38.png"/><Relationship Id="rId60" Type="http://schemas.openxmlformats.org/officeDocument/2006/relationships/hyperlink" Target="https://www.owasp.org/index.php/Testing_for_Cross_site_scripting" TargetMode="Externa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localhost/dvwa/vulnerabilities/fi/?page=https://google.com" TargetMode="External"/><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0.png"/><Relationship Id="rId148" Type="http://schemas.openxmlformats.org/officeDocument/2006/relationships/image" Target="media/image115.png"/><Relationship Id="rId15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5-phases-hacking/"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medium.com/@dannybeton/dvwa-csrf-tutorial-medium-security-e14724ceee8a" TargetMode="External"/><Relationship Id="rId97" Type="http://schemas.openxmlformats.org/officeDocument/2006/relationships/hyperlink" Target="https://crackstation.net/" TargetMode="External"/><Relationship Id="rId104" Type="http://schemas.openxmlformats.org/officeDocument/2006/relationships/image" Target="media/image75.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hyperlink" Target="https://www.youtube.com/watch?v=vRBihr41JTo"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fhict.instructure.com/courses/8790/pages/reference-basic-hacking-and-pentesting-proces?module_item_id=394575"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hyperlink" Target="https://www.youtube.com/watch?v=zXPHlDmSkwc" TargetMode="External"/><Relationship Id="rId100" Type="http://schemas.openxmlformats.org/officeDocument/2006/relationships/image" Target="media/image71.png"/><Relationship Id="rId105" Type="http://schemas.openxmlformats.org/officeDocument/2006/relationships/hyperlink" Target="https://tools.kali.org/password-attacks/hydra" TargetMode="External"/><Relationship Id="rId126" Type="http://schemas.openxmlformats.org/officeDocument/2006/relationships/image" Target="media/image94.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hyperlink" Target="http://www.computersecuritystudent.com/SECURITY_TOOLS/DVWA/DVWAv107/lesson6/" TargetMode="External"/><Relationship Id="rId98" Type="http://schemas.openxmlformats.org/officeDocument/2006/relationships/hyperlink" Target="https://securitytutorials.co.uk/brute-forcing-web-logins-with-dvwa/" TargetMode="External"/><Relationship Id="rId121" Type="http://schemas.openxmlformats.org/officeDocument/2006/relationships/image" Target="media/image89.png"/><Relationship Id="rId142" Type="http://schemas.openxmlformats.org/officeDocument/2006/relationships/image" Target="media/image109.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20</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18</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19</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21</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22</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24</b:RefOrder>
  </b:Source>
  <b:Source>
    <b:Tag>net</b:Tag>
    <b:SourceType>InternetSite</b:SourceType>
    <b:Guid>{483D982D-9DED-4E09-B540-27AAF215D62E}</b:Guid>
    <b:Title>network enumeration</b:Title>
    <b:InternetSiteTitle>wikipedia</b:InternetSiteTitle>
    <b:URL>https://en.wikipedia.org/wiki/Network_enumeration</b:URL>
    <b:RefOrder>25</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36</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37</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39</b:RefOrder>
  </b:Source>
  <b:Source>
    <b:Tag>pip</b:Tag>
    <b:SourceType>InternetSite</b:SourceType>
    <b:Guid>{F253C614-DE60-4404-8E3E-45883F288E80}</b:Guid>
    <b:Title>pipes</b:Title>
    <b:InternetSiteTitle>westwind</b:InternetSiteTitle>
    <b:URL>http://www.westwind.com/reference/os-x/commandline/pipes.html</b:URL>
    <b:RefOrder>40</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38</b:RefOrder>
  </b:Source>
  <b:Source>
    <b:Tag>Wet</b:Tag>
    <b:SourceType>InternetSite</b:SourceType>
    <b:Guid>{02137C82-3C64-4DC5-9E90-4DD9058C90F2}</b:Guid>
    <b:Title>Wetboek van strafrecht </b:Title>
    <b:InternetSiteTitle>wetten.overheid</b:InternetSiteTitle>
    <b:URL>https://wetten.overheid.nl/BWBR0001854/2017-03-01</b:URL>
    <b:RefOrder>9</b:RefOrder>
  </b:Source>
  <b:Source>
    <b:Tag>kno</b:Tag>
    <b:SourceType>InternetSite</b:SourceType>
    <b:Guid>{54D655F4-6020-4C18-A690-3D00023B1AA5}</b:Guid>
    <b:Title>know rules cyber ethics</b:Title>
    <b:InternetSiteTitle>security arizona</b:InternetSiteTitle>
    <b:URL>https://security.arizona.edu/security-tip/know-rules-cyber-ethics</b:URL>
    <b:RefOrder>10</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11</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12</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13</b:RefOrder>
  </b:Source>
  <b:Source>
    <b:Tag>cit</b:Tag>
    <b:SourceType>InternetSite</b:SourceType>
    <b:Guid>{512F59CE-E42A-4395-823B-570E7C9CA85D}</b:Guid>
    <b:Title>citrix non disclosure agreement</b:Title>
    <b:InternetSiteTitle>citrix</b:InternetSiteTitle>
    <b:URL>https://www.citrix.com/about/legal/nda.html</b:URL>
    <b:RefOrder>14</b:RefOrder>
  </b:Source>
  <b:Source>
    <b:Tag>res</b:Tag>
    <b:SourceType>InternetSite</b:SourceType>
    <b:Guid>{7E61557F-99EC-4312-8765-88A2D2027769}</b:Guid>
    <b:Title>responsible disclosure</b:Title>
    <b:InternetSiteTitle>ah</b:InternetSiteTitle>
    <b:URL>https://www.ah.nl/kwetsbaarheid-melden</b:URL>
    <b:RefOrder>16</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15</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31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41</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42</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23</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17</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26</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27</b:RefOrder>
  </b:Source>
  <b:Source>
    <b:Tag>ssl</b:Tag>
    <b:SourceType>InternetSite</b:SourceType>
    <b:Guid>{BDB73F23-3196-48C8-BCDE-B4BED3EE93DA}</b:Guid>
    <b:Title>sslstrip</b:Title>
    <b:InternetSiteTitle>tools.kali</b:InternetSiteTitle>
    <b:URL>https://tools.kali.org/information-gathering/sslstrip</b:URL>
    <b:RefOrder>28</b:RefOrder>
  </b:Source>
  <b:Source>
    <b:Tag>thr</b:Tag>
    <b:SourceType>InternetSite</b:SourceType>
    <b:Guid>{3F1F5EC9-58D8-4E5B-8BD6-84827FC8309F}</b:Guid>
    <b:Title>three way handsake</b:Title>
    <b:InternetSiteTitle>techopedia</b:InternetSiteTitle>
    <b:URL>https://www.techopedia.com/definition/10339/three-way-handshake</b:URL>
    <b:RefOrder>29</b:RefOrder>
  </b:Source>
  <b:Source>
    <b:Tag>tcp</b:Tag>
    <b:SourceType>InternetSite</b:SourceType>
    <b:Guid>{3AAB93F9-5151-4080-98C3-D96A7D555E10}</b:Guid>
    <b:Title>tcp 3 way handsake process</b:Title>
    <b:InternetSiteTitle>geeksforgeeks</b:InternetSiteTitle>
    <b:URL>https://www.geeksforgeeks.org/tcp-3-way-handshake-process/</b:URL>
    <b:RefOrder>30</b:RefOrder>
  </b:Source>
  <b:Source>
    <b:Tag>Wir19</b:Tag>
    <b:SourceType>InternetSite</b:SourceType>
    <b:Guid>{EFE59FD8-0312-47F8-82D1-2C587D2B68A2}</b:Guid>
    <b:Title>Wired Equivalent Privacy</b:Title>
    <b:InternetSiteTitle>wikipedia</b:InternetSiteTitle>
    <b:Year>2019</b:Year>
    <b:Month>September</b:Month>
    <b:Day>19</b:Day>
    <b:URL>https://en.wikipedia.org/wiki/Wired_Equivalent_Privacy</b:URL>
    <b:RefOrder>43</b:RefOrder>
  </b:Source>
  <b:Source>
    <b:Tag>WEP</b:Tag>
    <b:SourceType>InternetSite</b:SourceType>
    <b:Guid>{E8F43DF5-C813-4CEC-85A5-13DAC7AC49F6}</b:Guid>
    <b:Title>WEP</b:Title>
    <b:InternetSiteTitle>techterms</b:InternetSiteTitle>
    <b:URL>https://techterms.com/definition/wep</b:URL>
    <b:RefOrder>44</b:RefOrder>
  </b:Source>
  <b:Source>
    <b:Tag>HTT19</b:Tag>
    <b:SourceType>InternetSite</b:SourceType>
    <b:Guid>{C4FEADCE-7D45-4C8B-A5AC-47EC52D3E204}</b:Guid>
    <b:Title>HTTP</b:Title>
    <b:InternetSiteTitle>developer.mozilla</b:InternetSiteTitle>
    <b:Year>2019</b:Year>
    <b:Month>November</b:Month>
    <b:Day>7</b:Day>
    <b:URL>https://developer.mozilla.org/en-US/docs/Web/HTTP</b:URL>
    <b:RefOrder>6</b:RefOrder>
  </b:Source>
  <b:Source>
    <b:Tag>ftp10</b:Tag>
    <b:SourceType>InternetSite</b:SourceType>
    <b:Guid>{C13B5BF9-CC9C-47C3-858E-FC9943EA40D6}</b:Guid>
    <b:Title>ftp for beginners</b:Title>
    <b:InternetSiteTitle>wired</b:InternetSiteTitle>
    <b:Year>2010</b:Year>
    <b:Month>February</b:Month>
    <b:Day>15</b:Day>
    <b:URL>https://www.wired.com/2010/02/ftp_for_beginners/</b:URL>
    <b:RefOrder>7</b:RefOrder>
  </b:Source>
  <b:Source>
    <b:Tag>Ede19</b:Tag>
    <b:SourceType>InternetSite</b:SourceType>
    <b:Guid>{2DE65DE3-E671-4085-B1CE-105D9E607C1E}</b:Guid>
    <b:Title>pop3 imap smtp protocols explained ports</b:Title>
    <b:InternetSiteTitle>hostinger</b:InternetSiteTitle>
    <b:Year>2019</b:Year>
    <b:Month>November</b:Month>
    <b:Day>7</b:Day>
    <b:URL>https://www.hostinger.com/tutorials/email/pop3-imap-smtp-protocols-explained-ports</b:URL>
    <b:Author>
      <b:Author>
        <b:NameList>
          <b:Person>
            <b:Last>Edergas</b:Last>
            <b:First>G</b:First>
          </b:Person>
        </b:NameList>
      </b:Author>
    </b:Author>
    <b:RefOrder>8</b:RefOrder>
  </b:Source>
  <b:Source>
    <b:Tag>Fil19</b:Tag>
    <b:SourceType>InternetSite</b:SourceType>
    <b:Guid>{1E6B0B10-114A-4B21-AAF5-800191472133}</b:Guid>
    <b:Title>File inclusion vulnerability</b:Title>
    <b:InternetSiteTitle>wikipedia</b:InternetSiteTitle>
    <b:Year>2019</b:Year>
    <b:Month>August</b:Month>
    <b:Day>8</b:Day>
    <b:URL>https://en.wikipedia.org/wiki/File_inclusion_vulnerability</b:URL>
    <b:RefOrder>32</b:RefOrder>
  </b:Source>
  <b:Source>
    <b:Tag>Pat15</b:Tag>
    <b:SourceType>InternetSite</b:SourceType>
    <b:Guid>{5CE8EC0F-94D7-447C-9579-94976636F4C8}</b:Guid>
    <b:Title>Path Traversal</b:Title>
    <b:InternetSiteTitle>owasp</b:InternetSiteTitle>
    <b:Year>2015</b:Year>
    <b:Month>October</b:Month>
    <b:Day>6</b:Day>
    <b:URL>https://www.owasp.org/index.php/Path_Traversal</b:URL>
    <b:RefOrder>33</b:RefOrder>
  </b:Source>
  <b:Source>
    <b:Tag>Com18</b:Tag>
    <b:SourceType>InternetSite</b:SourceType>
    <b:Guid>{585C27BE-AD8B-4275-BC8E-48F66DB7D226}</b:Guid>
    <b:Title>Command Injection</b:Title>
    <b:InternetSiteTitle>owasp</b:InternetSiteTitle>
    <b:Year>2018</b:Year>
    <b:Month>May</b:Month>
    <b:Day>31</b:Day>
    <b:URL>https://www.owasp.org/index.php/Command_Injection</b:URL>
    <b:RefOrder>34</b:RefOrder>
  </b:Source>
  <b:Source>
    <b:Tag>You18</b:Tag>
    <b:SourceType>InternetSite</b:SourceType>
    <b:Guid>{4F7E2808-360A-402A-87C9-0A6D60401CAF}</b:Guid>
    <b:Title>dvwa command injection</b:Title>
    <b:InternetSiteTitle>chris young</b:InternetSiteTitle>
    <b:Year>2018</b:Year>
    <b:Month>March</b:Month>
    <b:Day>28</b:Day>
    <b:URL>https://chris-young.net/2018/03/28/dvwa-command-injection/</b:URL>
    <b:Author>
      <b:Author>
        <b:NameList>
          <b:Person>
            <b:Last>Young</b:Last>
            <b:First>Chris</b:First>
          </b:Person>
        </b:NameList>
      </b:Author>
    </b:Author>
    <b:RefOrder>35</b:RefOrder>
  </b:Source>
</b:Sources>
</file>

<file path=customXml/itemProps1.xml><?xml version="1.0" encoding="utf-8"?>
<ds:datastoreItem xmlns:ds="http://schemas.openxmlformats.org/officeDocument/2006/customXml" ds:itemID="{C81C2773-8D90-4A07-AE75-ADABCFE5E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TotalTime>
  <Pages>70</Pages>
  <Words>11073</Words>
  <Characters>60906</Characters>
  <Application>Microsoft Office Word</Application>
  <DocSecurity>0</DocSecurity>
  <Lines>507</Lines>
  <Paragraphs>143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83</cp:revision>
  <dcterms:created xsi:type="dcterms:W3CDTF">2019-09-06T09:55:00Z</dcterms:created>
  <dcterms:modified xsi:type="dcterms:W3CDTF">2019-11-21T08:23:00Z</dcterms:modified>
</cp:coreProperties>
</file>